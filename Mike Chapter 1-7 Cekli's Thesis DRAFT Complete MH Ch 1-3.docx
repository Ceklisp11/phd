
<file path=[Content_Types].xml><?xml version="1.0" encoding="utf-8"?>
<Types xmlns="http://schemas.openxmlformats.org/package/2006/content-types">
  <Default Extension="doc" ContentType="application/msword"/>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1822221"/>
    <w:bookmarkEnd w:id="2"/>
    <w:p w14:paraId="59A24A10" w14:textId="4B29745A" w:rsidR="00BE096A" w:rsidRDefault="00A56973" w:rsidP="00453263">
      <w:pPr>
        <w:pStyle w:val="aGradBodyText4"/>
        <w:sectPr w:rsidR="00BE096A" w:rsidSect="00C005CC">
          <w:headerReference w:type="even" r:id="rId11"/>
          <w:pgSz w:w="11906" w:h="16838" w:code="9"/>
          <w:pgMar w:top="2126" w:right="1418" w:bottom="1418" w:left="2126" w:header="1418" w:footer="709" w:gutter="0"/>
          <w:pgNumType w:fmt="lowerRoman" w:start="1"/>
          <w:cols w:space="708"/>
          <w:docGrid w:linePitch="360"/>
        </w:sectPr>
      </w:pPr>
      <w:r w:rsidRPr="00A56973">
        <w:rPr>
          <w:noProof/>
          <w14:ligatures w14:val="none"/>
          <w14:numSpacing w14:val="default"/>
        </w:rPr>
        <w:object w:dxaOrig="8360" w:dyaOrig="1298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4pt;height:649pt;mso-width-percent:0;mso-height-percent:0;mso-width-percent:0;mso-height-percent:0" o:ole="">
            <v:imagedata r:id="rId12" o:title=""/>
          </v:shape>
          <o:OLEObject Type="Embed" ProgID="Word.Document.8" ShapeID="_x0000_i1025" DrawAspect="Content" ObjectID="_1740048415" r:id="rId13">
            <o:FieldCodes>\s</o:FieldCodes>
          </o:OLEObject>
        </w:object>
      </w:r>
    </w:p>
    <w:p w14:paraId="6FF33BFD" w14:textId="7B6B8EC2" w:rsidR="00A51186" w:rsidRDefault="00BE096A" w:rsidP="001E09B0">
      <w:pPr>
        <w:pStyle w:val="CHAPsStyle14ptBoldCentered"/>
      </w:pPr>
      <w:bookmarkStart w:id="3" w:name="_Toc121200535"/>
      <w:r>
        <w:lastRenderedPageBreak/>
        <w:t>Table of Content</w:t>
      </w:r>
      <w:bookmarkEnd w:id="3"/>
    </w:p>
    <w:p w14:paraId="6AD20CAB" w14:textId="17FEFA88" w:rsidR="00BE096A" w:rsidRDefault="00BE096A">
      <w:pPr>
        <w:pStyle w:val="TOC1"/>
        <w:tabs>
          <w:tab w:val="right" w:leader="dot" w:pos="8352"/>
        </w:tabs>
        <w:rPr>
          <w:noProof/>
        </w:rPr>
      </w:pPr>
      <w:r>
        <w:fldChar w:fldCharType="begin"/>
      </w:r>
      <w:r>
        <w:instrText xml:space="preserve"> TOC \o "2-3" \t "CHAPs Style 14 pt Bold Centered,1" </w:instrText>
      </w:r>
      <w:r>
        <w:fldChar w:fldCharType="separate"/>
      </w:r>
    </w:p>
    <w:p w14:paraId="173CE9AB" w14:textId="434D2AB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Table of Content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_Toc121200535 \h </w:instrText>
      </w:r>
      <w:r w:rsidRPr="006722B4">
        <w:rPr>
          <w:rFonts w:cs="Linux Libertine"/>
          <w:noProof/>
        </w:rPr>
      </w:r>
      <w:r w:rsidRPr="006722B4">
        <w:rPr>
          <w:rFonts w:cs="Linux Libertine"/>
          <w:noProof/>
        </w:rPr>
        <w:fldChar w:fldCharType="separate"/>
      </w:r>
      <w:r w:rsidR="00783EA8">
        <w:rPr>
          <w:rFonts w:cs="Linux Libertine"/>
          <w:noProof/>
        </w:rPr>
        <w:t>i</w:t>
      </w:r>
      <w:r w:rsidRPr="006722B4">
        <w:rPr>
          <w:rFonts w:cs="Linux Libertine"/>
          <w:noProof/>
        </w:rPr>
        <w:fldChar w:fldCharType="end"/>
      </w:r>
    </w:p>
    <w:p w14:paraId="16DD0E2E" w14:textId="1B8AE2E0"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  AN INTRODUCTION TO A STUDY OF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_Toc121200536 \h </w:instrText>
      </w:r>
      <w:r w:rsidRPr="006722B4">
        <w:rPr>
          <w:rFonts w:cs="Linux Libertine"/>
          <w:noProof/>
        </w:rPr>
      </w:r>
      <w:r w:rsidRPr="006722B4">
        <w:rPr>
          <w:rFonts w:cs="Linux Libertine"/>
          <w:noProof/>
        </w:rPr>
        <w:fldChar w:fldCharType="separate"/>
      </w:r>
      <w:r w:rsidR="00783EA8">
        <w:rPr>
          <w:rFonts w:cs="Linux Libertine"/>
          <w:noProof/>
        </w:rPr>
        <w:t>1</w:t>
      </w:r>
      <w:r w:rsidRPr="006722B4">
        <w:rPr>
          <w:rFonts w:cs="Linux Libertine"/>
          <w:noProof/>
        </w:rPr>
        <w:fldChar w:fldCharType="end"/>
      </w:r>
    </w:p>
    <w:p w14:paraId="3975B202" w14:textId="1F80FF4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1.1</w:t>
      </w:r>
      <w:r w:rsidRPr="006722B4">
        <w:rPr>
          <w:rFonts w:eastAsiaTheme="minorEastAsia" w:cs="Linux Libertine"/>
          <w:smallCaps/>
          <w:sz w:val="22"/>
          <w:szCs w:val="22"/>
          <w:lang w:val="en-US" w:bidi="ar-SA"/>
          <w14:ligatures w14:val="none"/>
          <w14:numSpacing w14:val="default"/>
        </w:rPr>
        <w:tab/>
      </w:r>
      <w:r w:rsidRPr="006722B4">
        <w:rPr>
          <w:rFonts w:cs="Linux Libertine"/>
        </w:rPr>
        <w:t>Background of the problem</w:t>
      </w:r>
      <w:r w:rsidRPr="006722B4">
        <w:rPr>
          <w:rFonts w:cs="Linux Libertine"/>
        </w:rPr>
        <w:tab/>
      </w:r>
      <w:r w:rsidRPr="006722B4">
        <w:rPr>
          <w:rFonts w:cs="Linux Libertine"/>
        </w:rPr>
        <w:fldChar w:fldCharType="begin"/>
      </w:r>
      <w:r w:rsidRPr="006722B4">
        <w:rPr>
          <w:rFonts w:cs="Linux Libertine"/>
        </w:rPr>
        <w:instrText xml:space="preserve"> PAGEREF _Toc121200537 \h </w:instrText>
      </w:r>
      <w:r w:rsidRPr="006722B4">
        <w:rPr>
          <w:rFonts w:cs="Linux Libertine"/>
        </w:rPr>
      </w:r>
      <w:r w:rsidRPr="006722B4">
        <w:rPr>
          <w:rFonts w:cs="Linux Libertine"/>
        </w:rPr>
        <w:fldChar w:fldCharType="separate"/>
      </w:r>
      <w:r w:rsidR="00783EA8">
        <w:rPr>
          <w:rFonts w:cs="Linux Libertine"/>
        </w:rPr>
        <w:t>1</w:t>
      </w:r>
      <w:r w:rsidRPr="006722B4">
        <w:rPr>
          <w:rFonts w:cs="Linux Libertine"/>
        </w:rPr>
        <w:fldChar w:fldCharType="end"/>
      </w:r>
    </w:p>
    <w:p w14:paraId="733AD283" w14:textId="4CC939C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1.2</w:t>
      </w:r>
      <w:r w:rsidRPr="006722B4">
        <w:rPr>
          <w:rFonts w:eastAsiaTheme="minorEastAsia" w:cs="Linux Libertine"/>
          <w:smallCaps/>
          <w:sz w:val="22"/>
          <w:szCs w:val="22"/>
          <w:lang w:val="en-US" w:bidi="ar-SA"/>
          <w14:ligatures w14:val="none"/>
          <w14:numSpacing w14:val="default"/>
        </w:rPr>
        <w:tab/>
      </w:r>
      <w:r w:rsidRPr="006722B4">
        <w:rPr>
          <w:rFonts w:cs="Linux Libertine"/>
        </w:rPr>
        <w:t>Objectives of the study</w:t>
      </w:r>
      <w:r w:rsidRPr="006722B4">
        <w:rPr>
          <w:rFonts w:cs="Linux Libertine"/>
        </w:rPr>
        <w:tab/>
      </w:r>
      <w:r w:rsidRPr="006722B4">
        <w:rPr>
          <w:rFonts w:cs="Linux Libertine"/>
        </w:rPr>
        <w:fldChar w:fldCharType="begin"/>
      </w:r>
      <w:r w:rsidRPr="006722B4">
        <w:rPr>
          <w:rFonts w:cs="Linux Libertine"/>
        </w:rPr>
        <w:instrText xml:space="preserve"> PAGEREF _Toc121200538 \h </w:instrText>
      </w:r>
      <w:r w:rsidRPr="006722B4">
        <w:rPr>
          <w:rFonts w:cs="Linux Libertine"/>
        </w:rPr>
      </w:r>
      <w:r w:rsidRPr="006722B4">
        <w:rPr>
          <w:rFonts w:cs="Linux Libertine"/>
        </w:rPr>
        <w:fldChar w:fldCharType="separate"/>
      </w:r>
      <w:r w:rsidR="00783EA8">
        <w:rPr>
          <w:rFonts w:cs="Linux Libertine"/>
        </w:rPr>
        <w:t>8</w:t>
      </w:r>
      <w:r w:rsidRPr="006722B4">
        <w:rPr>
          <w:rFonts w:cs="Linux Libertine"/>
        </w:rPr>
        <w:fldChar w:fldCharType="end"/>
      </w:r>
    </w:p>
    <w:p w14:paraId="32AAD8FC" w14:textId="2C39290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1.3</w:t>
      </w:r>
      <w:r w:rsidRPr="006722B4">
        <w:rPr>
          <w:rFonts w:eastAsiaTheme="minorEastAsia" w:cs="Linux Libertine"/>
          <w:smallCaps/>
          <w:sz w:val="22"/>
          <w:szCs w:val="22"/>
          <w:lang w:val="en-US" w:bidi="ar-SA"/>
          <w14:ligatures w14:val="none"/>
          <w14:numSpacing w14:val="default"/>
        </w:rPr>
        <w:tab/>
      </w:r>
      <w:r w:rsidRPr="006722B4">
        <w:rPr>
          <w:rFonts w:cs="Linux Libertine"/>
        </w:rPr>
        <w:t>Research questions</w:t>
      </w:r>
      <w:r w:rsidRPr="006722B4">
        <w:rPr>
          <w:rFonts w:cs="Linux Libertine"/>
        </w:rPr>
        <w:tab/>
      </w:r>
      <w:r w:rsidRPr="006722B4">
        <w:rPr>
          <w:rFonts w:cs="Linux Libertine"/>
        </w:rPr>
        <w:fldChar w:fldCharType="begin"/>
      </w:r>
      <w:r w:rsidRPr="006722B4">
        <w:rPr>
          <w:rFonts w:cs="Linux Libertine"/>
        </w:rPr>
        <w:instrText xml:space="preserve"> PAGEREF _Toc121200539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5F531CE1" w14:textId="0F534BF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1.4</w:t>
      </w:r>
      <w:r w:rsidRPr="006722B4">
        <w:rPr>
          <w:rFonts w:eastAsiaTheme="minorEastAsia" w:cs="Linux Libertine"/>
          <w:smallCaps/>
          <w:sz w:val="22"/>
          <w:szCs w:val="22"/>
          <w:lang w:val="en-US" w:bidi="ar-SA"/>
          <w14:ligatures w14:val="none"/>
          <w14:numSpacing w14:val="default"/>
        </w:rPr>
        <w:tab/>
      </w:r>
      <w:r w:rsidRPr="006722B4">
        <w:rPr>
          <w:rFonts w:cs="Linux Libertine"/>
        </w:rPr>
        <w:t>Originality of the Study</w:t>
      </w:r>
      <w:r w:rsidRPr="006722B4">
        <w:rPr>
          <w:rFonts w:cs="Linux Libertine"/>
        </w:rPr>
        <w:tab/>
      </w:r>
      <w:r w:rsidRPr="006722B4">
        <w:rPr>
          <w:rFonts w:cs="Linux Libertine"/>
        </w:rPr>
        <w:fldChar w:fldCharType="begin"/>
      </w:r>
      <w:r w:rsidRPr="006722B4">
        <w:rPr>
          <w:rFonts w:cs="Linux Libertine"/>
        </w:rPr>
        <w:instrText xml:space="preserve"> PAGEREF _Toc121200540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1287BBB5" w14:textId="354A1D1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1.5</w:t>
      </w:r>
      <w:r w:rsidRPr="006722B4">
        <w:rPr>
          <w:rFonts w:eastAsiaTheme="minorEastAsia" w:cs="Linux Libertine"/>
          <w:smallCaps/>
          <w:sz w:val="22"/>
          <w:szCs w:val="22"/>
          <w:lang w:val="en-US" w:bidi="ar-SA"/>
          <w14:ligatures w14:val="none"/>
          <w14:numSpacing w14:val="default"/>
        </w:rPr>
        <w:tab/>
      </w:r>
      <w:r w:rsidRPr="006722B4">
        <w:rPr>
          <w:rFonts w:cs="Linux Libertine"/>
        </w:rPr>
        <w:t>Systematics of writing</w:t>
      </w:r>
      <w:r w:rsidRPr="006722B4">
        <w:rPr>
          <w:rFonts w:cs="Linux Libertine"/>
        </w:rPr>
        <w:tab/>
      </w:r>
      <w:r w:rsidRPr="006722B4">
        <w:rPr>
          <w:rFonts w:cs="Linux Libertine"/>
        </w:rPr>
        <w:fldChar w:fldCharType="begin"/>
      </w:r>
      <w:r w:rsidRPr="006722B4">
        <w:rPr>
          <w:rFonts w:cs="Linux Libertine"/>
        </w:rPr>
        <w:instrText xml:space="preserve"> PAGEREF _Toc121200541 \h </w:instrText>
      </w:r>
      <w:r w:rsidRPr="006722B4">
        <w:rPr>
          <w:rFonts w:cs="Linux Libertine"/>
        </w:rPr>
      </w:r>
      <w:r w:rsidRPr="006722B4">
        <w:rPr>
          <w:rFonts w:cs="Linux Libertine"/>
        </w:rPr>
        <w:fldChar w:fldCharType="separate"/>
      </w:r>
      <w:r w:rsidR="00783EA8">
        <w:rPr>
          <w:rFonts w:cs="Linux Libertine"/>
        </w:rPr>
        <w:t>11</w:t>
      </w:r>
      <w:r w:rsidRPr="006722B4">
        <w:rPr>
          <w:rFonts w:cs="Linux Libertine"/>
        </w:rPr>
        <w:fldChar w:fldCharType="end"/>
      </w:r>
    </w:p>
    <w:p w14:paraId="7C38CBAB" w14:textId="0918FC6C"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  RESEARCH DESIGN: A SOCIO-LEGAL STUDY APPROACH WHILST REFORMING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_Toc121200542 \h </w:instrText>
      </w:r>
      <w:r w:rsidRPr="006722B4">
        <w:rPr>
          <w:rFonts w:cs="Linux Libertine"/>
          <w:noProof/>
        </w:rPr>
      </w:r>
      <w:r w:rsidRPr="006722B4">
        <w:rPr>
          <w:rFonts w:cs="Linux Libertine"/>
          <w:noProof/>
        </w:rPr>
        <w:fldChar w:fldCharType="separate"/>
      </w:r>
      <w:r w:rsidR="00783EA8">
        <w:rPr>
          <w:rFonts w:cs="Linux Libertine"/>
          <w:noProof/>
        </w:rPr>
        <w:t>15</w:t>
      </w:r>
      <w:r w:rsidRPr="006722B4">
        <w:rPr>
          <w:rFonts w:cs="Linux Libertine"/>
          <w:noProof/>
        </w:rPr>
        <w:fldChar w:fldCharType="end"/>
      </w:r>
    </w:p>
    <w:p w14:paraId="29EA52D0" w14:textId="59F5C11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_Toc121200543 \h </w:instrText>
      </w:r>
      <w:r w:rsidRPr="006722B4">
        <w:rPr>
          <w:rFonts w:cs="Linux Libertine"/>
        </w:rPr>
      </w:r>
      <w:r w:rsidRPr="006722B4">
        <w:rPr>
          <w:rFonts w:cs="Linux Libertine"/>
        </w:rPr>
        <w:fldChar w:fldCharType="separate"/>
      </w:r>
      <w:r w:rsidR="00783EA8">
        <w:rPr>
          <w:rFonts w:cs="Linux Libertine"/>
        </w:rPr>
        <w:t>15</w:t>
      </w:r>
      <w:r w:rsidRPr="006722B4">
        <w:rPr>
          <w:rFonts w:cs="Linux Libertine"/>
        </w:rPr>
        <w:fldChar w:fldCharType="end"/>
      </w:r>
    </w:p>
    <w:p w14:paraId="1D77BA6D" w14:textId="10DE490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2.2</w:t>
      </w:r>
      <w:r w:rsidRPr="006722B4">
        <w:rPr>
          <w:rFonts w:eastAsiaTheme="minorEastAsia" w:cs="Linux Libertine"/>
          <w:smallCaps/>
          <w:sz w:val="22"/>
          <w:szCs w:val="22"/>
          <w:lang w:val="en-US" w:bidi="ar-SA"/>
          <w14:ligatures w14:val="none"/>
          <w14:numSpacing w14:val="default"/>
        </w:rPr>
        <w:tab/>
      </w:r>
      <w:r w:rsidRPr="006722B4">
        <w:rPr>
          <w:rFonts w:cs="Linux Libertine"/>
        </w:rPr>
        <w:t>Reflection on Socio Legal Research for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_Toc121200544 \h </w:instrText>
      </w:r>
      <w:r w:rsidRPr="006722B4">
        <w:rPr>
          <w:rFonts w:cs="Linux Libertine"/>
        </w:rPr>
      </w:r>
      <w:r w:rsidRPr="006722B4">
        <w:rPr>
          <w:rFonts w:cs="Linux Libertine"/>
        </w:rPr>
        <w:fldChar w:fldCharType="separate"/>
      </w:r>
      <w:r w:rsidR="00783EA8">
        <w:rPr>
          <w:rFonts w:cs="Linux Libertine"/>
        </w:rPr>
        <w:t>16</w:t>
      </w:r>
      <w:r w:rsidRPr="006722B4">
        <w:rPr>
          <w:rFonts w:cs="Linux Libertine"/>
        </w:rPr>
        <w:fldChar w:fldCharType="end"/>
      </w:r>
    </w:p>
    <w:p w14:paraId="1537984E" w14:textId="4EA1B85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2.3</w:t>
      </w:r>
      <w:r w:rsidRPr="006722B4">
        <w:rPr>
          <w:rFonts w:eastAsiaTheme="minorEastAsia" w:cs="Linux Libertine"/>
          <w:smallCaps/>
          <w:sz w:val="22"/>
          <w:szCs w:val="22"/>
          <w:lang w:val="en-US" w:bidi="ar-SA"/>
          <w14:ligatures w14:val="none"/>
          <w14:numSpacing w14:val="default"/>
        </w:rPr>
        <w:tab/>
      </w:r>
      <w:r w:rsidRPr="006722B4">
        <w:rPr>
          <w:rFonts w:cs="Linux Libertine"/>
        </w:rPr>
        <w:t>Rational for chosen methodology of socio-legal study approach</w:t>
      </w:r>
      <w:r w:rsidRPr="006722B4">
        <w:rPr>
          <w:rFonts w:cs="Linux Libertine"/>
        </w:rPr>
        <w:tab/>
      </w:r>
      <w:r w:rsidRPr="006722B4">
        <w:rPr>
          <w:rFonts w:cs="Linux Libertine"/>
        </w:rPr>
        <w:fldChar w:fldCharType="begin"/>
      </w:r>
      <w:r w:rsidRPr="006722B4">
        <w:rPr>
          <w:rFonts w:cs="Linux Libertine"/>
        </w:rPr>
        <w:instrText xml:space="preserve"> PAGEREF _Toc121200545 \h </w:instrText>
      </w:r>
      <w:r w:rsidRPr="006722B4">
        <w:rPr>
          <w:rFonts w:cs="Linux Libertine"/>
        </w:rPr>
      </w:r>
      <w:r w:rsidRPr="006722B4">
        <w:rPr>
          <w:rFonts w:cs="Linux Libertine"/>
        </w:rPr>
        <w:fldChar w:fldCharType="separate"/>
      </w:r>
      <w:r w:rsidR="00783EA8">
        <w:rPr>
          <w:rFonts w:cs="Linux Libertine"/>
        </w:rPr>
        <w:t>18</w:t>
      </w:r>
      <w:r w:rsidRPr="006722B4">
        <w:rPr>
          <w:rFonts w:cs="Linux Libertine"/>
        </w:rPr>
        <w:fldChar w:fldCharType="end"/>
      </w:r>
    </w:p>
    <w:p w14:paraId="10DA9E5D" w14:textId="239B9EC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2.4</w:t>
      </w:r>
      <w:r w:rsidRPr="006722B4">
        <w:rPr>
          <w:rFonts w:eastAsiaTheme="minorEastAsia" w:cs="Linux Libertine"/>
          <w:smallCaps/>
          <w:sz w:val="22"/>
          <w:szCs w:val="22"/>
          <w:lang w:val="en-US" w:bidi="ar-SA"/>
          <w14:ligatures w14:val="none"/>
          <w14:numSpacing w14:val="default"/>
        </w:rPr>
        <w:tab/>
      </w:r>
      <w:r w:rsidRPr="006722B4">
        <w:rPr>
          <w:rFonts w:cs="Linux Libertine"/>
        </w:rPr>
        <w:t>Significance of the study</w:t>
      </w:r>
      <w:r w:rsidRPr="006722B4">
        <w:rPr>
          <w:rFonts w:cs="Linux Libertine"/>
        </w:rPr>
        <w:tab/>
      </w:r>
      <w:r w:rsidRPr="006722B4">
        <w:rPr>
          <w:rFonts w:cs="Linux Libertine"/>
        </w:rPr>
        <w:fldChar w:fldCharType="begin"/>
      </w:r>
      <w:r w:rsidRPr="006722B4">
        <w:rPr>
          <w:rFonts w:cs="Linux Libertine"/>
        </w:rPr>
        <w:instrText xml:space="preserve"> PAGEREF _Toc121200546 \h </w:instrText>
      </w:r>
      <w:r w:rsidRPr="006722B4">
        <w:rPr>
          <w:rFonts w:cs="Linux Libertine"/>
        </w:rPr>
      </w:r>
      <w:r w:rsidRPr="006722B4">
        <w:rPr>
          <w:rFonts w:cs="Linux Libertine"/>
        </w:rPr>
        <w:fldChar w:fldCharType="separate"/>
      </w:r>
      <w:r w:rsidR="00783EA8">
        <w:rPr>
          <w:rFonts w:cs="Linux Libertine"/>
        </w:rPr>
        <w:t>22</w:t>
      </w:r>
      <w:r w:rsidRPr="006722B4">
        <w:rPr>
          <w:rFonts w:cs="Linux Libertine"/>
        </w:rPr>
        <w:fldChar w:fldCharType="end"/>
      </w:r>
    </w:p>
    <w:p w14:paraId="2DFA07D7" w14:textId="2ABEBA2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2.5</w:t>
      </w:r>
      <w:r w:rsidRPr="006722B4">
        <w:rPr>
          <w:rFonts w:eastAsiaTheme="minorEastAsia" w:cs="Linux Libertine"/>
          <w:smallCaps/>
          <w:sz w:val="22"/>
          <w:szCs w:val="22"/>
          <w:lang w:val="en-US" w:bidi="ar-SA"/>
          <w14:ligatures w14:val="none"/>
          <w14:numSpacing w14:val="default"/>
        </w:rPr>
        <w:tab/>
      </w:r>
      <w:r w:rsidRPr="006722B4">
        <w:rPr>
          <w:rFonts w:cs="Linux Libertine"/>
        </w:rPr>
        <w:t>The research tools: Case studies</w:t>
      </w:r>
      <w:r w:rsidRPr="006722B4">
        <w:rPr>
          <w:rFonts w:cs="Linux Libertine"/>
        </w:rPr>
        <w:tab/>
      </w:r>
      <w:r w:rsidRPr="006722B4">
        <w:rPr>
          <w:rFonts w:cs="Linux Libertine"/>
        </w:rPr>
        <w:fldChar w:fldCharType="begin"/>
      </w:r>
      <w:r w:rsidRPr="006722B4">
        <w:rPr>
          <w:rFonts w:cs="Linux Libertine"/>
        </w:rPr>
        <w:instrText xml:space="preserve"> PAGEREF _Toc121200547 \h </w:instrText>
      </w:r>
      <w:r w:rsidRPr="006722B4">
        <w:rPr>
          <w:rFonts w:cs="Linux Libertine"/>
        </w:rPr>
      </w:r>
      <w:r w:rsidRPr="006722B4">
        <w:rPr>
          <w:rFonts w:cs="Linux Libertine"/>
        </w:rPr>
        <w:fldChar w:fldCharType="separate"/>
      </w:r>
      <w:r w:rsidR="00783EA8">
        <w:rPr>
          <w:rFonts w:cs="Linux Libertine"/>
        </w:rPr>
        <w:t>23</w:t>
      </w:r>
      <w:r w:rsidRPr="006722B4">
        <w:rPr>
          <w:rFonts w:cs="Linux Libertine"/>
        </w:rPr>
        <w:fldChar w:fldCharType="end"/>
      </w:r>
    </w:p>
    <w:p w14:paraId="6C0B8377" w14:textId="402C96BF"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2.6</w:t>
      </w:r>
      <w:r w:rsidRPr="006722B4">
        <w:rPr>
          <w:rFonts w:eastAsiaTheme="minorEastAsia" w:cs="Linux Libertine"/>
          <w:smallCaps/>
          <w:sz w:val="22"/>
          <w:szCs w:val="22"/>
          <w:lang w:val="en-US" w:bidi="ar-SA"/>
          <w14:ligatures w14:val="none"/>
          <w14:numSpacing w14:val="default"/>
        </w:rPr>
        <w:tab/>
      </w:r>
      <w:r w:rsidRPr="006722B4">
        <w:rPr>
          <w:rFonts w:cs="Linux Libertine"/>
        </w:rPr>
        <w:t>The period of study</w:t>
      </w:r>
      <w:r w:rsidRPr="006722B4">
        <w:rPr>
          <w:rFonts w:cs="Linux Libertine"/>
        </w:rPr>
        <w:tab/>
      </w:r>
      <w:r w:rsidRPr="006722B4">
        <w:rPr>
          <w:rFonts w:cs="Linux Libertine"/>
        </w:rPr>
        <w:fldChar w:fldCharType="begin"/>
      </w:r>
      <w:r w:rsidRPr="006722B4">
        <w:rPr>
          <w:rFonts w:cs="Linux Libertine"/>
        </w:rPr>
        <w:instrText xml:space="preserve"> PAGEREF _Toc121200548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0BF6D8F" w14:textId="5B3222D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2.7</w:t>
      </w:r>
      <w:r w:rsidRPr="006722B4">
        <w:rPr>
          <w:rFonts w:eastAsiaTheme="minorEastAsia" w:cs="Linux Libertine"/>
          <w:smallCaps/>
          <w:sz w:val="22"/>
          <w:szCs w:val="22"/>
          <w:lang w:val="en-US" w:bidi="ar-SA"/>
          <w14:ligatures w14:val="none"/>
          <w14:numSpacing w14:val="default"/>
        </w:rPr>
        <w:tab/>
      </w:r>
      <w:r w:rsidRPr="006722B4">
        <w:rPr>
          <w:rFonts w:cs="Linux Libertine"/>
        </w:rPr>
        <w:t>Data collection:  in-depth interview and semi structured interview</w:t>
      </w:r>
      <w:r w:rsidRPr="006722B4">
        <w:rPr>
          <w:rFonts w:cs="Linux Libertine"/>
        </w:rPr>
        <w:tab/>
      </w:r>
      <w:r w:rsidRPr="006722B4">
        <w:rPr>
          <w:rFonts w:cs="Linux Libertine"/>
        </w:rPr>
        <w:fldChar w:fldCharType="begin"/>
      </w:r>
      <w:r w:rsidRPr="006722B4">
        <w:rPr>
          <w:rFonts w:cs="Linux Libertine"/>
        </w:rPr>
        <w:instrText xml:space="preserve"> PAGEREF _Toc121200549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ADACE35" w14:textId="2A4189E9"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2.8</w:t>
      </w:r>
      <w:r w:rsidRPr="006722B4">
        <w:rPr>
          <w:rFonts w:eastAsiaTheme="minorEastAsia" w:cs="Linux Libertine"/>
          <w:smallCaps/>
          <w:sz w:val="22"/>
          <w:szCs w:val="22"/>
          <w:lang w:val="en-US" w:bidi="ar-SA"/>
          <w14:ligatures w14:val="none"/>
          <w14:numSpacing w14:val="default"/>
        </w:rPr>
        <w:tab/>
      </w:r>
      <w:r w:rsidRPr="006722B4">
        <w:rPr>
          <w:rFonts w:cs="Linux Libertine"/>
        </w:rPr>
        <w:t>Analysis of the data</w:t>
      </w:r>
      <w:r w:rsidRPr="006722B4">
        <w:rPr>
          <w:rFonts w:cs="Linux Libertine"/>
        </w:rPr>
        <w:tab/>
      </w:r>
      <w:r w:rsidRPr="006722B4">
        <w:rPr>
          <w:rFonts w:cs="Linux Libertine"/>
        </w:rPr>
        <w:fldChar w:fldCharType="begin"/>
      </w:r>
      <w:r w:rsidRPr="006722B4">
        <w:rPr>
          <w:rFonts w:cs="Linux Libertine"/>
        </w:rPr>
        <w:instrText xml:space="preserve"> PAGEREF _Toc121200550 \h </w:instrText>
      </w:r>
      <w:r w:rsidRPr="006722B4">
        <w:rPr>
          <w:rFonts w:cs="Linux Libertine"/>
        </w:rPr>
      </w:r>
      <w:r w:rsidRPr="006722B4">
        <w:rPr>
          <w:rFonts w:cs="Linux Libertine"/>
        </w:rPr>
        <w:fldChar w:fldCharType="separate"/>
      </w:r>
      <w:r w:rsidR="00783EA8">
        <w:rPr>
          <w:rFonts w:cs="Linux Libertine"/>
        </w:rPr>
        <w:t>28</w:t>
      </w:r>
      <w:r w:rsidRPr="006722B4">
        <w:rPr>
          <w:rFonts w:cs="Linux Libertine"/>
        </w:rPr>
        <w:fldChar w:fldCharType="end"/>
      </w:r>
    </w:p>
    <w:p w14:paraId="57259720" w14:textId="5684CA3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2.9</w:t>
      </w:r>
      <w:r w:rsidRPr="006722B4">
        <w:rPr>
          <w:rFonts w:eastAsiaTheme="minorEastAsia" w:cs="Linux Libertine"/>
          <w:smallCaps/>
          <w:sz w:val="22"/>
          <w:szCs w:val="22"/>
          <w:lang w:val="en-US" w:bidi="ar-SA"/>
          <w14:ligatures w14:val="none"/>
          <w14:numSpacing w14:val="default"/>
        </w:rPr>
        <w:tab/>
      </w:r>
      <w:r w:rsidRPr="006722B4">
        <w:rPr>
          <w:rFonts w:cs="Linux Libertine"/>
        </w:rPr>
        <w:t>Research ethics</w:t>
      </w:r>
      <w:r w:rsidRPr="006722B4">
        <w:rPr>
          <w:rFonts w:cs="Linux Libertine"/>
        </w:rPr>
        <w:tab/>
      </w:r>
      <w:r w:rsidRPr="006722B4">
        <w:rPr>
          <w:rFonts w:cs="Linux Libertine"/>
        </w:rPr>
        <w:fldChar w:fldCharType="begin"/>
      </w:r>
      <w:r w:rsidRPr="006722B4">
        <w:rPr>
          <w:rFonts w:cs="Linux Libertine"/>
        </w:rPr>
        <w:instrText xml:space="preserve"> PAGEREF _Toc121200551 \h </w:instrText>
      </w:r>
      <w:r w:rsidRPr="006722B4">
        <w:rPr>
          <w:rFonts w:cs="Linux Libertine"/>
        </w:rPr>
      </w:r>
      <w:r w:rsidRPr="006722B4">
        <w:rPr>
          <w:rFonts w:cs="Linux Libertine"/>
        </w:rPr>
        <w:fldChar w:fldCharType="separate"/>
      </w:r>
      <w:r w:rsidR="00783EA8">
        <w:rPr>
          <w:rFonts w:cs="Linux Libertine"/>
        </w:rPr>
        <w:t>29</w:t>
      </w:r>
      <w:r w:rsidRPr="006722B4">
        <w:rPr>
          <w:rFonts w:cs="Linux Libertine"/>
        </w:rPr>
        <w:fldChar w:fldCharType="end"/>
      </w:r>
    </w:p>
    <w:p w14:paraId="58239897" w14:textId="6516DB2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2.10</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_Toc121200552 \h </w:instrText>
      </w:r>
      <w:r w:rsidRPr="006722B4">
        <w:rPr>
          <w:rFonts w:cs="Linux Libertine"/>
        </w:rPr>
      </w:r>
      <w:r w:rsidRPr="006722B4">
        <w:rPr>
          <w:rFonts w:cs="Linux Libertine"/>
        </w:rPr>
        <w:fldChar w:fldCharType="separate"/>
      </w:r>
      <w:r w:rsidR="00783EA8">
        <w:rPr>
          <w:rFonts w:cs="Linux Libertine"/>
        </w:rPr>
        <w:t>31</w:t>
      </w:r>
      <w:r w:rsidRPr="006722B4">
        <w:rPr>
          <w:rFonts w:cs="Linux Libertine"/>
        </w:rPr>
        <w:fldChar w:fldCharType="end"/>
      </w:r>
    </w:p>
    <w:p w14:paraId="68A1BD42" w14:textId="73989EE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III  CONTESTING THE CONSTITUTIONALTY OF THE INDONESIA’S ANTI-BLASPHEMY LAW THROUGH THE LENS OF THE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_Toc121200553 \h </w:instrText>
      </w:r>
      <w:r w:rsidRPr="006722B4">
        <w:rPr>
          <w:rFonts w:cs="Linux Libertine"/>
          <w:noProof/>
        </w:rPr>
      </w:r>
      <w:r w:rsidRPr="006722B4">
        <w:rPr>
          <w:rFonts w:cs="Linux Libertine"/>
          <w:noProof/>
        </w:rPr>
        <w:fldChar w:fldCharType="separate"/>
      </w:r>
      <w:r w:rsidR="00783EA8">
        <w:rPr>
          <w:rFonts w:cs="Linux Libertine"/>
          <w:noProof/>
        </w:rPr>
        <w:t>33</w:t>
      </w:r>
      <w:r w:rsidRPr="006722B4">
        <w:rPr>
          <w:rFonts w:cs="Linux Libertine"/>
          <w:noProof/>
        </w:rPr>
        <w:fldChar w:fldCharType="end"/>
      </w:r>
    </w:p>
    <w:p w14:paraId="1FE6761A" w14:textId="39D94ECD"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rPr>
        <w:t>3.1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_Toc121200554 \h </w:instrText>
      </w:r>
      <w:r w:rsidRPr="006722B4">
        <w:rPr>
          <w:rFonts w:cs="Linux Libertine"/>
        </w:rPr>
      </w:r>
      <w:r w:rsidRPr="006722B4">
        <w:rPr>
          <w:rFonts w:cs="Linux Libertine"/>
        </w:rPr>
        <w:fldChar w:fldCharType="separate"/>
      </w:r>
      <w:r w:rsidR="00783EA8">
        <w:rPr>
          <w:rFonts w:cs="Linux Libertine"/>
        </w:rPr>
        <w:t>33</w:t>
      </w:r>
      <w:r w:rsidRPr="006722B4">
        <w:rPr>
          <w:rFonts w:cs="Linux Libertine"/>
        </w:rPr>
        <w:fldChar w:fldCharType="end"/>
      </w:r>
    </w:p>
    <w:p w14:paraId="674D9737" w14:textId="7D00FFEA"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3.2</w:t>
      </w:r>
      <w:r w:rsidRPr="006722B4">
        <w:rPr>
          <w:rFonts w:eastAsiaTheme="minorEastAsia" w:cs="Linux Libertine"/>
          <w:smallCaps/>
          <w:sz w:val="22"/>
          <w:szCs w:val="22"/>
          <w:lang w:val="en-US" w:bidi="ar-SA"/>
          <w14:ligatures w14:val="none"/>
          <w14:numSpacing w14:val="default"/>
        </w:rPr>
        <w:tab/>
      </w:r>
      <w:r w:rsidRPr="006722B4">
        <w:rPr>
          <w:rFonts w:cs="Linux Libertine"/>
        </w:rPr>
        <w:t>Theoritical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_Toc121200555 \h </w:instrText>
      </w:r>
      <w:r w:rsidRPr="006722B4">
        <w:rPr>
          <w:rFonts w:cs="Linux Libertine"/>
        </w:rPr>
      </w:r>
      <w:r w:rsidRPr="006722B4">
        <w:rPr>
          <w:rFonts w:cs="Linux Libertine"/>
        </w:rPr>
        <w:fldChar w:fldCharType="separate"/>
      </w:r>
      <w:r w:rsidR="00783EA8">
        <w:rPr>
          <w:rFonts w:cs="Linux Libertine"/>
        </w:rPr>
        <w:t>37</w:t>
      </w:r>
      <w:r w:rsidRPr="006722B4">
        <w:rPr>
          <w:rFonts w:cs="Linux Libertine"/>
        </w:rPr>
        <w:fldChar w:fldCharType="end"/>
      </w:r>
    </w:p>
    <w:p w14:paraId="26AEF5AB" w14:textId="3EE606E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_Toc121200556 \h </w:instrText>
      </w:r>
      <w:r w:rsidRPr="006722B4">
        <w:rPr>
          <w:rFonts w:cs="Linux Libertine"/>
          <w:noProof/>
        </w:rPr>
      </w:r>
      <w:r w:rsidRPr="006722B4">
        <w:rPr>
          <w:rFonts w:cs="Linux Libertine"/>
          <w:noProof/>
        </w:rPr>
        <w:fldChar w:fldCharType="separate"/>
      </w:r>
      <w:r w:rsidR="00783EA8">
        <w:rPr>
          <w:rFonts w:cs="Linux Libertine"/>
          <w:noProof/>
        </w:rPr>
        <w:t>37</w:t>
      </w:r>
      <w:r w:rsidRPr="006722B4">
        <w:rPr>
          <w:rFonts w:cs="Linux Libertine"/>
          <w:noProof/>
        </w:rPr>
        <w:fldChar w:fldCharType="end"/>
      </w:r>
    </w:p>
    <w:p w14:paraId="21136F0C" w14:textId="4A4E0C7E"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3.2.2 </w:t>
      </w:r>
      <w:r w:rsidR="00E97ECD" w:rsidRPr="006722B4">
        <w:rPr>
          <w:rFonts w:cs="Linux Libertine"/>
          <w:noProof/>
        </w:rPr>
        <w:t xml:space="preserve">      </w:t>
      </w:r>
      <w:r w:rsidRPr="006722B4">
        <w:rPr>
          <w:rFonts w:cs="Linux Libertine"/>
          <w:noProof/>
        </w:rPr>
        <w:t>Constitutionality of Laws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_Toc121200557 \h </w:instrText>
      </w:r>
      <w:r w:rsidRPr="006722B4">
        <w:rPr>
          <w:rFonts w:cs="Linux Libertine"/>
          <w:noProof/>
        </w:rPr>
      </w:r>
      <w:r w:rsidRPr="006722B4">
        <w:rPr>
          <w:rFonts w:cs="Linux Libertine"/>
          <w:noProof/>
        </w:rPr>
        <w:fldChar w:fldCharType="separate"/>
      </w:r>
      <w:r w:rsidR="00783EA8">
        <w:rPr>
          <w:rFonts w:cs="Linux Libertine"/>
          <w:noProof/>
        </w:rPr>
        <w:t>42</w:t>
      </w:r>
      <w:r w:rsidRPr="006722B4">
        <w:rPr>
          <w:rFonts w:cs="Linux Libertine"/>
          <w:noProof/>
        </w:rPr>
        <w:fldChar w:fldCharType="end"/>
      </w:r>
    </w:p>
    <w:p w14:paraId="0197F59B" w14:textId="140CA52B"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3.2.3 </w:t>
      </w:r>
      <w:r w:rsidR="00E97ECD" w:rsidRPr="006722B4">
        <w:rPr>
          <w:rFonts w:cs="Linux Libertine"/>
          <w:noProof/>
        </w:rPr>
        <w:t xml:space="preserve">      </w:t>
      </w:r>
      <w:r w:rsidRPr="006722B4">
        <w:rPr>
          <w:rFonts w:cs="Linux Libertine"/>
          <w:noProof/>
        </w:rPr>
        <w:t>Defining Religion and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_Toc121200558 \h </w:instrText>
      </w:r>
      <w:r w:rsidRPr="006722B4">
        <w:rPr>
          <w:rFonts w:cs="Linux Libertine"/>
          <w:noProof/>
        </w:rPr>
      </w:r>
      <w:r w:rsidRPr="006722B4">
        <w:rPr>
          <w:rFonts w:cs="Linux Libertine"/>
          <w:noProof/>
        </w:rPr>
        <w:fldChar w:fldCharType="separate"/>
      </w:r>
      <w:r w:rsidR="00783EA8">
        <w:rPr>
          <w:rFonts w:cs="Linux Libertine"/>
          <w:noProof/>
        </w:rPr>
        <w:t>46</w:t>
      </w:r>
      <w:r w:rsidRPr="006722B4">
        <w:rPr>
          <w:rFonts w:cs="Linux Libertine"/>
          <w:noProof/>
        </w:rPr>
        <w:fldChar w:fldCharType="end"/>
      </w:r>
    </w:p>
    <w:p w14:paraId="3DB5F168" w14:textId="7A130E4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3.3</w:t>
      </w:r>
      <w:r w:rsidRPr="006722B4">
        <w:rPr>
          <w:rFonts w:eastAsiaTheme="minorEastAsia" w:cs="Linux Libertine"/>
          <w:smallCaps/>
          <w:sz w:val="22"/>
          <w:szCs w:val="22"/>
          <w:lang w:val="en-US" w:bidi="ar-SA"/>
          <w14:ligatures w14:val="none"/>
          <w14:numSpacing w14:val="default"/>
        </w:rPr>
        <w:tab/>
      </w:r>
      <w:r w:rsidRPr="006722B4">
        <w:rPr>
          <w:rFonts w:cs="Linux Libertine"/>
        </w:rPr>
        <w:t>Examines the Historical Persistence of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_Toc121200559 \h </w:instrText>
      </w:r>
      <w:r w:rsidRPr="006722B4">
        <w:rPr>
          <w:rFonts w:cs="Linux Libertine"/>
        </w:rPr>
      </w:r>
      <w:r w:rsidRPr="006722B4">
        <w:rPr>
          <w:rFonts w:cs="Linux Libertine"/>
        </w:rPr>
        <w:fldChar w:fldCharType="separate"/>
      </w:r>
      <w:r w:rsidR="00783EA8">
        <w:rPr>
          <w:rFonts w:cs="Linux Libertine"/>
        </w:rPr>
        <w:t>52</w:t>
      </w:r>
      <w:r w:rsidRPr="006722B4">
        <w:rPr>
          <w:rFonts w:cs="Linux Libertine"/>
        </w:rPr>
        <w:fldChar w:fldCharType="end"/>
      </w:r>
    </w:p>
    <w:p w14:paraId="07FB022B" w14:textId="62ABD4F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cs/>
        </w:rPr>
        <w:t>3.3.1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During the Guided Democracy of Soekarno: An Emergency Law Aim to Prevent </w:t>
      </w:r>
      <w:r w:rsidR="00E97ECD" w:rsidRPr="006722B4">
        <w:rPr>
          <w:rFonts w:cs="Linux Libertine"/>
          <w:noProof/>
        </w:rPr>
        <w:br/>
        <w:t xml:space="preserve">               </w:t>
      </w:r>
      <w:r w:rsidRPr="006722B4">
        <w:rPr>
          <w:rFonts w:cs="Linux Libertine"/>
          <w:noProof/>
        </w:rPr>
        <w:t>National Disintegration</w:t>
      </w:r>
      <w:r w:rsidRPr="006722B4">
        <w:rPr>
          <w:rFonts w:cs="Linux Libertine"/>
          <w:noProof/>
          <w:cs/>
        </w:rPr>
        <w: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_Toc121200560 \h </w:instrText>
      </w:r>
      <w:r w:rsidRPr="006722B4">
        <w:rPr>
          <w:rFonts w:cs="Linux Libertine"/>
          <w:noProof/>
        </w:rPr>
      </w:r>
      <w:r w:rsidRPr="006722B4">
        <w:rPr>
          <w:rFonts w:cs="Linux Libertine"/>
          <w:noProof/>
        </w:rPr>
        <w:fldChar w:fldCharType="separate"/>
      </w:r>
      <w:r w:rsidR="00783EA8">
        <w:rPr>
          <w:rFonts w:cs="Linux Libertine"/>
          <w:noProof/>
        </w:rPr>
        <w:t>52</w:t>
      </w:r>
      <w:r w:rsidRPr="006722B4">
        <w:rPr>
          <w:rFonts w:cs="Linux Libertine"/>
          <w:noProof/>
        </w:rPr>
        <w:fldChar w:fldCharType="end"/>
      </w:r>
    </w:p>
    <w:p w14:paraId="438EF354" w14:textId="7DE15FA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During New Order of Soerharto: Maintining A Flawed Law for Power</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_Toc121200561 \h </w:instrText>
      </w:r>
      <w:r w:rsidRPr="006722B4">
        <w:rPr>
          <w:rFonts w:cs="Linux Libertine"/>
          <w:noProof/>
        </w:rPr>
      </w:r>
      <w:r w:rsidRPr="006722B4">
        <w:rPr>
          <w:rFonts w:cs="Linux Libertine"/>
          <w:noProof/>
        </w:rPr>
        <w:fldChar w:fldCharType="separate"/>
      </w:r>
      <w:r w:rsidR="00783EA8">
        <w:rPr>
          <w:rFonts w:cs="Linux Libertine"/>
          <w:noProof/>
        </w:rPr>
        <w:t>55</w:t>
      </w:r>
      <w:r w:rsidRPr="006722B4">
        <w:rPr>
          <w:rFonts w:cs="Linux Libertine"/>
          <w:noProof/>
        </w:rPr>
        <w:fldChar w:fldCharType="end"/>
      </w:r>
    </w:p>
    <w:p w14:paraId="5E19B0D6" w14:textId="4502201A"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3.3.3     </w:t>
      </w:r>
      <w:r w:rsidR="00E97ECD" w:rsidRPr="006722B4">
        <w:rPr>
          <w:rFonts w:cs="Linux Libertine"/>
          <w:noProof/>
        </w:rPr>
        <w:t xml:space="preserve">  </w:t>
      </w:r>
      <w:r w:rsidRPr="006722B4">
        <w:rPr>
          <w:rFonts w:cs="Linux Libertine"/>
          <w:noProof/>
        </w:rPr>
        <w:t>During Reformation Era: A Repressive Law to Protect A Preferred Set of Religions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_Toc121200562 \h </w:instrText>
      </w:r>
      <w:r w:rsidRPr="006722B4">
        <w:rPr>
          <w:rFonts w:cs="Linux Libertine"/>
          <w:noProof/>
        </w:rPr>
      </w:r>
      <w:r w:rsidRPr="006722B4">
        <w:rPr>
          <w:rFonts w:cs="Linux Libertine"/>
          <w:noProof/>
        </w:rPr>
        <w:fldChar w:fldCharType="separate"/>
      </w:r>
      <w:r w:rsidR="00783EA8">
        <w:rPr>
          <w:rFonts w:cs="Linux Libertine"/>
          <w:noProof/>
        </w:rPr>
        <w:t>59</w:t>
      </w:r>
      <w:r w:rsidRPr="006722B4">
        <w:rPr>
          <w:rFonts w:cs="Linux Libertine"/>
          <w:noProof/>
        </w:rPr>
        <w:fldChar w:fldCharType="end"/>
      </w:r>
    </w:p>
    <w:p w14:paraId="1AA1DAFC" w14:textId="0C342C4F"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3.3.4 </w:t>
      </w:r>
      <w:r w:rsidR="00E97ECD" w:rsidRPr="006722B4">
        <w:rPr>
          <w:rFonts w:cs="Linux Libertine"/>
          <w:noProof/>
        </w:rPr>
        <w:t xml:space="preserve">     </w:t>
      </w:r>
      <w:r w:rsidRPr="006722B4">
        <w:rPr>
          <w:rFonts w:cs="Linux Libertine"/>
          <w:noProof/>
        </w:rPr>
        <w:t>During Post Reformation Era: Maintaining Discriminatory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_Toc121200563 \h </w:instrText>
      </w:r>
      <w:r w:rsidRPr="006722B4">
        <w:rPr>
          <w:rFonts w:cs="Linux Libertine"/>
          <w:noProof/>
        </w:rPr>
      </w:r>
      <w:r w:rsidRPr="006722B4">
        <w:rPr>
          <w:rFonts w:cs="Linux Libertine"/>
          <w:noProof/>
        </w:rPr>
        <w:fldChar w:fldCharType="separate"/>
      </w:r>
      <w:r w:rsidR="00783EA8">
        <w:rPr>
          <w:rFonts w:cs="Linux Libertine"/>
          <w:noProof/>
        </w:rPr>
        <w:t>63</w:t>
      </w:r>
      <w:r w:rsidRPr="006722B4">
        <w:rPr>
          <w:rFonts w:cs="Linux Libertine"/>
          <w:noProof/>
        </w:rPr>
        <w:fldChar w:fldCharType="end"/>
      </w:r>
    </w:p>
    <w:p w14:paraId="4E5AB5D6" w14:textId="0456C4C0"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Analysing the Constitutionality of Indonesia's Anti-Blasphemy Law in the Post-Reformation </w:t>
      </w:r>
      <w:r w:rsidR="00E97ECD" w:rsidRPr="006722B4">
        <w:rPr>
          <w:rFonts w:cs="Linux Libertine"/>
        </w:rPr>
        <w:br/>
        <w:t xml:space="preserve">          </w:t>
      </w:r>
      <w:r w:rsidRPr="006722B4">
        <w:rPr>
          <w:rFonts w:cs="Linux Libertine"/>
        </w:rPr>
        <w:t>Era Due to a Constitutional Court Decision</w:t>
      </w:r>
      <w:r w:rsidRPr="006722B4">
        <w:rPr>
          <w:rFonts w:cs="Linux Libertine"/>
        </w:rPr>
        <w:tab/>
      </w:r>
      <w:r w:rsidRPr="006722B4">
        <w:rPr>
          <w:rFonts w:cs="Linux Libertine"/>
        </w:rPr>
        <w:fldChar w:fldCharType="begin"/>
      </w:r>
      <w:r w:rsidRPr="006722B4">
        <w:rPr>
          <w:rFonts w:cs="Linux Libertine"/>
        </w:rPr>
        <w:instrText xml:space="preserve"> PAGEREF _Toc121200564 \h </w:instrText>
      </w:r>
      <w:r w:rsidRPr="006722B4">
        <w:rPr>
          <w:rFonts w:cs="Linux Libertine"/>
        </w:rPr>
      </w:r>
      <w:r w:rsidRPr="006722B4">
        <w:rPr>
          <w:rFonts w:cs="Linux Libertine"/>
        </w:rPr>
        <w:fldChar w:fldCharType="separate"/>
      </w:r>
      <w:r w:rsidR="00783EA8">
        <w:rPr>
          <w:rFonts w:cs="Linux Libertine"/>
        </w:rPr>
        <w:t>66</w:t>
      </w:r>
      <w:r w:rsidRPr="006722B4">
        <w:rPr>
          <w:rFonts w:cs="Linux Libertine"/>
        </w:rPr>
        <w:fldChar w:fldCharType="end"/>
      </w:r>
    </w:p>
    <w:p w14:paraId="08FEA6BE" w14:textId="517DB7E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Is the IABL a flawed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_Toc121200565 \h </w:instrText>
      </w:r>
      <w:r w:rsidRPr="006722B4">
        <w:rPr>
          <w:rFonts w:cs="Linux Libertine"/>
          <w:noProof/>
        </w:rPr>
      </w:r>
      <w:r w:rsidRPr="006722B4">
        <w:rPr>
          <w:rFonts w:cs="Linux Libertine"/>
          <w:noProof/>
        </w:rPr>
        <w:fldChar w:fldCharType="separate"/>
      </w:r>
      <w:r w:rsidR="00783EA8">
        <w:rPr>
          <w:rFonts w:cs="Linux Libertine"/>
          <w:noProof/>
        </w:rPr>
        <w:t>71</w:t>
      </w:r>
      <w:r w:rsidRPr="006722B4">
        <w:rPr>
          <w:rFonts w:cs="Linux Libertine"/>
          <w:noProof/>
        </w:rPr>
        <w:fldChar w:fldCharType="end"/>
      </w:r>
    </w:p>
    <w:p w14:paraId="2C4F6BE4" w14:textId="0C35A189"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3.5.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_Toc121200566 \h </w:instrText>
      </w:r>
      <w:r w:rsidRPr="006722B4">
        <w:rPr>
          <w:rFonts w:cs="Linux Libertine"/>
        </w:rPr>
      </w:r>
      <w:r w:rsidRPr="006722B4">
        <w:rPr>
          <w:rFonts w:cs="Linux Libertine"/>
        </w:rPr>
        <w:fldChar w:fldCharType="separate"/>
      </w:r>
      <w:r w:rsidR="00783EA8">
        <w:rPr>
          <w:rFonts w:cs="Linux Libertine"/>
        </w:rPr>
        <w:t>82</w:t>
      </w:r>
      <w:r w:rsidRPr="006722B4">
        <w:rPr>
          <w:rFonts w:cs="Linux Libertine"/>
        </w:rPr>
        <w:fldChar w:fldCharType="end"/>
      </w:r>
    </w:p>
    <w:p w14:paraId="338992B2" w14:textId="2FD7F219"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IV  POLITICAL MANIPULATION OF RELIGION:</w:t>
      </w:r>
      <w:r w:rsidR="006722B4">
        <w:rPr>
          <w:rFonts w:cs="Linux Libertine"/>
          <w:noProof/>
        </w:rPr>
        <w:t xml:space="preserve"> </w:t>
      </w:r>
      <w:r w:rsidRPr="006722B4">
        <w:rPr>
          <w:rFonts w:cs="Linux Libertine"/>
          <w:noProof/>
        </w:rPr>
        <w:t>A HATE-SPIN STRATEGY DRIVES BLASPHEMY LAW ENFORCEMENT TRAPPED IN FAKE OFFENSIVE FABRICATION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_Toc121200568 \h </w:instrText>
      </w:r>
      <w:r w:rsidRPr="006722B4">
        <w:rPr>
          <w:rFonts w:cs="Linux Libertine"/>
          <w:noProof/>
        </w:rPr>
      </w:r>
      <w:r w:rsidRPr="006722B4">
        <w:rPr>
          <w:rFonts w:cs="Linux Libertine"/>
          <w:noProof/>
        </w:rPr>
        <w:fldChar w:fldCharType="separate"/>
      </w:r>
      <w:r w:rsidR="00783EA8">
        <w:rPr>
          <w:rFonts w:cs="Linux Libertine"/>
          <w:noProof/>
        </w:rPr>
        <w:t>85</w:t>
      </w:r>
      <w:r w:rsidRPr="006722B4">
        <w:rPr>
          <w:rFonts w:cs="Linux Libertine"/>
          <w:noProof/>
        </w:rPr>
        <w:fldChar w:fldCharType="end"/>
      </w:r>
    </w:p>
    <w:p w14:paraId="3FCD88B6" w14:textId="7058136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4.1 Introduction</w:t>
      </w:r>
      <w:r w:rsidRPr="006722B4">
        <w:rPr>
          <w:rFonts w:cs="Linux Libertine"/>
        </w:rPr>
        <w:tab/>
      </w:r>
      <w:r w:rsidRPr="006722B4">
        <w:rPr>
          <w:rFonts w:cs="Linux Libertine"/>
        </w:rPr>
        <w:fldChar w:fldCharType="begin"/>
      </w:r>
      <w:r w:rsidRPr="006722B4">
        <w:rPr>
          <w:rFonts w:cs="Linux Libertine"/>
        </w:rPr>
        <w:instrText xml:space="preserve"> PAGEREF _Toc121200569 \h </w:instrText>
      </w:r>
      <w:r w:rsidRPr="006722B4">
        <w:rPr>
          <w:rFonts w:cs="Linux Libertine"/>
        </w:rPr>
      </w:r>
      <w:r w:rsidRPr="006722B4">
        <w:rPr>
          <w:rFonts w:cs="Linux Libertine"/>
        </w:rPr>
        <w:fldChar w:fldCharType="separate"/>
      </w:r>
      <w:r w:rsidR="00783EA8">
        <w:rPr>
          <w:rFonts w:cs="Linux Libertine"/>
        </w:rPr>
        <w:t>85</w:t>
      </w:r>
      <w:r w:rsidRPr="006722B4">
        <w:rPr>
          <w:rFonts w:cs="Linux Libertine"/>
        </w:rPr>
        <w:fldChar w:fldCharType="end"/>
      </w:r>
    </w:p>
    <w:p w14:paraId="4B0283FC" w14:textId="3605B8B0"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4.2</w:t>
      </w:r>
      <w:r w:rsidRPr="006722B4">
        <w:rPr>
          <w:rFonts w:eastAsiaTheme="minorEastAsia" w:cs="Linux Libertine"/>
          <w:smallCaps/>
          <w:sz w:val="22"/>
          <w:szCs w:val="22"/>
          <w:lang w:val="en-US" w:bidi="ar-SA"/>
          <w14:ligatures w14:val="none"/>
          <w14:numSpacing w14:val="default"/>
        </w:rPr>
        <w:tab/>
      </w:r>
      <w:r w:rsidRPr="006722B4">
        <w:rPr>
          <w:rFonts w:cs="Linux Libertine"/>
        </w:rPr>
        <w:t>Theoretical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_Toc121200570 \h </w:instrText>
      </w:r>
      <w:r w:rsidRPr="006722B4">
        <w:rPr>
          <w:rFonts w:cs="Linux Libertine"/>
        </w:rPr>
      </w:r>
      <w:r w:rsidRPr="006722B4">
        <w:rPr>
          <w:rFonts w:cs="Linux Libertine"/>
        </w:rPr>
        <w:fldChar w:fldCharType="separate"/>
      </w:r>
      <w:r w:rsidR="00783EA8">
        <w:rPr>
          <w:rFonts w:cs="Linux Libertine"/>
        </w:rPr>
        <w:t>90</w:t>
      </w:r>
      <w:r w:rsidRPr="006722B4">
        <w:rPr>
          <w:rFonts w:cs="Linux Libertine"/>
        </w:rPr>
        <w:fldChar w:fldCharType="end"/>
      </w:r>
    </w:p>
    <w:p w14:paraId="3A8E3A88" w14:textId="33BD6D6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of political manipulation of religion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_Toc121200571 \h </w:instrText>
      </w:r>
      <w:r w:rsidRPr="006722B4">
        <w:rPr>
          <w:rFonts w:cs="Linux Libertine"/>
          <w:noProof/>
        </w:rPr>
      </w:r>
      <w:r w:rsidRPr="006722B4">
        <w:rPr>
          <w:rFonts w:cs="Linux Libertine"/>
          <w:noProof/>
        </w:rPr>
        <w:fldChar w:fldCharType="separate"/>
      </w:r>
      <w:r w:rsidR="00783EA8">
        <w:rPr>
          <w:rFonts w:cs="Linux Libertine"/>
          <w:noProof/>
        </w:rPr>
        <w:t>90</w:t>
      </w:r>
      <w:r w:rsidRPr="006722B4">
        <w:rPr>
          <w:rFonts w:cs="Linux Libertine"/>
          <w:noProof/>
        </w:rPr>
        <w:fldChar w:fldCharType="end"/>
      </w:r>
    </w:p>
    <w:p w14:paraId="7D684107" w14:textId="08381FE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Hate Spin Theory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_Toc121200572 \h </w:instrText>
      </w:r>
      <w:r w:rsidRPr="006722B4">
        <w:rPr>
          <w:rFonts w:cs="Linux Libertine"/>
          <w:noProof/>
        </w:rPr>
      </w:r>
      <w:r w:rsidRPr="006722B4">
        <w:rPr>
          <w:rFonts w:cs="Linux Libertine"/>
          <w:noProof/>
        </w:rPr>
        <w:fldChar w:fldCharType="separate"/>
      </w:r>
      <w:r w:rsidR="00783EA8">
        <w:rPr>
          <w:rFonts w:cs="Linux Libertine"/>
          <w:noProof/>
        </w:rPr>
        <w:t>92</w:t>
      </w:r>
      <w:r w:rsidRPr="006722B4">
        <w:rPr>
          <w:rFonts w:cs="Linux Libertine"/>
          <w:noProof/>
        </w:rPr>
        <w:fldChar w:fldCharType="end"/>
      </w:r>
    </w:p>
    <w:p w14:paraId="2393B0A4" w14:textId="678A0ED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4.3</w:t>
      </w:r>
      <w:r w:rsidRPr="006722B4">
        <w:rPr>
          <w:rFonts w:eastAsiaTheme="minorEastAsia" w:cs="Linux Libertine"/>
          <w:smallCaps/>
          <w:sz w:val="22"/>
          <w:szCs w:val="22"/>
          <w:lang w:val="en-US" w:bidi="ar-SA"/>
          <w14:ligatures w14:val="none"/>
          <w14:numSpacing w14:val="default"/>
        </w:rPr>
        <w:tab/>
      </w:r>
      <w:r w:rsidRPr="006722B4">
        <w:rPr>
          <w:rFonts w:cs="Linux Libertine"/>
        </w:rPr>
        <w:t>Blasphemy Law Enforcement Fallen into Political Maelstrom</w:t>
      </w:r>
      <w:r w:rsidRPr="006722B4">
        <w:rPr>
          <w:rFonts w:cs="Linux Libertine"/>
        </w:rPr>
        <w:tab/>
      </w:r>
      <w:r w:rsidRPr="006722B4">
        <w:rPr>
          <w:rFonts w:cs="Linux Libertine"/>
        </w:rPr>
        <w:fldChar w:fldCharType="begin"/>
      </w:r>
      <w:r w:rsidRPr="006722B4">
        <w:rPr>
          <w:rFonts w:cs="Linux Libertine"/>
        </w:rPr>
        <w:instrText xml:space="preserve"> PAGEREF _Toc121200573 \h </w:instrText>
      </w:r>
      <w:r w:rsidRPr="006722B4">
        <w:rPr>
          <w:rFonts w:cs="Linux Libertine"/>
        </w:rPr>
      </w:r>
      <w:r w:rsidRPr="006722B4">
        <w:rPr>
          <w:rFonts w:cs="Linux Libertine"/>
        </w:rPr>
        <w:fldChar w:fldCharType="separate"/>
      </w:r>
      <w:r w:rsidR="00783EA8">
        <w:rPr>
          <w:rFonts w:cs="Linux Libertine"/>
        </w:rPr>
        <w:t>96</w:t>
      </w:r>
      <w:r w:rsidRPr="006722B4">
        <w:rPr>
          <w:rFonts w:cs="Linux Libertine"/>
        </w:rPr>
        <w:fldChar w:fldCharType="end"/>
      </w:r>
    </w:p>
    <w:p w14:paraId="73EC4A3C" w14:textId="34E23064"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Politics and religion are two sides of a coin.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_Toc121200574 \h </w:instrText>
      </w:r>
      <w:r w:rsidRPr="006722B4">
        <w:rPr>
          <w:rFonts w:cs="Linux Libertine"/>
          <w:noProof/>
        </w:rPr>
      </w:r>
      <w:r w:rsidRPr="006722B4">
        <w:rPr>
          <w:rFonts w:cs="Linux Libertine"/>
          <w:noProof/>
        </w:rPr>
        <w:fldChar w:fldCharType="separate"/>
      </w:r>
      <w:r w:rsidR="00783EA8">
        <w:rPr>
          <w:rFonts w:cs="Linux Libertine"/>
          <w:noProof/>
        </w:rPr>
        <w:t>96</w:t>
      </w:r>
      <w:r w:rsidRPr="006722B4">
        <w:rPr>
          <w:rFonts w:cs="Linux Libertine"/>
          <w:noProof/>
        </w:rPr>
        <w:fldChar w:fldCharType="end"/>
      </w:r>
    </w:p>
    <w:p w14:paraId="4AE8C4A6" w14:textId="661612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Accusing the blasphemy perpetrators under discriminatory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_Toc121200575 \h </w:instrText>
      </w:r>
      <w:r w:rsidRPr="006722B4">
        <w:rPr>
          <w:rFonts w:cs="Linux Libertine"/>
          <w:noProof/>
        </w:rPr>
      </w:r>
      <w:r w:rsidRPr="006722B4">
        <w:rPr>
          <w:rFonts w:cs="Linux Libertine"/>
          <w:noProof/>
        </w:rPr>
        <w:fldChar w:fldCharType="separate"/>
      </w:r>
      <w:r w:rsidR="00783EA8">
        <w:rPr>
          <w:rFonts w:cs="Linux Libertine"/>
          <w:noProof/>
        </w:rPr>
        <w:t>108</w:t>
      </w:r>
      <w:r w:rsidRPr="006722B4">
        <w:rPr>
          <w:rFonts w:cs="Linux Libertine"/>
          <w:noProof/>
        </w:rPr>
        <w:fldChar w:fldCharType="end"/>
      </w:r>
    </w:p>
    <w:p w14:paraId="5ECD0106" w14:textId="018B5E21"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Court abandoned from the principle of fair trial.</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_Toc121200576 \h </w:instrText>
      </w:r>
      <w:r w:rsidRPr="006722B4">
        <w:rPr>
          <w:rFonts w:cs="Linux Libertine"/>
          <w:noProof/>
        </w:rPr>
      </w:r>
      <w:r w:rsidRPr="006722B4">
        <w:rPr>
          <w:rFonts w:cs="Linux Libertine"/>
          <w:noProof/>
        </w:rPr>
        <w:fldChar w:fldCharType="separate"/>
      </w:r>
      <w:r w:rsidR="00783EA8">
        <w:rPr>
          <w:rFonts w:cs="Linux Libertine"/>
          <w:noProof/>
        </w:rPr>
        <w:t>120</w:t>
      </w:r>
      <w:r w:rsidRPr="006722B4">
        <w:rPr>
          <w:rFonts w:cs="Linux Libertine"/>
          <w:noProof/>
        </w:rPr>
        <w:fldChar w:fldCharType="end"/>
      </w:r>
    </w:p>
    <w:p w14:paraId="79AD3285" w14:textId="4DAFD0B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Court's decision violated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_Toc121200577 \h </w:instrText>
      </w:r>
      <w:r w:rsidRPr="006722B4">
        <w:rPr>
          <w:rFonts w:cs="Linux Libertine"/>
          <w:noProof/>
        </w:rPr>
      </w:r>
      <w:r w:rsidRPr="006722B4">
        <w:rPr>
          <w:rFonts w:cs="Linux Libertine"/>
          <w:noProof/>
        </w:rPr>
        <w:fldChar w:fldCharType="separate"/>
      </w:r>
      <w:r w:rsidR="00783EA8">
        <w:rPr>
          <w:rFonts w:cs="Linux Libertine"/>
          <w:noProof/>
        </w:rPr>
        <w:t>133</w:t>
      </w:r>
      <w:r w:rsidRPr="006722B4">
        <w:rPr>
          <w:rFonts w:cs="Linux Libertine"/>
          <w:noProof/>
        </w:rPr>
        <w:fldChar w:fldCharType="end"/>
      </w:r>
    </w:p>
    <w:p w14:paraId="04781560" w14:textId="50145A6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4.4</w:t>
      </w:r>
      <w:r w:rsidRPr="006722B4">
        <w:rPr>
          <w:rFonts w:eastAsiaTheme="minorEastAsia" w:cs="Linux Libertine"/>
          <w:smallCaps/>
          <w:sz w:val="22"/>
          <w:szCs w:val="22"/>
          <w:lang w:val="en-US" w:bidi="ar-SA"/>
          <w14:ligatures w14:val="none"/>
          <w14:numSpacing w14:val="default"/>
        </w:rPr>
        <w:tab/>
      </w:r>
      <w:r w:rsidRPr="006722B4">
        <w:rPr>
          <w:rFonts w:cs="Linux Libertine"/>
        </w:rPr>
        <w:t>Criminalization of Blasphemous Signify Political Gains for Opponents</w:t>
      </w:r>
      <w:r w:rsidRPr="006722B4">
        <w:rPr>
          <w:rFonts w:cs="Linux Libertine"/>
        </w:rPr>
        <w:tab/>
      </w:r>
      <w:r w:rsidRPr="006722B4">
        <w:rPr>
          <w:rFonts w:cs="Linux Libertine"/>
        </w:rPr>
        <w:fldChar w:fldCharType="begin"/>
      </w:r>
      <w:r w:rsidRPr="006722B4">
        <w:rPr>
          <w:rFonts w:cs="Linux Libertine"/>
        </w:rPr>
        <w:instrText xml:space="preserve"> PAGEREF _Toc121200578 \h </w:instrText>
      </w:r>
      <w:r w:rsidRPr="006722B4">
        <w:rPr>
          <w:rFonts w:cs="Linux Libertine"/>
        </w:rPr>
      </w:r>
      <w:r w:rsidRPr="006722B4">
        <w:rPr>
          <w:rFonts w:cs="Linux Libertine"/>
        </w:rPr>
        <w:fldChar w:fldCharType="separate"/>
      </w:r>
      <w:r w:rsidR="00783EA8">
        <w:rPr>
          <w:rFonts w:cs="Linux Libertine"/>
        </w:rPr>
        <w:t>136</w:t>
      </w:r>
      <w:r w:rsidRPr="006722B4">
        <w:rPr>
          <w:rFonts w:cs="Linux Libertine"/>
        </w:rPr>
        <w:fldChar w:fldCharType="end"/>
      </w:r>
    </w:p>
    <w:p w14:paraId="0DD8BD80" w14:textId="233561B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lastRenderedPageBreak/>
        <w:t>4.5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_Toc121200579 \h </w:instrText>
      </w:r>
      <w:r w:rsidRPr="006722B4">
        <w:rPr>
          <w:rFonts w:cs="Linux Libertine"/>
        </w:rPr>
      </w:r>
      <w:r w:rsidRPr="006722B4">
        <w:rPr>
          <w:rFonts w:cs="Linux Libertine"/>
        </w:rPr>
        <w:fldChar w:fldCharType="separate"/>
      </w:r>
      <w:r w:rsidR="00783EA8">
        <w:rPr>
          <w:rFonts w:cs="Linux Libertine"/>
        </w:rPr>
        <w:t>138</w:t>
      </w:r>
      <w:r w:rsidRPr="006722B4">
        <w:rPr>
          <w:rFonts w:cs="Linux Libertine"/>
        </w:rPr>
        <w:fldChar w:fldCharType="end"/>
      </w:r>
    </w:p>
    <w:p w14:paraId="150DDF93" w14:textId="6B5DAB7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 xml:space="preserve">CHAPTER V  </w:t>
      </w:r>
      <w:r w:rsidRPr="006722B4">
        <w:rPr>
          <w:rFonts w:cs="Linux Libertine"/>
          <w:i/>
          <w:iCs/>
          <w:noProof/>
        </w:rPr>
        <w:t>MAIN HAKIM SENDIRI</w:t>
      </w:r>
      <w:r w:rsidRPr="006722B4">
        <w:rPr>
          <w:rFonts w:cs="Linux Libertine"/>
          <w:noProof/>
        </w:rPr>
        <w:t xml:space="preserve"> </w:t>
      </w:r>
      <w:r w:rsidR="006722B4">
        <w:rPr>
          <w:rFonts w:cs="Linux Libertine"/>
          <w:noProof/>
        </w:rPr>
        <w:t xml:space="preserve">: </w:t>
      </w:r>
      <w:r w:rsidRPr="006722B4">
        <w:rPr>
          <w:rFonts w:cs="Linux Libertine"/>
          <w:noProof/>
        </w:rPr>
        <w:t>RISING POPULISM OF ISLAM AMID UNSECESSFUL ANTI BLASPHEMY LAW ENFORCEMENT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_Toc121200581 \h </w:instrText>
      </w:r>
      <w:r w:rsidRPr="006722B4">
        <w:rPr>
          <w:rFonts w:cs="Linux Libertine"/>
          <w:noProof/>
        </w:rPr>
      </w:r>
      <w:r w:rsidRPr="006722B4">
        <w:rPr>
          <w:rFonts w:cs="Linux Libertine"/>
          <w:noProof/>
        </w:rPr>
        <w:fldChar w:fldCharType="separate"/>
      </w:r>
      <w:r w:rsidR="00783EA8">
        <w:rPr>
          <w:rFonts w:cs="Linux Libertine"/>
          <w:noProof/>
        </w:rPr>
        <w:t>144</w:t>
      </w:r>
      <w:r w:rsidRPr="006722B4">
        <w:rPr>
          <w:rFonts w:cs="Linux Libertine"/>
          <w:noProof/>
        </w:rPr>
        <w:fldChar w:fldCharType="end"/>
      </w:r>
    </w:p>
    <w:p w14:paraId="5046D0FC" w14:textId="6E4EEFF6"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_Toc121200582 \h </w:instrText>
      </w:r>
      <w:r w:rsidRPr="006722B4">
        <w:rPr>
          <w:rFonts w:cs="Linux Libertine"/>
        </w:rPr>
      </w:r>
      <w:r w:rsidRPr="006722B4">
        <w:rPr>
          <w:rFonts w:cs="Linux Libertine"/>
        </w:rPr>
        <w:fldChar w:fldCharType="separate"/>
      </w:r>
      <w:r w:rsidR="00783EA8">
        <w:rPr>
          <w:rFonts w:cs="Linux Libertine"/>
        </w:rPr>
        <w:t>144</w:t>
      </w:r>
      <w:r w:rsidRPr="006722B4">
        <w:rPr>
          <w:rFonts w:cs="Linux Libertine"/>
        </w:rPr>
        <w:fldChar w:fldCharType="end"/>
      </w:r>
    </w:p>
    <w:p w14:paraId="47CC316F" w14:textId="165B042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_Toc121200583 \h </w:instrText>
      </w:r>
      <w:r w:rsidRPr="006722B4">
        <w:rPr>
          <w:rFonts w:cs="Linux Libertine"/>
        </w:rPr>
      </w:r>
      <w:r w:rsidRPr="006722B4">
        <w:rPr>
          <w:rFonts w:cs="Linux Libertine"/>
        </w:rPr>
        <w:fldChar w:fldCharType="separate"/>
      </w:r>
      <w:r w:rsidR="00783EA8">
        <w:rPr>
          <w:rFonts w:cs="Linux Libertine"/>
        </w:rPr>
        <w:t>146</w:t>
      </w:r>
      <w:r w:rsidRPr="006722B4">
        <w:rPr>
          <w:rFonts w:cs="Linux Libertine"/>
        </w:rPr>
        <w:fldChar w:fldCharType="end"/>
      </w:r>
    </w:p>
    <w:p w14:paraId="7F9139A6" w14:textId="56E94C3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Populism of Islam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_Toc121200584 \h </w:instrText>
      </w:r>
      <w:r w:rsidRPr="006722B4">
        <w:rPr>
          <w:rFonts w:cs="Linux Libertine"/>
          <w:noProof/>
        </w:rPr>
      </w:r>
      <w:r w:rsidRPr="006722B4">
        <w:rPr>
          <w:rFonts w:cs="Linux Libertine"/>
          <w:noProof/>
        </w:rPr>
        <w:fldChar w:fldCharType="separate"/>
      </w:r>
      <w:r w:rsidR="00783EA8">
        <w:rPr>
          <w:rFonts w:cs="Linux Libertine"/>
          <w:noProof/>
        </w:rPr>
        <w:t>146</w:t>
      </w:r>
      <w:r w:rsidRPr="006722B4">
        <w:rPr>
          <w:rFonts w:cs="Linux Libertine"/>
          <w:noProof/>
        </w:rPr>
        <w:fldChar w:fldCharType="end"/>
      </w:r>
    </w:p>
    <w:p w14:paraId="015D9CB4" w14:textId="4AF9C43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Conception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_Toc121200585 \h </w:instrText>
      </w:r>
      <w:r w:rsidRPr="006722B4">
        <w:rPr>
          <w:rFonts w:cs="Linux Libertine"/>
          <w:noProof/>
        </w:rPr>
      </w:r>
      <w:r w:rsidRPr="006722B4">
        <w:rPr>
          <w:rFonts w:cs="Linux Libertine"/>
          <w:noProof/>
        </w:rPr>
        <w:fldChar w:fldCharType="separate"/>
      </w:r>
      <w:r w:rsidR="00783EA8">
        <w:rPr>
          <w:rFonts w:cs="Linux Libertine"/>
          <w:noProof/>
        </w:rPr>
        <w:t>147</w:t>
      </w:r>
      <w:r w:rsidRPr="006722B4">
        <w:rPr>
          <w:rFonts w:cs="Linux Libertine"/>
          <w:noProof/>
        </w:rPr>
        <w:fldChar w:fldCharType="end"/>
      </w:r>
    </w:p>
    <w:p w14:paraId="7F51618E" w14:textId="7A07493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5.2.3</w:t>
      </w:r>
      <w:r w:rsidRPr="006722B4">
        <w:rPr>
          <w:rFonts w:eastAsiaTheme="minorEastAsia" w:cs="Linux Libertine"/>
          <w:i/>
          <w:iCs w:val="0"/>
          <w:noProof/>
          <w:sz w:val="22"/>
          <w:szCs w:val="22"/>
          <w:lang w:val="en-US" w:bidi="ar-SA"/>
          <w14:ligatures w14:val="none"/>
          <w14:numSpacing w14:val="default"/>
        </w:rPr>
        <w:tab/>
      </w:r>
      <w:r w:rsidRPr="006722B4">
        <w:rPr>
          <w:rFonts w:cs="Linux Libertine"/>
          <w:i/>
          <w:noProof/>
        </w:rPr>
        <w:t>Main Hakim Sendiri</w:t>
      </w:r>
      <w:r w:rsidRPr="006722B4">
        <w:rPr>
          <w:rFonts w:cs="Linux Libertine"/>
          <w:noProof/>
        </w:rPr>
        <w:t xml:space="preserve">  Under Anti-Blasphemy Law Regime.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_Toc121200586 \h </w:instrText>
      </w:r>
      <w:r w:rsidRPr="006722B4">
        <w:rPr>
          <w:rFonts w:cs="Linux Libertine"/>
          <w:noProof/>
        </w:rPr>
      </w:r>
      <w:r w:rsidRPr="006722B4">
        <w:rPr>
          <w:rFonts w:cs="Linux Libertine"/>
          <w:noProof/>
        </w:rPr>
        <w:fldChar w:fldCharType="separate"/>
      </w:r>
      <w:r w:rsidR="00783EA8">
        <w:rPr>
          <w:rFonts w:cs="Linux Libertine"/>
          <w:noProof/>
        </w:rPr>
        <w:t>148</w:t>
      </w:r>
      <w:r w:rsidRPr="006722B4">
        <w:rPr>
          <w:rFonts w:cs="Linux Libertine"/>
          <w:noProof/>
        </w:rPr>
        <w:fldChar w:fldCharType="end"/>
      </w:r>
    </w:p>
    <w:p w14:paraId="70187F51" w14:textId="4E9A52AE"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5.3.</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Various Factors Influencing </w:t>
      </w:r>
      <w:r w:rsidRPr="006722B4">
        <w:rPr>
          <w:rFonts w:cs="Linux Libertine"/>
          <w:i/>
          <w:iCs/>
        </w:rPr>
        <w:t>Main Hakim Sendiri</w:t>
      </w:r>
      <w:r w:rsidRPr="006722B4">
        <w:rPr>
          <w:rFonts w:cs="Linux Libertine"/>
        </w:rPr>
        <w:t xml:space="preserve">  Over Blasphemy Allegation</w:t>
      </w:r>
      <w:r w:rsidRPr="006722B4">
        <w:rPr>
          <w:rFonts w:cs="Linux Libertine"/>
        </w:rPr>
        <w:tab/>
      </w:r>
      <w:r w:rsidRPr="006722B4">
        <w:rPr>
          <w:rFonts w:cs="Linux Libertine"/>
        </w:rPr>
        <w:fldChar w:fldCharType="begin"/>
      </w:r>
      <w:r w:rsidRPr="006722B4">
        <w:rPr>
          <w:rFonts w:cs="Linux Libertine"/>
        </w:rPr>
        <w:instrText xml:space="preserve"> PAGEREF _Toc121200587 \h </w:instrText>
      </w:r>
      <w:r w:rsidRPr="006722B4">
        <w:rPr>
          <w:rFonts w:cs="Linux Libertine"/>
        </w:rPr>
      </w:r>
      <w:r w:rsidRPr="006722B4">
        <w:rPr>
          <w:rFonts w:cs="Linux Libertine"/>
        </w:rPr>
        <w:fldChar w:fldCharType="separate"/>
      </w:r>
      <w:r w:rsidR="00783EA8">
        <w:rPr>
          <w:rFonts w:cs="Linux Libertine"/>
        </w:rPr>
        <w:t>153</w:t>
      </w:r>
      <w:r w:rsidRPr="006722B4">
        <w:rPr>
          <w:rFonts w:cs="Linux Libertine"/>
        </w:rPr>
        <w:fldChar w:fldCharType="end"/>
      </w:r>
    </w:p>
    <w:p w14:paraId="76D94008" w14:textId="14EF8A0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i/>
          <w:noProof/>
        </w:rPr>
        <w:t>5.3.1.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Godly Nationalism and the Presence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_Toc121200588 \h </w:instrText>
      </w:r>
      <w:r w:rsidRPr="006722B4">
        <w:rPr>
          <w:rFonts w:cs="Linux Libertine"/>
          <w:noProof/>
        </w:rPr>
      </w:r>
      <w:r w:rsidRPr="006722B4">
        <w:rPr>
          <w:rFonts w:cs="Linux Libertine"/>
          <w:noProof/>
        </w:rPr>
        <w:fldChar w:fldCharType="separate"/>
      </w:r>
      <w:r w:rsidR="00783EA8">
        <w:rPr>
          <w:rFonts w:cs="Linux Libertine"/>
          <w:noProof/>
        </w:rPr>
        <w:t>155</w:t>
      </w:r>
      <w:r w:rsidRPr="006722B4">
        <w:rPr>
          <w:rFonts w:cs="Linux Libertine"/>
          <w:noProof/>
        </w:rPr>
        <w:fldChar w:fldCharType="end"/>
      </w:r>
    </w:p>
    <w:p w14:paraId="077A6B9F" w14:textId="6803A84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Government interference toward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_Toc121200589 \h </w:instrText>
      </w:r>
      <w:r w:rsidRPr="006722B4">
        <w:rPr>
          <w:rFonts w:cs="Linux Libertine"/>
          <w:noProof/>
        </w:rPr>
      </w:r>
      <w:r w:rsidRPr="006722B4">
        <w:rPr>
          <w:rFonts w:cs="Linux Libertine"/>
          <w:noProof/>
        </w:rPr>
        <w:fldChar w:fldCharType="separate"/>
      </w:r>
      <w:r w:rsidR="00783EA8">
        <w:rPr>
          <w:rFonts w:cs="Linux Libertine"/>
          <w:noProof/>
        </w:rPr>
        <w:t>158</w:t>
      </w:r>
      <w:r w:rsidRPr="006722B4">
        <w:rPr>
          <w:rFonts w:cs="Linux Libertine"/>
          <w:noProof/>
        </w:rPr>
        <w:fldChar w:fldCharType="end"/>
      </w:r>
    </w:p>
    <w:p w14:paraId="7E7F57D9" w14:textId="55EC179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Imposing one’s belief on others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_Toc121200590 \h </w:instrText>
      </w:r>
      <w:r w:rsidRPr="006722B4">
        <w:rPr>
          <w:rFonts w:cs="Linux Libertine"/>
          <w:noProof/>
        </w:rPr>
      </w:r>
      <w:r w:rsidRPr="006722B4">
        <w:rPr>
          <w:rFonts w:cs="Linux Libertine"/>
          <w:noProof/>
        </w:rPr>
        <w:fldChar w:fldCharType="separate"/>
      </w:r>
      <w:r w:rsidR="00783EA8">
        <w:rPr>
          <w:rFonts w:cs="Linux Libertine"/>
          <w:noProof/>
        </w:rPr>
        <w:t>161</w:t>
      </w:r>
      <w:r w:rsidRPr="006722B4">
        <w:rPr>
          <w:rFonts w:cs="Linux Libertine"/>
          <w:noProof/>
        </w:rPr>
        <w:fldChar w:fldCharType="end"/>
      </w:r>
    </w:p>
    <w:p w14:paraId="765A1CA9" w14:textId="3A2388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state's acquiescence to vigilantism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_Toc121200591 \h </w:instrText>
      </w:r>
      <w:r w:rsidRPr="006722B4">
        <w:rPr>
          <w:rFonts w:cs="Linux Libertine"/>
          <w:noProof/>
        </w:rPr>
      </w:r>
      <w:r w:rsidRPr="006722B4">
        <w:rPr>
          <w:rFonts w:cs="Linux Libertine"/>
          <w:noProof/>
        </w:rPr>
        <w:fldChar w:fldCharType="separate"/>
      </w:r>
      <w:r w:rsidR="00783EA8">
        <w:rPr>
          <w:rFonts w:cs="Linux Libertine"/>
          <w:noProof/>
        </w:rPr>
        <w:t>165</w:t>
      </w:r>
      <w:r w:rsidRPr="006722B4">
        <w:rPr>
          <w:rFonts w:cs="Linux Libertine"/>
          <w:noProof/>
        </w:rPr>
        <w:fldChar w:fldCharType="end"/>
      </w:r>
    </w:p>
    <w:p w14:paraId="7A0A70E8" w14:textId="744788A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The Actors of </w:t>
      </w:r>
      <w:r w:rsidRPr="006722B4">
        <w:rPr>
          <w:rFonts w:cs="Linux Libertine"/>
          <w:i/>
          <w:iCs/>
        </w:rPr>
        <w:t>Main Hakim Sendiri</w:t>
      </w:r>
      <w:r w:rsidRPr="006722B4">
        <w:rPr>
          <w:rFonts w:cs="Linux Libertine"/>
        </w:rPr>
        <w:tab/>
      </w:r>
      <w:r w:rsidRPr="006722B4">
        <w:rPr>
          <w:rFonts w:cs="Linux Libertine"/>
        </w:rPr>
        <w:fldChar w:fldCharType="begin"/>
      </w:r>
      <w:r w:rsidRPr="006722B4">
        <w:rPr>
          <w:rFonts w:cs="Linux Libertine"/>
        </w:rPr>
        <w:instrText xml:space="preserve"> PAGEREF _Toc121200592 \h </w:instrText>
      </w:r>
      <w:r w:rsidRPr="006722B4">
        <w:rPr>
          <w:rFonts w:cs="Linux Libertine"/>
        </w:rPr>
      </w:r>
      <w:r w:rsidRPr="006722B4">
        <w:rPr>
          <w:rFonts w:cs="Linux Libertine"/>
        </w:rPr>
        <w:fldChar w:fldCharType="separate"/>
      </w:r>
      <w:r w:rsidR="00783EA8">
        <w:rPr>
          <w:rFonts w:cs="Linux Libertine"/>
        </w:rPr>
        <w:t>168</w:t>
      </w:r>
      <w:r w:rsidRPr="006722B4">
        <w:rPr>
          <w:rFonts w:cs="Linux Libertine"/>
        </w:rPr>
        <w:fldChar w:fldCharType="end"/>
      </w:r>
    </w:p>
    <w:p w14:paraId="7D9A7BAC" w14:textId="432369F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_Toc121200593 \h </w:instrText>
      </w:r>
      <w:r w:rsidRPr="006722B4">
        <w:rPr>
          <w:rFonts w:cs="Linux Libertine"/>
          <w:noProof/>
        </w:rPr>
      </w:r>
      <w:r w:rsidRPr="006722B4">
        <w:rPr>
          <w:rFonts w:cs="Linux Libertine"/>
          <w:noProof/>
        </w:rPr>
        <w:fldChar w:fldCharType="separate"/>
      </w:r>
      <w:r w:rsidR="00783EA8">
        <w:rPr>
          <w:rFonts w:cs="Linux Libertine"/>
          <w:noProof/>
        </w:rPr>
        <w:t>169</w:t>
      </w:r>
      <w:r w:rsidRPr="006722B4">
        <w:rPr>
          <w:rFonts w:cs="Linux Libertine"/>
          <w:noProof/>
        </w:rPr>
        <w:fldChar w:fldCharType="end"/>
      </w:r>
    </w:p>
    <w:p w14:paraId="2A877E61" w14:textId="7A56A42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Semi-state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_Toc121200594 \h </w:instrText>
      </w:r>
      <w:r w:rsidRPr="006722B4">
        <w:rPr>
          <w:rFonts w:cs="Linux Libertine"/>
          <w:noProof/>
        </w:rPr>
      </w:r>
      <w:r w:rsidRPr="006722B4">
        <w:rPr>
          <w:rFonts w:cs="Linux Libertine"/>
          <w:noProof/>
        </w:rPr>
        <w:fldChar w:fldCharType="separate"/>
      </w:r>
      <w:r w:rsidR="00783EA8">
        <w:rPr>
          <w:rFonts w:cs="Linux Libertine"/>
          <w:noProof/>
        </w:rPr>
        <w:t>172</w:t>
      </w:r>
      <w:r w:rsidRPr="006722B4">
        <w:rPr>
          <w:rFonts w:cs="Linux Libertine"/>
          <w:noProof/>
        </w:rPr>
        <w:fldChar w:fldCharType="end"/>
      </w:r>
    </w:p>
    <w:p w14:paraId="2B0823AF" w14:textId="73EBF04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Non-state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_Toc121200595 \h </w:instrText>
      </w:r>
      <w:r w:rsidRPr="006722B4">
        <w:rPr>
          <w:rFonts w:cs="Linux Libertine"/>
          <w:noProof/>
        </w:rPr>
      </w:r>
      <w:r w:rsidRPr="006722B4">
        <w:rPr>
          <w:rFonts w:cs="Linux Libertine"/>
          <w:noProof/>
        </w:rPr>
        <w:fldChar w:fldCharType="separate"/>
      </w:r>
      <w:r w:rsidR="00783EA8">
        <w:rPr>
          <w:rFonts w:cs="Linux Libertine"/>
          <w:noProof/>
        </w:rPr>
        <w:t>175</w:t>
      </w:r>
      <w:r w:rsidRPr="006722B4">
        <w:rPr>
          <w:rFonts w:cs="Linux Libertine"/>
          <w:noProof/>
        </w:rPr>
        <w:fldChar w:fldCharType="end"/>
      </w:r>
    </w:p>
    <w:p w14:paraId="724DBF3F" w14:textId="219FA15A"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5.5.</w:t>
      </w:r>
      <w:r w:rsidRPr="006722B4">
        <w:rPr>
          <w:rFonts w:eastAsiaTheme="minorEastAsia" w:cs="Linux Libertine"/>
          <w:smallCaps/>
          <w:sz w:val="22"/>
          <w:szCs w:val="22"/>
          <w:lang w:val="en-US" w:bidi="ar-SA"/>
          <w14:ligatures w14:val="none"/>
          <w14:numSpacing w14:val="default"/>
        </w:rPr>
        <w:tab/>
      </w:r>
      <w:r w:rsidRPr="006722B4">
        <w:rPr>
          <w:rFonts w:cs="Linux Libertine"/>
          <w:i/>
          <w:iCs/>
        </w:rPr>
        <w:t>Main Hakim Sendiri</w:t>
      </w:r>
      <w:r w:rsidRPr="006722B4">
        <w:rPr>
          <w:rFonts w:cs="Linux Libertine"/>
        </w:rPr>
        <w:t xml:space="preserve"> and the Rise of Populism of Islam</w:t>
      </w:r>
      <w:r w:rsidRPr="006722B4">
        <w:rPr>
          <w:rFonts w:cs="Linux Libertine"/>
        </w:rPr>
        <w:tab/>
      </w:r>
      <w:r w:rsidRPr="006722B4">
        <w:rPr>
          <w:rFonts w:cs="Linux Libertine"/>
        </w:rPr>
        <w:fldChar w:fldCharType="begin"/>
      </w:r>
      <w:r w:rsidRPr="006722B4">
        <w:rPr>
          <w:rFonts w:cs="Linux Libertine"/>
        </w:rPr>
        <w:instrText xml:space="preserve"> PAGEREF _Toc121200596 \h </w:instrText>
      </w:r>
      <w:r w:rsidRPr="006722B4">
        <w:rPr>
          <w:rFonts w:cs="Linux Libertine"/>
        </w:rPr>
      </w:r>
      <w:r w:rsidRPr="006722B4">
        <w:rPr>
          <w:rFonts w:cs="Linux Libertine"/>
        </w:rPr>
        <w:fldChar w:fldCharType="separate"/>
      </w:r>
      <w:r w:rsidR="00783EA8">
        <w:rPr>
          <w:rFonts w:cs="Linux Libertine"/>
        </w:rPr>
        <w:t>175</w:t>
      </w:r>
      <w:r w:rsidRPr="006722B4">
        <w:rPr>
          <w:rFonts w:cs="Linux Libertine"/>
        </w:rPr>
        <w:fldChar w:fldCharType="end"/>
      </w:r>
    </w:p>
    <w:p w14:paraId="2BAEC973" w14:textId="3972B9E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_Toc121200597 \h </w:instrText>
      </w:r>
      <w:r w:rsidRPr="006722B4">
        <w:rPr>
          <w:rFonts w:cs="Linux Libertine"/>
        </w:rPr>
      </w:r>
      <w:r w:rsidRPr="006722B4">
        <w:rPr>
          <w:rFonts w:cs="Linux Libertine"/>
        </w:rPr>
        <w:fldChar w:fldCharType="separate"/>
      </w:r>
      <w:r w:rsidR="00783EA8">
        <w:rPr>
          <w:rFonts w:cs="Linux Libertine"/>
        </w:rPr>
        <w:t>181</w:t>
      </w:r>
      <w:r w:rsidRPr="006722B4">
        <w:rPr>
          <w:rFonts w:cs="Linux Libertine"/>
        </w:rPr>
        <w:fldChar w:fldCharType="end"/>
      </w:r>
    </w:p>
    <w:p w14:paraId="6B731A77" w14:textId="7396AD54"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  A PSEUDO SECULAR STATE UNDER ANTI-BLASPHEMY LAW REGIME HARVEST AN ILUSSION OF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_Toc121200598 \h </w:instrText>
      </w:r>
      <w:r w:rsidRPr="006722B4">
        <w:rPr>
          <w:rFonts w:cs="Linux Libertine"/>
          <w:noProof/>
        </w:rPr>
      </w:r>
      <w:r w:rsidRPr="006722B4">
        <w:rPr>
          <w:rFonts w:cs="Linux Libertine"/>
          <w:noProof/>
        </w:rPr>
        <w:fldChar w:fldCharType="separate"/>
      </w:r>
      <w:r w:rsidR="00783EA8">
        <w:rPr>
          <w:rFonts w:cs="Linux Libertine"/>
          <w:noProof/>
        </w:rPr>
        <w:t>185</w:t>
      </w:r>
      <w:r w:rsidRPr="006722B4">
        <w:rPr>
          <w:rFonts w:cs="Linux Libertine"/>
          <w:noProof/>
        </w:rPr>
        <w:fldChar w:fldCharType="end"/>
      </w:r>
    </w:p>
    <w:p w14:paraId="39CB3154" w14:textId="501DF5C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6.1 Introduction</w:t>
      </w:r>
      <w:r w:rsidRPr="006722B4">
        <w:rPr>
          <w:rFonts w:cs="Linux Libertine"/>
        </w:rPr>
        <w:tab/>
      </w:r>
      <w:r w:rsidRPr="006722B4">
        <w:rPr>
          <w:rFonts w:cs="Linux Libertine"/>
        </w:rPr>
        <w:fldChar w:fldCharType="begin"/>
      </w:r>
      <w:r w:rsidRPr="006722B4">
        <w:rPr>
          <w:rFonts w:cs="Linux Libertine"/>
        </w:rPr>
        <w:instrText xml:space="preserve"> PAGEREF _Toc121200599 \h </w:instrText>
      </w:r>
      <w:r w:rsidRPr="006722B4">
        <w:rPr>
          <w:rFonts w:cs="Linux Libertine"/>
        </w:rPr>
      </w:r>
      <w:r w:rsidRPr="006722B4">
        <w:rPr>
          <w:rFonts w:cs="Linux Libertine"/>
        </w:rPr>
        <w:fldChar w:fldCharType="separate"/>
      </w:r>
      <w:r w:rsidR="00783EA8">
        <w:rPr>
          <w:rFonts w:cs="Linux Libertine"/>
        </w:rPr>
        <w:t>185</w:t>
      </w:r>
      <w:r w:rsidRPr="006722B4">
        <w:rPr>
          <w:rFonts w:cs="Linux Libertine"/>
        </w:rPr>
        <w:fldChar w:fldCharType="end"/>
      </w:r>
    </w:p>
    <w:p w14:paraId="43304526" w14:textId="4AD84FD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_Toc121200600 \h </w:instrText>
      </w:r>
      <w:r w:rsidRPr="006722B4">
        <w:rPr>
          <w:rFonts w:cs="Linux Libertine"/>
        </w:rPr>
      </w:r>
      <w:r w:rsidRPr="006722B4">
        <w:rPr>
          <w:rFonts w:cs="Linux Libertine"/>
        </w:rPr>
        <w:fldChar w:fldCharType="separate"/>
      </w:r>
      <w:r w:rsidR="00783EA8">
        <w:rPr>
          <w:rFonts w:cs="Linux Libertine"/>
        </w:rPr>
        <w:t>188</w:t>
      </w:r>
      <w:r w:rsidRPr="006722B4">
        <w:rPr>
          <w:rFonts w:cs="Linux Libertine"/>
        </w:rPr>
        <w:fldChar w:fldCharType="end"/>
      </w:r>
    </w:p>
    <w:p w14:paraId="2DD99048" w14:textId="7D347BF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Relationship between State and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_Toc121200601 \h </w:instrText>
      </w:r>
      <w:r w:rsidRPr="006722B4">
        <w:rPr>
          <w:rFonts w:cs="Linux Libertine"/>
          <w:noProof/>
        </w:rPr>
      </w:r>
      <w:r w:rsidRPr="006722B4">
        <w:rPr>
          <w:rFonts w:cs="Linux Libertine"/>
          <w:noProof/>
        </w:rPr>
        <w:fldChar w:fldCharType="separate"/>
      </w:r>
      <w:r w:rsidR="00783EA8">
        <w:rPr>
          <w:rFonts w:cs="Linux Libertine"/>
          <w:noProof/>
        </w:rPr>
        <w:t>188</w:t>
      </w:r>
      <w:r w:rsidRPr="006722B4">
        <w:rPr>
          <w:rFonts w:cs="Linux Libertine"/>
          <w:noProof/>
        </w:rPr>
        <w:fldChar w:fldCharType="end"/>
      </w:r>
    </w:p>
    <w:p w14:paraId="0E80ECF5" w14:textId="1448086C"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Implication of Relationship towards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_Toc121200602 \h </w:instrText>
      </w:r>
      <w:r w:rsidRPr="006722B4">
        <w:rPr>
          <w:rFonts w:cs="Linux Libertine"/>
          <w:noProof/>
        </w:rPr>
      </w:r>
      <w:r w:rsidRPr="006722B4">
        <w:rPr>
          <w:rFonts w:cs="Linux Libertine"/>
          <w:noProof/>
        </w:rPr>
        <w:fldChar w:fldCharType="separate"/>
      </w:r>
      <w:r w:rsidR="00783EA8">
        <w:rPr>
          <w:rFonts w:cs="Linux Libertine"/>
          <w:noProof/>
        </w:rPr>
        <w:t>189</w:t>
      </w:r>
      <w:r w:rsidRPr="006722B4">
        <w:rPr>
          <w:rFonts w:cs="Linux Libertine"/>
          <w:noProof/>
        </w:rPr>
        <w:fldChar w:fldCharType="end"/>
      </w:r>
    </w:p>
    <w:p w14:paraId="030F1B78" w14:textId="4FBFA444"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6.3.1.</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allows the state to interfere in the religious affairs</w:t>
      </w:r>
      <w:r w:rsidRPr="006722B4">
        <w:rPr>
          <w:rFonts w:cs="Linux Libertine"/>
        </w:rPr>
        <w:tab/>
      </w:r>
      <w:r w:rsidRPr="006722B4">
        <w:rPr>
          <w:rFonts w:cs="Linux Libertine"/>
        </w:rPr>
        <w:fldChar w:fldCharType="begin"/>
      </w:r>
      <w:r w:rsidRPr="006722B4">
        <w:rPr>
          <w:rFonts w:cs="Linux Libertine"/>
        </w:rPr>
        <w:instrText xml:space="preserve"> PAGEREF _Toc121200603 \h </w:instrText>
      </w:r>
      <w:r w:rsidRPr="006722B4">
        <w:rPr>
          <w:rFonts w:cs="Linux Libertine"/>
        </w:rPr>
      </w:r>
      <w:r w:rsidRPr="006722B4">
        <w:rPr>
          <w:rFonts w:cs="Linux Libertine"/>
        </w:rPr>
        <w:fldChar w:fldCharType="separate"/>
      </w:r>
      <w:r w:rsidR="00783EA8">
        <w:rPr>
          <w:rFonts w:cs="Linux Libertine"/>
        </w:rPr>
        <w:t>198</w:t>
      </w:r>
      <w:r w:rsidRPr="006722B4">
        <w:rPr>
          <w:rFonts w:cs="Linux Libertine"/>
        </w:rPr>
        <w:fldChar w:fldCharType="end"/>
      </w:r>
    </w:p>
    <w:p w14:paraId="759D815D" w14:textId="51BF00B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6.3.3.</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justify religious intolerance</w:t>
      </w:r>
      <w:r w:rsidRPr="006722B4">
        <w:rPr>
          <w:rFonts w:cs="Linux Libertine"/>
        </w:rPr>
        <w:tab/>
      </w:r>
      <w:r w:rsidRPr="006722B4">
        <w:rPr>
          <w:rFonts w:cs="Linux Libertine"/>
        </w:rPr>
        <w:fldChar w:fldCharType="begin"/>
      </w:r>
      <w:r w:rsidRPr="006722B4">
        <w:rPr>
          <w:rFonts w:cs="Linux Libertine"/>
        </w:rPr>
        <w:instrText xml:space="preserve"> PAGEREF _Toc121200604 \h </w:instrText>
      </w:r>
      <w:r w:rsidRPr="006722B4">
        <w:rPr>
          <w:rFonts w:cs="Linux Libertine"/>
        </w:rPr>
      </w:r>
      <w:r w:rsidRPr="006722B4">
        <w:rPr>
          <w:rFonts w:cs="Linux Libertine"/>
        </w:rPr>
        <w:fldChar w:fldCharType="separate"/>
      </w:r>
      <w:r w:rsidR="00783EA8">
        <w:rPr>
          <w:rFonts w:cs="Linux Libertine"/>
        </w:rPr>
        <w:t>211</w:t>
      </w:r>
      <w:r w:rsidRPr="006722B4">
        <w:rPr>
          <w:rFonts w:cs="Linux Libertine"/>
        </w:rPr>
        <w:fldChar w:fldCharType="end"/>
      </w:r>
    </w:p>
    <w:p w14:paraId="3678C486" w14:textId="3C791C1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6.4.</w:t>
      </w:r>
      <w:r w:rsidRPr="006722B4">
        <w:rPr>
          <w:rFonts w:eastAsiaTheme="minorEastAsia" w:cs="Linux Libertine"/>
          <w:smallCaps/>
          <w:sz w:val="22"/>
          <w:szCs w:val="22"/>
          <w:lang w:val="en-US" w:bidi="ar-SA"/>
          <w14:ligatures w14:val="none"/>
          <w14:numSpacing w14:val="default"/>
        </w:rPr>
        <w:tab/>
      </w:r>
      <w:r w:rsidRPr="006722B4">
        <w:rPr>
          <w:rFonts w:cs="Linux Libertine"/>
        </w:rPr>
        <w:t>Pseudo-secularity harvest an illusion of religious freedom</w:t>
      </w:r>
      <w:r w:rsidRPr="006722B4">
        <w:rPr>
          <w:rFonts w:cs="Linux Libertine"/>
        </w:rPr>
        <w:tab/>
      </w:r>
      <w:r w:rsidRPr="006722B4">
        <w:rPr>
          <w:rFonts w:cs="Linux Libertine"/>
        </w:rPr>
        <w:fldChar w:fldCharType="begin"/>
      </w:r>
      <w:r w:rsidRPr="006722B4">
        <w:rPr>
          <w:rFonts w:cs="Linux Libertine"/>
        </w:rPr>
        <w:instrText xml:space="preserve"> PAGEREF _Toc121200605 \h </w:instrText>
      </w:r>
      <w:r w:rsidRPr="006722B4">
        <w:rPr>
          <w:rFonts w:cs="Linux Libertine"/>
        </w:rPr>
      </w:r>
      <w:r w:rsidRPr="006722B4">
        <w:rPr>
          <w:rFonts w:cs="Linux Libertine"/>
        </w:rPr>
        <w:fldChar w:fldCharType="separate"/>
      </w:r>
      <w:r w:rsidR="00783EA8">
        <w:rPr>
          <w:rFonts w:cs="Linux Libertine"/>
        </w:rPr>
        <w:t>214</w:t>
      </w:r>
      <w:r w:rsidRPr="006722B4">
        <w:rPr>
          <w:rFonts w:cs="Linux Libertine"/>
        </w:rPr>
        <w:fldChar w:fldCharType="end"/>
      </w:r>
    </w:p>
    <w:p w14:paraId="52181D46" w14:textId="0E5C4191"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_Toc121200606 \h </w:instrText>
      </w:r>
      <w:r w:rsidRPr="006722B4">
        <w:rPr>
          <w:rFonts w:cs="Linux Libertine"/>
        </w:rPr>
      </w:r>
      <w:r w:rsidRPr="006722B4">
        <w:rPr>
          <w:rFonts w:cs="Linux Libertine"/>
        </w:rPr>
        <w:fldChar w:fldCharType="separate"/>
      </w:r>
      <w:r w:rsidR="00783EA8">
        <w:rPr>
          <w:rFonts w:cs="Linux Libertine"/>
        </w:rPr>
        <w:t>220</w:t>
      </w:r>
      <w:r w:rsidRPr="006722B4">
        <w:rPr>
          <w:rFonts w:cs="Linux Libertine"/>
        </w:rPr>
        <w:fldChar w:fldCharType="end"/>
      </w:r>
    </w:p>
    <w:p w14:paraId="4F3DE3F4" w14:textId="76BEAD0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VII</w:t>
      </w:r>
      <w:r w:rsidR="00E97ECD" w:rsidRPr="006722B4">
        <w:rPr>
          <w:rFonts w:cs="Linux Libertine"/>
          <w:noProof/>
        </w:rPr>
        <w:t xml:space="preserve"> </w:t>
      </w:r>
      <w:r w:rsidRPr="006722B4">
        <w:rPr>
          <w:rFonts w:cs="Linux Libertine"/>
          <w:noProof/>
        </w:rPr>
        <w:t>REPEAL OR REFORM ANTI-BLASPHEMY LAW FOR FULL RELIGIOUS FREEDOM PROTECTION: A POLITICAL GAME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_Toc121200608 \h </w:instrText>
      </w:r>
      <w:r w:rsidRPr="006722B4">
        <w:rPr>
          <w:rFonts w:cs="Linux Libertine"/>
          <w:noProof/>
        </w:rPr>
      </w:r>
      <w:r w:rsidRPr="006722B4">
        <w:rPr>
          <w:rFonts w:cs="Linux Libertine"/>
          <w:noProof/>
        </w:rPr>
        <w:fldChar w:fldCharType="separate"/>
      </w:r>
      <w:r w:rsidR="00783EA8">
        <w:rPr>
          <w:rFonts w:cs="Linux Libertine"/>
          <w:noProof/>
        </w:rPr>
        <w:t>223</w:t>
      </w:r>
      <w:r w:rsidRPr="006722B4">
        <w:rPr>
          <w:rFonts w:cs="Linux Libertine"/>
          <w:noProof/>
        </w:rPr>
        <w:fldChar w:fldCharType="end"/>
      </w:r>
    </w:p>
    <w:p w14:paraId="145EE202" w14:textId="1E9C46F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_Toc121200609 \h </w:instrText>
      </w:r>
      <w:r w:rsidRPr="006722B4">
        <w:rPr>
          <w:rFonts w:cs="Linux Libertine"/>
        </w:rPr>
      </w:r>
      <w:r w:rsidRPr="006722B4">
        <w:rPr>
          <w:rFonts w:cs="Linux Libertine"/>
        </w:rPr>
        <w:fldChar w:fldCharType="separate"/>
      </w:r>
      <w:r w:rsidR="00783EA8">
        <w:rPr>
          <w:rFonts w:cs="Linux Libertine"/>
        </w:rPr>
        <w:t>223</w:t>
      </w:r>
      <w:r w:rsidRPr="006722B4">
        <w:rPr>
          <w:rFonts w:cs="Linux Libertine"/>
        </w:rPr>
        <w:fldChar w:fldCharType="end"/>
      </w:r>
    </w:p>
    <w:p w14:paraId="17113375" w14:textId="79571CF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_Toc121200610 \h </w:instrText>
      </w:r>
      <w:r w:rsidRPr="006722B4">
        <w:rPr>
          <w:rFonts w:cs="Linux Libertine"/>
        </w:rPr>
      </w:r>
      <w:r w:rsidRPr="006722B4">
        <w:rPr>
          <w:rFonts w:cs="Linux Libertine"/>
        </w:rPr>
        <w:fldChar w:fldCharType="separate"/>
      </w:r>
      <w:r w:rsidR="00783EA8">
        <w:rPr>
          <w:rFonts w:cs="Linux Libertine"/>
        </w:rPr>
        <w:t>225</w:t>
      </w:r>
      <w:r w:rsidRPr="006722B4">
        <w:rPr>
          <w:rFonts w:cs="Linux Libertine"/>
        </w:rPr>
        <w:fldChar w:fldCharType="end"/>
      </w:r>
    </w:p>
    <w:p w14:paraId="09EFC2FC" w14:textId="084B3B06"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Full Realization of the Right to Freedom of Religion or Beliefs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_Toc121200611 \h </w:instrText>
      </w:r>
      <w:r w:rsidRPr="006722B4">
        <w:rPr>
          <w:rFonts w:cs="Linux Libertine"/>
          <w:noProof/>
        </w:rPr>
      </w:r>
      <w:r w:rsidRPr="006722B4">
        <w:rPr>
          <w:rFonts w:cs="Linux Libertine"/>
          <w:noProof/>
        </w:rPr>
        <w:fldChar w:fldCharType="separate"/>
      </w:r>
      <w:r w:rsidR="00783EA8">
        <w:rPr>
          <w:rFonts w:cs="Linux Libertine"/>
          <w:noProof/>
        </w:rPr>
        <w:t>225</w:t>
      </w:r>
      <w:r w:rsidRPr="006722B4">
        <w:rPr>
          <w:rFonts w:cs="Linux Libertine"/>
          <w:noProof/>
        </w:rPr>
        <w:fldChar w:fldCharType="end"/>
      </w:r>
    </w:p>
    <w:p w14:paraId="4E17E8DB" w14:textId="03F7630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Blasphemy Law, the cross cutting between FoE and FORB</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_Toc121200612 \h </w:instrText>
      </w:r>
      <w:r w:rsidRPr="006722B4">
        <w:rPr>
          <w:rFonts w:cs="Linux Libertine"/>
          <w:noProof/>
        </w:rPr>
      </w:r>
      <w:r w:rsidRPr="006722B4">
        <w:rPr>
          <w:rFonts w:cs="Linux Libertine"/>
          <w:noProof/>
        </w:rPr>
        <w:fldChar w:fldCharType="separate"/>
      </w:r>
      <w:r w:rsidR="00783EA8">
        <w:rPr>
          <w:rFonts w:cs="Linux Libertine"/>
          <w:noProof/>
        </w:rPr>
        <w:t>227</w:t>
      </w:r>
      <w:r w:rsidRPr="006722B4">
        <w:rPr>
          <w:rFonts w:cs="Linux Libertine"/>
          <w:noProof/>
        </w:rPr>
        <w:fldChar w:fldCharType="end"/>
      </w:r>
    </w:p>
    <w:p w14:paraId="064CF2F4" w14:textId="1AD40A7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7.3</w:t>
      </w:r>
      <w:r w:rsidRPr="006722B4">
        <w:rPr>
          <w:rFonts w:eastAsiaTheme="minorEastAsia" w:cs="Linux Libertine"/>
          <w:smallCaps/>
          <w:sz w:val="22"/>
          <w:szCs w:val="22"/>
          <w:lang w:val="en-US" w:bidi="ar-SA"/>
          <w14:ligatures w14:val="none"/>
          <w14:numSpacing w14:val="default"/>
        </w:rPr>
        <w:tab/>
      </w:r>
      <w:r w:rsidRPr="006722B4">
        <w:rPr>
          <w:rFonts w:cs="Linux Libertine"/>
        </w:rPr>
        <w:t>Understanding Law Reform</w:t>
      </w:r>
      <w:r w:rsidRPr="006722B4">
        <w:rPr>
          <w:rFonts w:cs="Linux Libertine"/>
        </w:rPr>
        <w:tab/>
      </w:r>
      <w:r w:rsidRPr="006722B4">
        <w:rPr>
          <w:rFonts w:cs="Linux Libertine"/>
        </w:rPr>
        <w:fldChar w:fldCharType="begin"/>
      </w:r>
      <w:r w:rsidRPr="006722B4">
        <w:rPr>
          <w:rFonts w:cs="Linux Libertine"/>
        </w:rPr>
        <w:instrText xml:space="preserve"> PAGEREF _Toc121200613 \h </w:instrText>
      </w:r>
      <w:r w:rsidRPr="006722B4">
        <w:rPr>
          <w:rFonts w:cs="Linux Libertine"/>
        </w:rPr>
      </w:r>
      <w:r w:rsidRPr="006722B4">
        <w:rPr>
          <w:rFonts w:cs="Linux Libertine"/>
        </w:rPr>
        <w:fldChar w:fldCharType="separate"/>
      </w:r>
      <w:r w:rsidR="00783EA8">
        <w:rPr>
          <w:rFonts w:cs="Linux Libertine"/>
        </w:rPr>
        <w:t>230</w:t>
      </w:r>
      <w:r w:rsidRPr="006722B4">
        <w:rPr>
          <w:rFonts w:cs="Linux Libertine"/>
        </w:rPr>
        <w:fldChar w:fldCharType="end"/>
      </w:r>
    </w:p>
    <w:p w14:paraId="51112280" w14:textId="24C81C07"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Public Division between amending and abolishing the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_Toc121200614 \h </w:instrText>
      </w:r>
      <w:r w:rsidRPr="006722B4">
        <w:rPr>
          <w:rFonts w:cs="Linux Libertine"/>
          <w:noProof/>
        </w:rPr>
      </w:r>
      <w:r w:rsidRPr="006722B4">
        <w:rPr>
          <w:rFonts w:cs="Linux Libertine"/>
          <w:noProof/>
        </w:rPr>
        <w:fldChar w:fldCharType="separate"/>
      </w:r>
      <w:r w:rsidR="00783EA8">
        <w:rPr>
          <w:rFonts w:cs="Linux Libertine"/>
          <w:noProof/>
        </w:rPr>
        <w:t>230</w:t>
      </w:r>
      <w:r w:rsidRPr="006722B4">
        <w:rPr>
          <w:rFonts w:cs="Linux Libertine"/>
          <w:noProof/>
        </w:rPr>
        <w:fldChar w:fldCharType="end"/>
      </w:r>
    </w:p>
    <w:p w14:paraId="19657A9E" w14:textId="7E27CD0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7.4</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Laws Targeting Both Minority and Majority Groups of Religions</w:t>
      </w:r>
      <w:r w:rsidRPr="006722B4">
        <w:rPr>
          <w:rFonts w:cs="Linux Libertine"/>
        </w:rPr>
        <w:tab/>
      </w:r>
      <w:r w:rsidRPr="006722B4">
        <w:rPr>
          <w:rFonts w:cs="Linux Libertine"/>
        </w:rPr>
        <w:fldChar w:fldCharType="begin"/>
      </w:r>
      <w:r w:rsidRPr="006722B4">
        <w:rPr>
          <w:rFonts w:cs="Linux Libertine"/>
        </w:rPr>
        <w:instrText xml:space="preserve"> PAGEREF _Toc121200615 \h </w:instrText>
      </w:r>
      <w:r w:rsidRPr="006722B4">
        <w:rPr>
          <w:rFonts w:cs="Linux Libertine"/>
        </w:rPr>
      </w:r>
      <w:r w:rsidRPr="006722B4">
        <w:rPr>
          <w:rFonts w:cs="Linux Libertine"/>
        </w:rPr>
        <w:fldChar w:fldCharType="separate"/>
      </w:r>
      <w:r w:rsidR="00783EA8">
        <w:rPr>
          <w:rFonts w:cs="Linux Libertine"/>
        </w:rPr>
        <w:t>235</w:t>
      </w:r>
      <w:r w:rsidRPr="006722B4">
        <w:rPr>
          <w:rFonts w:cs="Linux Libertine"/>
        </w:rPr>
        <w:fldChar w:fldCharType="end"/>
      </w:r>
    </w:p>
    <w:p w14:paraId="651DCB60" w14:textId="620A629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7.5</w:t>
      </w:r>
      <w:r w:rsidRPr="006722B4">
        <w:rPr>
          <w:rFonts w:eastAsiaTheme="minorEastAsia" w:cs="Linux Libertine"/>
          <w:smallCaps/>
          <w:sz w:val="22"/>
          <w:szCs w:val="22"/>
          <w:lang w:val="en-US" w:bidi="ar-SA"/>
          <w14:ligatures w14:val="none"/>
          <w14:numSpacing w14:val="default"/>
        </w:rPr>
        <w:tab/>
      </w:r>
      <w:r w:rsidRPr="006722B4">
        <w:rPr>
          <w:rFonts w:cs="Linux Libertine"/>
        </w:rPr>
        <w:t>Reforming Anti Blasphemy Law: A Political Game.</w:t>
      </w:r>
      <w:r w:rsidRPr="006722B4">
        <w:rPr>
          <w:rFonts w:cs="Linux Libertine"/>
        </w:rPr>
        <w:tab/>
      </w:r>
      <w:r w:rsidRPr="006722B4">
        <w:rPr>
          <w:rFonts w:cs="Linux Libertine"/>
        </w:rPr>
        <w:fldChar w:fldCharType="begin"/>
      </w:r>
      <w:r w:rsidRPr="006722B4">
        <w:rPr>
          <w:rFonts w:cs="Linux Libertine"/>
        </w:rPr>
        <w:instrText xml:space="preserve"> PAGEREF _Toc121200616 \h </w:instrText>
      </w:r>
      <w:r w:rsidRPr="006722B4">
        <w:rPr>
          <w:rFonts w:cs="Linux Libertine"/>
        </w:rPr>
      </w:r>
      <w:r w:rsidRPr="006722B4">
        <w:rPr>
          <w:rFonts w:cs="Linux Libertine"/>
        </w:rPr>
        <w:fldChar w:fldCharType="separate"/>
      </w:r>
      <w:r w:rsidR="00783EA8">
        <w:rPr>
          <w:rFonts w:cs="Linux Libertine"/>
        </w:rPr>
        <w:t>237</w:t>
      </w:r>
      <w:r w:rsidRPr="006722B4">
        <w:rPr>
          <w:rFonts w:cs="Linux Libertine"/>
        </w:rPr>
        <w:fldChar w:fldCharType="end"/>
      </w:r>
    </w:p>
    <w:p w14:paraId="431002C2" w14:textId="010EBB28"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_Toc121200617 \h </w:instrText>
      </w:r>
      <w:r w:rsidRPr="006722B4">
        <w:rPr>
          <w:rFonts w:cs="Linux Libertine"/>
        </w:rPr>
      </w:r>
      <w:r w:rsidRPr="006722B4">
        <w:rPr>
          <w:rFonts w:cs="Linux Libertine"/>
        </w:rPr>
        <w:fldChar w:fldCharType="separate"/>
      </w:r>
      <w:r w:rsidR="00783EA8">
        <w:rPr>
          <w:rFonts w:cs="Linux Libertine"/>
        </w:rPr>
        <w:t>242</w:t>
      </w:r>
      <w:r w:rsidRPr="006722B4">
        <w:rPr>
          <w:rFonts w:cs="Linux Libertine"/>
        </w:rPr>
        <w:fldChar w:fldCharType="end"/>
      </w:r>
    </w:p>
    <w:p w14:paraId="5846A0FF" w14:textId="6DAAA083"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Bibliography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_Toc121200618 \h </w:instrText>
      </w:r>
      <w:r w:rsidRPr="006722B4">
        <w:rPr>
          <w:rFonts w:cs="Linux Libertine"/>
          <w:noProof/>
        </w:rPr>
      </w:r>
      <w:r w:rsidRPr="006722B4">
        <w:rPr>
          <w:rFonts w:cs="Linux Libertine"/>
          <w:noProof/>
        </w:rPr>
        <w:fldChar w:fldCharType="separate"/>
      </w:r>
      <w:r w:rsidR="00783EA8">
        <w:rPr>
          <w:rFonts w:cs="Linux Libertine"/>
          <w:noProof/>
        </w:rPr>
        <w:t>245</w:t>
      </w:r>
      <w:r w:rsidRPr="006722B4">
        <w:rPr>
          <w:rFonts w:cs="Linux Libertine"/>
          <w:noProof/>
        </w:rPr>
        <w:fldChar w:fldCharType="end"/>
      </w:r>
    </w:p>
    <w:p w14:paraId="0E51F856" w14:textId="289B2C48" w:rsidR="00BE096A" w:rsidRDefault="00BE096A" w:rsidP="00BE096A">
      <w:pPr>
        <w:pStyle w:val="ParagraphNormal"/>
      </w:pPr>
      <w:r>
        <w:fldChar w:fldCharType="end"/>
      </w:r>
    </w:p>
    <w:p w14:paraId="24F5164E" w14:textId="77777777" w:rsidR="00A51186" w:rsidRDefault="00A51186" w:rsidP="001E09B0">
      <w:pPr>
        <w:pStyle w:val="CHAPsStyle14ptBoldCentered"/>
      </w:pPr>
    </w:p>
    <w:p w14:paraId="017A3789" w14:textId="77777777" w:rsidR="00A51186" w:rsidRDefault="00A51186" w:rsidP="001E09B0">
      <w:pPr>
        <w:pStyle w:val="CHAPsStyle14ptBoldCentered"/>
      </w:pPr>
    </w:p>
    <w:p w14:paraId="69656255" w14:textId="77777777" w:rsidR="00A51186" w:rsidRDefault="00A51186" w:rsidP="001E09B0">
      <w:pPr>
        <w:pStyle w:val="CHAPsStyle14ptBoldCentered"/>
        <w:sectPr w:rsidR="00A51186"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6F7344" w:rsidRDefault="004D3C04" w:rsidP="001E09B0">
      <w:pPr>
        <w:pStyle w:val="CHAPsStyle14ptBoldCentered"/>
      </w:pPr>
      <w:bookmarkStart w:id="4" w:name="_Toc121200536"/>
      <w:r w:rsidRPr="006F7344">
        <w:lastRenderedPageBreak/>
        <w:t>CHAPTER I</w:t>
      </w:r>
      <w:r w:rsidR="00713861" w:rsidRPr="006F7344">
        <w:t xml:space="preserve"> </w:t>
      </w:r>
      <w:r w:rsidR="00713861" w:rsidRPr="006F7344">
        <w:br/>
      </w:r>
      <w:r w:rsidR="00ED58EE" w:rsidRPr="006F7344">
        <w:t xml:space="preserve">AN INTRODUCTION </w:t>
      </w:r>
      <w:r w:rsidR="00DF6D68" w:rsidRPr="006F7344">
        <w:t xml:space="preserve">TO </w:t>
      </w:r>
      <w:r w:rsidR="009E7085" w:rsidRPr="006F7344">
        <w:t xml:space="preserve">A </w:t>
      </w:r>
      <w:r w:rsidR="00DF6D68" w:rsidRPr="006F7344">
        <w:t xml:space="preserve">STUDY </w:t>
      </w:r>
      <w:r w:rsidR="009E7085" w:rsidRPr="006F7344">
        <w:t xml:space="preserve">OF </w:t>
      </w:r>
      <w:r w:rsidR="00ED58EE" w:rsidRPr="006F7344">
        <w:t xml:space="preserve">INDONESIA’S </w:t>
      </w:r>
      <w:r w:rsidR="005D60A0">
        <w:br/>
      </w:r>
      <w:r w:rsidR="00ED58EE" w:rsidRPr="006F7344">
        <w:t>ANTI BLASPHEMY LAW</w:t>
      </w:r>
      <w:bookmarkEnd w:id="4"/>
      <w:r w:rsidR="00ED58EE" w:rsidRPr="006F7344">
        <w:t xml:space="preserve"> </w:t>
      </w:r>
      <w:bookmarkEnd w:id="1"/>
    </w:p>
    <w:p w14:paraId="6EAACC6F" w14:textId="4752967F" w:rsidR="00446BC4" w:rsidRPr="006F7344" w:rsidRDefault="009E7085" w:rsidP="001E09B0">
      <w:pPr>
        <w:pStyle w:val="Heading2"/>
      </w:pPr>
      <w:bookmarkStart w:id="5" w:name="_Toc121200537"/>
      <w:r w:rsidRPr="006F7344">
        <w:t>B</w:t>
      </w:r>
      <w:r w:rsidR="008319B5" w:rsidRPr="006F7344">
        <w:t>ackground of the problem</w:t>
      </w:r>
      <w:bookmarkEnd w:id="5"/>
    </w:p>
    <w:p w14:paraId="03F0BE06" w14:textId="28C8CC0D" w:rsidR="00A61B2A" w:rsidRPr="006F7344" w:rsidRDefault="000F7E1B" w:rsidP="000D3380">
      <w:pPr>
        <w:pStyle w:val="ParagraphNormal"/>
      </w:pPr>
      <w:r w:rsidRPr="006F7344">
        <w:t>Freedom of religion or belief (</w:t>
      </w:r>
      <w:proofErr w:type="spellStart"/>
      <w:r w:rsidRPr="006F7344">
        <w:t>FoRB</w:t>
      </w:r>
      <w:proofErr w:type="spellEnd"/>
      <w:r w:rsidRPr="006F7344">
        <w:t>) is a fundamental human right for all individuals. Human</w:t>
      </w:r>
      <w:r w:rsidR="00A61B2A" w:rsidRPr="006F7344">
        <w:t xml:space="preserve"> being</w:t>
      </w:r>
      <w:r w:rsidRPr="006F7344">
        <w:t xml:space="preserve">s may acknowledge human dignity by respecting and defending the </w:t>
      </w:r>
      <w:proofErr w:type="spellStart"/>
      <w:r w:rsidRPr="006F7344">
        <w:t>FoRB</w:t>
      </w:r>
      <w:proofErr w:type="spellEnd"/>
      <w:r w:rsidRPr="006F7344">
        <w:t xml:space="preserve">. In the reverse manner, breaking the </w:t>
      </w:r>
      <w:proofErr w:type="spellStart"/>
      <w:r w:rsidRPr="006F7344">
        <w:t>FoRB</w:t>
      </w:r>
      <w:proofErr w:type="spellEnd"/>
      <w:r w:rsidRPr="006F7344">
        <w:t xml:space="preserve"> is detrimental to human rights. </w:t>
      </w:r>
      <w:r w:rsidR="00A61B2A" w:rsidRPr="006F7344">
        <w:t xml:space="preserve">Human rights are </w:t>
      </w:r>
      <w:del w:id="6" w:author="MICHAEL GEORGE HAYES" w:date="2023-02-25T08:12:00Z">
        <w:r w:rsidR="00A61B2A" w:rsidRPr="006F7344" w:rsidDel="00453263">
          <w:delText xml:space="preserve">linked </w:delText>
        </w:r>
      </w:del>
      <w:ins w:id="7" w:author="MICHAEL GEORGE HAYES" w:date="2023-02-25T08:12:00Z">
        <w:r w:rsidR="00453263">
          <w:t>interrelated</w:t>
        </w:r>
        <w:r w:rsidR="00453263" w:rsidRPr="006F7344">
          <w:t xml:space="preserve"> </w:t>
        </w:r>
      </w:ins>
      <w:r w:rsidR="00A61B2A" w:rsidRPr="006F7344">
        <w:t>and interdependent, thus the realization of the right to freedom of religion will ensure the realization of other rights. Those who believe their safety is threatened as a result of the views they hold will also have their right to live and life jeopardized. The citizen's sense of safety will also be compromised. Those who are able to freely select, accept, and practice their religion or believe are able to live in peace and security. There is no concern about being accused of following or spreading heresy. Nor have they faced arbitrariness or been penalized for their religious preference.</w:t>
      </w:r>
    </w:p>
    <w:p w14:paraId="0B9EB01E" w14:textId="5B170749" w:rsidR="00A61B2A" w:rsidRPr="006F7344" w:rsidRDefault="00A61B2A" w:rsidP="000D3380">
      <w:pPr>
        <w:pStyle w:val="ParagraphNormal"/>
      </w:pPr>
      <w:r w:rsidRPr="006F7344">
        <w:t xml:space="preserve">To ensure that every human right, including the right to religious freedom, is respected, protected, and fulfilled </w:t>
      </w:r>
      <w:ins w:id="8" w:author="MICHAEL GEORGE HAYES" w:date="2023-02-25T08:13:00Z">
        <w:r w:rsidR="00453263">
          <w:t xml:space="preserve">[promote protect prevent?] </w:t>
        </w:r>
      </w:ins>
      <w:r w:rsidRPr="006F7344">
        <w:t xml:space="preserve">by the state, a democratic nation that upholds the rule of law is required. Without a robust democracy, the branches of government, whether executive, legislative, or judicial, are unable to optimally carry out their responsibilities. There will be a breakdown in the checks and balances between the three branches, and the public interest will be neglected. A non-democratic state would use the branches of government as mere symbols to preserve autocratic rule. The only purpose </w:t>
      </w:r>
      <w:ins w:id="9" w:author="MICHAEL GEORGE HAYES" w:date="2023-03-05T21:01:00Z">
        <w:r w:rsidR="00DB39E1">
          <w:t xml:space="preserve">(?) </w:t>
        </w:r>
      </w:ins>
      <w:r w:rsidRPr="006F7344">
        <w:t xml:space="preserve">of human rights is to convince the international community that a state respects human dignity of the people. The true purpose of constitutions and laws is to justify human rights breaches, not to safeguard and guarantee the rights of citizens. The political system is intended to support the autocrat's interests. Similarly, lawmakers will continue to develop regulations with intrinsic flaws. </w:t>
      </w:r>
      <w:proofErr w:type="spellStart"/>
      <w:r w:rsidR="00E82028" w:rsidRPr="00E82028">
        <w:t>Scheppele</w:t>
      </w:r>
      <w:proofErr w:type="spellEnd"/>
      <w:r w:rsidR="00E82028" w:rsidRPr="00E82028">
        <w:t xml:space="preserve"> </w:t>
      </w:r>
      <w:r w:rsidR="00E82028">
        <w:fldChar w:fldCharType="begin"/>
      </w:r>
      <w:r w:rsidR="00E82028">
        <w:instrText xml:space="preserve"> ADDIN ZOTERO_ITEM CSL_CITATION {"citationID":"Hbw8AhEe","properties":{"formattedCitation":"(2018)","plainCitation":"(2018)","noteIndex":0},"citationItems":[{"id":1422,"uris":["http://zotero.org/users/6396655/items/YC3MXEWB"],"itemData":{"id":1422,"type":"article-journal","container-title":"The University of Chicago Law Review","title":"Autocratic Legalism","URL":"https://lawreview.uchicago.edu/publication/autocratic-legalism","volume":"85","author":[{"family":"Scheppele","given":"Kim Lane"}],"accessed":{"date-parts":[["2022",12,6]]},"issued":{"date-parts":[["2018"]]}},"label":"page","suppress-author":true}],"schema":"https://github.com/citation-style-language/schema/raw/master/csl-citation.json"} </w:instrText>
      </w:r>
      <w:r w:rsidR="00E82028">
        <w:fldChar w:fldCharType="separate"/>
      </w:r>
      <w:r w:rsidR="00E82028" w:rsidRPr="00E82028">
        <w:rPr>
          <w:rFonts w:cs="Linux Libertine"/>
        </w:rPr>
        <w:t>(2018)</w:t>
      </w:r>
      <w:r w:rsidR="00E82028">
        <w:fldChar w:fldCharType="end"/>
      </w:r>
      <w:r w:rsidR="00E82028">
        <w:t xml:space="preserve"> </w:t>
      </w:r>
      <w:r w:rsidRPr="006F7344">
        <w:t>refers to these indicators as autocratic legislation. Under the autocratic legislation, the rule of law is only ingrained language, as if the court existed to establish justice and assist those seeking justice or victims of human rights breaches.</w:t>
      </w:r>
    </w:p>
    <w:p w14:paraId="6C1BCA21" w14:textId="53FDD275" w:rsidR="00A61B2A" w:rsidRPr="006F7344" w:rsidRDefault="00A61B2A" w:rsidP="00A61B2A">
      <w:pPr>
        <w:pStyle w:val="ParagraphNormal"/>
      </w:pPr>
      <w:r w:rsidRPr="006F7344">
        <w:lastRenderedPageBreak/>
        <w:t xml:space="preserve">Autocratic legislation appears to be linked to Indonesia's anti-blasphemy statute, which is still in effect. According to various studies, Indonesia's blasphemy legislation is a grave danger to the right to religious freedom. Several countries have modified their policy orientation toward </w:t>
      </w:r>
      <w:proofErr w:type="spellStart"/>
      <w:r w:rsidRPr="006F7344">
        <w:t>FoRB</w:t>
      </w:r>
      <w:proofErr w:type="spellEnd"/>
      <w:r w:rsidRPr="006F7344">
        <w:t xml:space="preserve">, yet after seven decades of adopting the Universal Declaration of Human Rights (UDHR), Indonesia still enforcing the Anti-Blasphemy Law (ABL) that posed significant obstacle to </w:t>
      </w:r>
      <w:proofErr w:type="spellStart"/>
      <w:r w:rsidRPr="006F7344">
        <w:t>FoRB</w:t>
      </w:r>
      <w:proofErr w:type="spellEnd"/>
      <w:r w:rsidRPr="006F7344">
        <w:t>. This controversy had sparked debate in the past decade</w:t>
      </w:r>
      <w:r w:rsidR="004C161B">
        <w:t xml:space="preserve"> </w:t>
      </w:r>
      <w:r w:rsidR="004C161B">
        <w:fldChar w:fldCharType="begin"/>
      </w:r>
      <w:r w:rsidR="00B65567">
        <w:instrText xml:space="preserve"> ADDIN ZOTERO_ITEM CSL_CITATION {"citationID":"TwBEoGzY","properties":{"formattedCitation":"(Blitt, 2011; Buruma, 2007; Danchin, 2010; Dundon and Rollinson, 2011; Fagan, 2019; Fiss and Kestenbaum, 2017; Graham, 2009; Siddique and Hayat, 2008; Theodorou, 2016; Uddin, 2015)","plainCitation":"(Blitt, 2011; Buruma, 2007; Danchin, 2010; Dundon and Rollinson, 2011; Fagan, 2019; Fiss and Kestenbaum, 2017; Graham, 2009; Siddique and Hayat, 2008; Theodorou, 2016; Uddin, 2015)","noteIndex":0},"citationItems":[{"id":1342,"uris":["http://zotero.org/users/6396655/items/XNHQ8ZSE"],"itemData":{"id":1342,"type":"article-journal","container-title":"SSRN Journal","DOI":"10.2139/ssrn.1725522","title":"Russia’s 'Orthodox' Foreign Policy: The Growing Influence of the Russian Orthodox Church in Shaping Russia’s Policies Abroad","URL":"http://www.ssrn.com/abstract=1725522","author":[{"family":"Blitt","given":"Robert C"}],"accessed":{"date-parts":[["2022",1,1]]},"issued":{"date-parts":[["2011"]]}},"label":"page"},{"id":817,"uris":["http://zotero.org/users/6396655/items/LQZBUE75"],"itemData":{"id":817,"type":"book","ISBN":"978-0-14-311236-5","publisher":"Penguin","title":"Murder in Amsterdam : liberal Europe, Islam and the the limits of tolerance","author":[{"family":"Buruma","given":"Ian"}],"issued":{"date-parts":[["2007"]]}},"label":"page"},{"id":1337,"uris":["http://zotero.org/users/6396655/items/I9M9TWNG"],"itemData":{"id":1337,"type":"webpage","title":"Things Fall Apart: The Concept of Collective Security in International Law","URL":"https://papers.ssrn.com/abstract=1662428","author":[{"family":"Danchin","given":"Peter"}],"accessed":{"date-parts":[["2022",1,1]]},"issued":{"date-parts":[["2010"]]}},"label":"page"},{"id":818,"uris":["http://zotero.org/users/6396655/items/BSVITKUN"],"itemData":{"id":818,"type":"book","publisher":"Mcgraw-Hill Higher Education, Cop","title":"Understanding employment relations","author":[{"family":"Dundon","given":"Tony"},{"family":"Rollinson","given":"Derek"}],"issued":{"date-parts":[["2011"]]}},"label":"page"},{"id":1338,"uris":["http://zotero.org/users/6396655/items/VSWCFDJX"],"itemData":{"id":1338,"type":"article-journal","container-title":"Human Rights Quarterly","DOI":"10.1353/hrq.2019.0027","issue":"2","page":"283-308","title":"The Gentrification of Human Rights","volume":"41","author":[{"family":"Fagan","given":"Andrew"}],"issued":{"date-parts":[["2019"]]}},"label":"page"},{"id":1385,"uris":["http://zotero.org/users/6396655/items/9P7C6C9Z"],"itemData":{"id":1385,"type":"book","publisher":"United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id":1341,"uris":["http://zotero.org/users/6396655/items/CFX83S4L"],"itemData":{"id":1341,"type":"book","publisher":"McGraw-Hill Education (UK)","title":"Understanding Health Inequalities","author":[{"family":"Graham","given":"Hilary"}],"issued":{"date-parts":[["2009"]]}},"label":"page"},{"id":1310,"uris":["http://zotero.org/users/6396655/items/XZ95LRVD"],"itemData":{"id":1310,"type":"webpage","title":"Unholy Speech and Holy Laws: Blasphemy Laws in Pakistan – Controversial Origins, Design Defects and Free Speech Implications","URL":"https://papers.ssrn.com/abstract=2207002","author":[{"family":"Siddique","given":"Osama"},{"family":"Hayat","given":"Zahra"}],"accessed":{"date-parts":[["2022",1,1]]},"issued":{"date-parts":[["2008"]]}},"label":"page"},{"id":833,"uris":["http://zotero.org/users/6396655/items/8YW4VPA2"],"itemData":{"id":833,"type":"webpage","container-title":"Pew Research Center","title":"Which countries still outlaw apostasy and blasphemy?","URL":"https://www.pewresearch.org/fact-tank/2016/07/29/which-countries-still-outlaw-apostasy-and-blasphemy/","author":[{"family":"Theodorou","given":"Angelina E"}],"accessed":{"date-parts":[["2020",1,1]]},"issued":{"date-parts":[["2016"]]}},"label":"page"},{"id":810,"uris":["http://zotero.org/users/6396655/items/IZCW5L9P"],"itemData":{"id":810,"type":"article-journal","container-title":"FIU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4C161B">
        <w:fldChar w:fldCharType="separate"/>
      </w:r>
      <w:r w:rsidR="00B65567" w:rsidRPr="00B65567">
        <w:rPr>
          <w:rFonts w:cs="Linux Libertine"/>
        </w:rPr>
        <w:t>(Blitt, 2011; Buruma, 2007; Danchin, 2010; Dundon and Rollinson, 2011; Fagan, 2019; Fiss and Kestenbaum, 2017; Graham, 2009; Siddique and Hayat, 2008; Theodorou, 2016; Uddin, 2015)</w:t>
      </w:r>
      <w:r w:rsidR="004C161B">
        <w:fldChar w:fldCharType="end"/>
      </w:r>
      <w:r w:rsidRPr="006F7344">
        <w:t>, but eventually the international communities answered this issue with various responses, including removing, revising, making it a dead law, or reinforcing the law further. Countries such as Norway</w:t>
      </w:r>
      <w:r w:rsidRPr="00E82028">
        <w:rPr>
          <w:rStyle w:val="FootnoteReference"/>
        </w:rPr>
        <w:footnoteReference w:id="1"/>
      </w:r>
      <w:r w:rsidRPr="006F7344">
        <w:t>, Iceland</w:t>
      </w:r>
      <w:r w:rsidRPr="00E82028">
        <w:rPr>
          <w:rStyle w:val="FootnoteReference"/>
        </w:rPr>
        <w:footnoteReference w:id="2"/>
      </w:r>
      <w:r w:rsidRPr="006F7344">
        <w:t>, Denmark</w:t>
      </w:r>
      <w:r w:rsidRPr="00E82028">
        <w:rPr>
          <w:rStyle w:val="FootnoteReference"/>
        </w:rPr>
        <w:footnoteReference w:id="3"/>
      </w:r>
      <w:r w:rsidRPr="006F7344">
        <w:t>, and Canada</w:t>
      </w:r>
      <w:r w:rsidRPr="00E82028">
        <w:rPr>
          <w:rStyle w:val="FootnoteReference"/>
        </w:rPr>
        <w:footnoteReference w:id="4"/>
      </w:r>
      <w:r w:rsidRPr="006F7344">
        <w:t xml:space="preserve"> have abolished their ABL because it’s improving their respect for human rights and fundamental freedom</w:t>
      </w:r>
      <w:r w:rsidR="008174C1">
        <w:t xml:space="preserve"> </w:t>
      </w:r>
      <w:r w:rsidR="008174C1">
        <w:fldChar w:fldCharType="begin"/>
      </w:r>
      <w:r w:rsidR="008174C1">
        <w:instrText xml:space="preserve"> ADDIN ZOTERO_ITEM CSL_CITATION {"citationID":"YZb1S8pk","properties":{"formattedCitation":"(Fox and Sandler, 2005)","plainCitation":"(Fox and Sandler, 2005)","noteIndex":0},"citationItems":[{"id":848,"uris":["http://zotero.org/users/6396655/items/WE6NSHZ3"],"itemData":{"id":848,"type":"article-journal","container-title":"Comparative Politics","DOI":"10.2307/20072892","issue":"3","page":"317","title":"Separation of Religion and State in the Twenty-First Century: Comparing the Middle East and Western Democracies","volume":"37","author":[{"family":"Fox","given":"Jonathan"},{"family":"Sandler","given":"Shmuel"}],"issued":{"date-parts":[["2005"]]}}}],"schema":"https://github.com/citation-style-language/schema/raw/master/csl-citation.json"} </w:instrText>
      </w:r>
      <w:r w:rsidR="008174C1">
        <w:fldChar w:fldCharType="separate"/>
      </w:r>
      <w:r w:rsidR="008174C1" w:rsidRPr="008174C1">
        <w:rPr>
          <w:rFonts w:cs="Linux Libertine"/>
        </w:rPr>
        <w:t>(Fox and Sandler, 2005)</w:t>
      </w:r>
      <w:r w:rsidR="008174C1">
        <w:fldChar w:fldCharType="end"/>
      </w:r>
      <w:r w:rsidRPr="006F7344">
        <w:t>. Australia, the United Kingdom (U.K.), or the U.S.A. choose different route i.e., revising their ABL to reach a high standard, or turned it into a dead letter, or abandon it in practice.</w:t>
      </w:r>
      <w:r w:rsidRPr="00E82028">
        <w:rPr>
          <w:rStyle w:val="FootnoteReference"/>
        </w:rPr>
        <w:footnoteReference w:id="5"/>
      </w:r>
      <w:r w:rsidRPr="006F7344">
        <w:t xml:space="preserve"> Other countries considered their ABLs have violated human rights, restricting the right to </w:t>
      </w:r>
      <w:proofErr w:type="spellStart"/>
      <w:r w:rsidRPr="006F7344">
        <w:t>FoRB</w:t>
      </w:r>
      <w:proofErr w:type="spellEnd"/>
      <w:r w:rsidRPr="006F7344">
        <w:t xml:space="preserve"> and Freedom of Expression (</w:t>
      </w:r>
      <w:proofErr w:type="spellStart"/>
      <w:r w:rsidRPr="006F7344">
        <w:t>FoE</w:t>
      </w:r>
      <w:proofErr w:type="spellEnd"/>
      <w:r w:rsidRPr="006F7344">
        <w:t>), and threatening democracy, so they revoked it</w:t>
      </w:r>
      <w:r w:rsidRPr="00E82028">
        <w:rPr>
          <w:rStyle w:val="FootnoteReference"/>
        </w:rPr>
        <w:footnoteReference w:id="6"/>
      </w:r>
      <w:r w:rsidRPr="006F7344">
        <w:t xml:space="preserve">. </w:t>
      </w:r>
    </w:p>
    <w:p w14:paraId="2ACFD23C" w14:textId="7D9AFC32" w:rsidR="00A61B2A" w:rsidRPr="006F7344" w:rsidRDefault="00331955" w:rsidP="00A61B2A">
      <w:pPr>
        <w:pStyle w:val="ParagraphNormal"/>
      </w:pPr>
      <w:r w:rsidRPr="006F7344">
        <w:t xml:space="preserve"> </w:t>
      </w:r>
      <w:r w:rsidR="008B6EF7" w:rsidRPr="006F7344">
        <w:t xml:space="preserve"> </w:t>
      </w:r>
      <w:r w:rsidR="00A61B2A" w:rsidRPr="006F7344">
        <w:t>M</w:t>
      </w:r>
      <w:r w:rsidR="00E7320C" w:rsidRPr="006F7344">
        <w:t xml:space="preserve">oderate religious groups, supported by human rights defenders, and scholars have studied the Indonesia Anti Blasphemy Law (IABL) </w:t>
      </w:r>
      <w:r w:rsidR="00D4351E" w:rsidRPr="006F7344">
        <w:t>and published their recommendation</w:t>
      </w:r>
      <w:r w:rsidR="00BE6BB1" w:rsidRPr="006F7344">
        <w:t>s</w:t>
      </w:r>
      <w:r w:rsidR="005A04DA" w:rsidRPr="006F7344">
        <w:t xml:space="preserve">. In those </w:t>
      </w:r>
      <w:r w:rsidR="008924AA" w:rsidRPr="006F7344">
        <w:t>studies,</w:t>
      </w:r>
      <w:r w:rsidR="005A04DA" w:rsidRPr="006F7344">
        <w:t xml:space="preserve"> the result indicate</w:t>
      </w:r>
      <w:r w:rsidR="00BE06F6" w:rsidRPr="006F7344">
        <w:t>s</w:t>
      </w:r>
      <w:r w:rsidR="00063689" w:rsidRPr="006F7344">
        <w:t xml:space="preserve"> that IABL </w:t>
      </w:r>
      <w:r w:rsidR="003917C3" w:rsidRPr="006F7344">
        <w:t xml:space="preserve">contradicts </w:t>
      </w:r>
      <w:r w:rsidR="00BE6BB1" w:rsidRPr="006F7344">
        <w:t xml:space="preserve">to </w:t>
      </w:r>
      <w:r w:rsidR="003917C3" w:rsidRPr="006F7344">
        <w:t>the IHRL</w:t>
      </w:r>
      <w:r w:rsidR="00622739">
        <w:t xml:space="preserve"> </w:t>
      </w:r>
      <w:r w:rsidR="00622739">
        <w:fldChar w:fldCharType="begin"/>
      </w:r>
      <w:r w:rsidR="00E10694">
        <w:instrText xml:space="preserve"> ADDIN ZOTERO_ITEM CSL_CITATION {"citationID":"JFNvNUoc","properties":{"formattedCitation":"(Crouch, 2014, 2015, 2011; Graham, 2009; Lindsey and Pausacker, 2017; Marshall, 2018a; Menchik, 2014a; T\\uc0\\u248{}mte, 2012; Uddin, 2015)","plainCitation":"(Crouch, 2014, 2015, 2011; Graham, 2009; Lindsey and Pausacker, 2017; Marshall, 2018a; Menchik, 2014a; Tømte, 2012; Uddin,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Myanmar","volume":"13","author":[{"family":"Crouch","given":"Melissa"}],"issued":{"date-parts":[["2015"]]}},"label":"page"},{"id":1364,"uris":["http://zotero.org/users/6396655/items/CBHRUX9C"],"itemData":{"id":1364,"type":"book","event-place":"New York","publisher":"Abingdon Oxon","publisher-place":"New York","title":"Law and Religion in Indonesia: Conflict and the courts in West Java","author":[{"family":"Crouch","given":"Melissa"}],"issued":{"date-parts":[["2014"]]}},"label":"page"},{"id":841,"uris":["http://zotero.org/users/6396655/items/FJD673VN"],"itemData":{"id":841,"type":"article-journal","container-title":"Asian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A"}],"issued":{"date-parts":[["2011"]]}},"label":"page"},{"id":1341,"uris":["http://zotero.org/users/6396655/items/CFX83S4L"],"itemData":{"id":1341,"type":"book","publisher":"McGraw-Hill Education (UK)","title":"Understanding Health Inequalities","author":[{"family":"Graham","given":"Hilary"}],"issued":{"date-parts":[["2009"]]}},"label":"page"},{"id":1298,"uris":["http://zotero.org/users/6396655/items/7XR743Y9"],"itemData":{"id":1298,"type":"book","collection-number":"15","edition":"First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Indonesia","volume":"16","author":[{"family":"Marshall","given":"Paul"}],"issued":{"date-parts":[["2018"]]}},"label":"page"},{"id":875,"uris":["http://zotero.org/users/6396655/items/XYN34VLG"],"itemData":{"id":875,"type":"article-journal","container-title":"Comparative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Indonesia","volume":"56","author":[{"family":"Menchik","given":"Jeremy"}],"issued":{"date-parts":[["2014"]]}},"label":"page"},{"id":1261,"uris":["http://zotero.org/users/6396655/items/PWBKXFV9"],"itemData":{"id":1261,"type":"article-journal","container-title":"Nordic Journal of Human Rights","DOI":"10.1080/18918131.2012.10749847","title":"Constitutional review of the indonesian blasphemy law","author":[{"family":"Tømte","given":"Aksel"}],"issued":{"date-parts":[["2012"]]}},"label":"page"},{"id":810,"uris":["http://zotero.org/users/6396655/items/IZCW5L9P"],"itemData":{"id":810,"type":"article-journal","container-title":"FIU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622739">
        <w:fldChar w:fldCharType="separate"/>
      </w:r>
      <w:r w:rsidR="00E10694" w:rsidRPr="00E10694">
        <w:rPr>
          <w:rFonts w:cs="Linux Libertine"/>
          <w:szCs w:val="24"/>
        </w:rPr>
        <w:t>(Crouch, 2014, 2015, 2011; Graham, 2009; Lindsey and Pausacker, 2017; Marshall, 2018a; Menchik, 2014a; Tømte, 2012; Uddin, 2015)</w:t>
      </w:r>
      <w:r w:rsidR="00622739">
        <w:fldChar w:fldCharType="end"/>
      </w:r>
      <w:r w:rsidR="00855377" w:rsidRPr="006F7344">
        <w:t>,</w:t>
      </w:r>
      <w:r w:rsidR="008924AA" w:rsidRPr="006F7344">
        <w:t xml:space="preserve"> restricts the right to religious freedom</w:t>
      </w:r>
      <w:r w:rsidR="00855377" w:rsidRPr="006F7344">
        <w:t>,</w:t>
      </w:r>
      <w:r w:rsidR="008924AA" w:rsidRPr="006F7344">
        <w:t xml:space="preserve"> and criminalize</w:t>
      </w:r>
      <w:r w:rsidR="00855377" w:rsidRPr="006F7344">
        <w:t>d</w:t>
      </w:r>
      <w:r w:rsidR="008924AA" w:rsidRPr="006F7344">
        <w:t xml:space="preserve"> various minority groups of religions </w:t>
      </w:r>
      <w:r w:rsidR="007C2E73" w:rsidRPr="006F7344">
        <w:t xml:space="preserve">with </w:t>
      </w:r>
      <w:r w:rsidR="004D4CB8" w:rsidRPr="006F7344">
        <w:t>severe</w:t>
      </w:r>
      <w:r w:rsidR="007C5283" w:rsidRPr="006F7344">
        <w:t xml:space="preserve"> punishment because of</w:t>
      </w:r>
      <w:r w:rsidR="008924AA" w:rsidRPr="006F7344">
        <w:t xml:space="preserve"> tarnishing the </w:t>
      </w:r>
      <w:r w:rsidR="0032706C" w:rsidRPr="006F7344">
        <w:t xml:space="preserve">value </w:t>
      </w:r>
      <w:r w:rsidR="008924AA" w:rsidRPr="006F7344">
        <w:t>of state-recognized orthodox religion</w:t>
      </w:r>
      <w:r w:rsidR="007C5283" w:rsidRPr="006F7344">
        <w:t>.</w:t>
      </w:r>
      <w:r w:rsidR="00E411D7" w:rsidRPr="006F7344">
        <w:t xml:space="preserve"> </w:t>
      </w:r>
      <w:r w:rsidR="0044276B" w:rsidRPr="006F7344">
        <w:t xml:space="preserve">Despite of those </w:t>
      </w:r>
      <w:r w:rsidR="0044276B" w:rsidRPr="006F7344">
        <w:lastRenderedPageBreak/>
        <w:t>re</w:t>
      </w:r>
      <w:r w:rsidR="004A0D8A" w:rsidRPr="006F7344">
        <w:t>commendations,</w:t>
      </w:r>
      <w:r w:rsidR="00E67327" w:rsidRPr="006F7344">
        <w:t xml:space="preserve"> the Indonesian government </w:t>
      </w:r>
      <w:r w:rsidR="0044276B" w:rsidRPr="006F7344">
        <w:t>insist implementing</w:t>
      </w:r>
      <w:r w:rsidR="005C58A0" w:rsidRPr="006F7344">
        <w:t xml:space="preserve"> the law </w:t>
      </w:r>
      <w:r w:rsidR="00BF5339" w:rsidRPr="006F7344">
        <w:t>until</w:t>
      </w:r>
      <w:r w:rsidR="005C58A0" w:rsidRPr="006F7344">
        <w:t xml:space="preserve"> this day</w:t>
      </w:r>
      <w:r w:rsidR="00BF5339" w:rsidRPr="00E82028">
        <w:rPr>
          <w:rStyle w:val="FootnoteReference"/>
        </w:rPr>
        <w:footnoteReference w:id="7"/>
      </w:r>
      <w:r w:rsidR="005C58A0" w:rsidRPr="006F7344">
        <w:t xml:space="preserve">. </w:t>
      </w:r>
      <w:r w:rsidR="00A61B2A" w:rsidRPr="006F7344">
        <w:t>Although many proposals have been made in an attempt to persuade Indonesia to abolish or alter the anti-blasphemy law, these attempts have been welcomed with encouraging responses before dissipating.</w:t>
      </w:r>
    </w:p>
    <w:p w14:paraId="2271147C" w14:textId="57C1A1D2" w:rsidR="00022083" w:rsidRPr="006F7344" w:rsidRDefault="00022083" w:rsidP="00022083">
      <w:pPr>
        <w:pStyle w:val="ParagraphNormal"/>
      </w:pPr>
      <w:r w:rsidRPr="006F7344">
        <w:t>First of all, a</w:t>
      </w:r>
      <w:r w:rsidR="00A61B2A" w:rsidRPr="006F7344">
        <w:t xml:space="preserve"> measure to replace the anti-blasphemy legislation was originally introduced in the legislature, but it vanished in the recent decade, along with the 2009 Constitutional Court judgment on judicial review of the anti-blasphemy statute. </w:t>
      </w:r>
      <w:r w:rsidRPr="006F7344">
        <w:t>In 2009, some victims of false convictions of the IABL, supported by various Human Rights NGOs, submitted a petition to the Constitutional Court of Indonesia Republic (the CCIR) for a judicial review of the IABL. The CCIR, in various decisions, has pushed the Indonesian Parliament to amend the IABL. At least four decisions indicate that the 1965 Anti-Blasphemy Law needs to be revised, namely Decision No. 140/PUU/VII/2009, emphasized by No. 84/PUU-X/2012, No 56/PUU-XVI/2017. However, the CCIR took an ambiguous position by concluding that the IABL is flawed in legal substance and has multiple interpretations. But, at the same time, they decided that the IABL is constitutional and necessary for maintaining public order. The CCIR says:</w:t>
      </w:r>
    </w:p>
    <w:p w14:paraId="672B9F8D" w14:textId="77777777" w:rsidR="00022083" w:rsidRPr="006F7344" w:rsidRDefault="00022083" w:rsidP="00022083">
      <w:pPr>
        <w:pStyle w:val="Quote"/>
      </w:pPr>
      <w:r w:rsidRPr="006F7344">
        <w:t xml:space="preserve">The Court decided, the law on the Prevention of Blasphemy does not limit a person's belief (forum </w:t>
      </w:r>
      <w:proofErr w:type="spellStart"/>
      <w:r w:rsidRPr="006F7344">
        <w:t>internum</w:t>
      </w:r>
      <w:proofErr w:type="spellEnd"/>
      <w:r w:rsidRPr="006F7344">
        <w:t xml:space="preserve">), but only limits statements of thoughts and attitudes according to one's conscience in public (forum </w:t>
      </w:r>
      <w:proofErr w:type="spellStart"/>
      <w:r w:rsidRPr="006F7344">
        <w:t>externum</w:t>
      </w:r>
      <w:proofErr w:type="spellEnd"/>
      <w:r w:rsidRPr="006F7344">
        <w:t>), which deviates from the principles of religious teachings adhered to in Indonesia, issuing feeling or committing acts which are essentially hostile to, abusing or defaming a religion adhered to in Indonesia.</w:t>
      </w:r>
      <w:r w:rsidRPr="00E82028">
        <w:rPr>
          <w:rStyle w:val="FootnoteReference"/>
        </w:rPr>
        <w:footnoteReference w:id="8"/>
      </w:r>
    </w:p>
    <w:p w14:paraId="7F976528" w14:textId="6021B6F9" w:rsidR="000D3380" w:rsidRPr="006F7344" w:rsidRDefault="00022083">
      <w:pPr>
        <w:pStyle w:val="ParagraphNormal"/>
        <w:ind w:firstLine="0"/>
        <w:pPrChange w:id="10" w:author="MICHAEL GEORGE HAYES" w:date="2023-02-25T08:15:00Z">
          <w:pPr>
            <w:pStyle w:val="ParagraphNormal"/>
          </w:pPr>
        </w:pPrChange>
      </w:pPr>
      <w:commentRangeStart w:id="11"/>
      <w:r w:rsidRPr="006F7344">
        <w:t xml:space="preserve">Crouch and </w:t>
      </w:r>
      <w:proofErr w:type="spellStart"/>
      <w:r w:rsidRPr="006F7344">
        <w:t>Tømte</w:t>
      </w:r>
      <w:proofErr w:type="spellEnd"/>
      <w:r w:rsidRPr="006F7344">
        <w:t xml:space="preserve"> indicated that the IABL is no longer aligned with the 1945 Consti</w:t>
      </w:r>
      <w:commentRangeEnd w:id="11"/>
      <w:r w:rsidR="00453263">
        <w:rPr>
          <w:rStyle w:val="CommentReference"/>
          <w:rFonts w:ascii="Calibri" w:eastAsia="Calibri" w:hAnsi="Calibri"/>
          <w:color w:val="000000"/>
        </w:rPr>
        <w:commentReference w:id="11"/>
      </w:r>
      <w:r w:rsidRPr="006F7344">
        <w:t xml:space="preserve">tution and the general standards for achieving human rights adhered to by the Government of Indonesia </w:t>
      </w:r>
      <w:r w:rsidR="00D33EE5">
        <w:fldChar w:fldCharType="begin"/>
      </w:r>
      <w:r w:rsidR="00D33EE5">
        <w:instrText xml:space="preserve"> ADDIN ZOTERO_ITEM CSL_CITATION {"citationID":"RAqFJSpN","properties":{"formattedCitation":"(Crouch,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D33EE5">
        <w:fldChar w:fldCharType="separate"/>
      </w:r>
      <w:r w:rsidR="00D33EE5" w:rsidRPr="00D33EE5">
        <w:rPr>
          <w:rFonts w:cs="Linux Libertine"/>
          <w:szCs w:val="24"/>
        </w:rPr>
        <w:t>(Crouch, 2011; Tømte, 2012)</w:t>
      </w:r>
      <w:r w:rsidR="00D33EE5">
        <w:fldChar w:fldCharType="end"/>
      </w:r>
      <w:r w:rsidRPr="006F7344">
        <w:t xml:space="preserve">. Following the CCIR, until 2020, the efforts of the Indonesian Legislative Body (from now on referred to as the DPR) to amend the IABL reached a dead end. Whilst the DPR has not yet started discussion about the IABL’s substitute bill, the Bill of Criminal Code has instead added articles on crimes against religion that strengthened the legal position of the IABL. Although the ratification of the criminal code bill was postponed, and subsequent public protests </w:t>
      </w:r>
      <w:r w:rsidRPr="006F7344">
        <w:lastRenderedPageBreak/>
        <w:t>on the bill gathered in September 2019, the Government continued to enforce the IABL and ignored its legal ambiguities, while the number of blasphemy cases reported and processed by the court increased</w:t>
      </w:r>
      <w:r w:rsidR="00A65BBF">
        <w:t xml:space="preserve"> </w:t>
      </w:r>
      <w:r w:rsidR="00A65BBF">
        <w:fldChar w:fldCharType="begin"/>
      </w:r>
      <w:r w:rsidR="00A65BBF">
        <w:instrText xml:space="preserve"> ADDIN ZOTERO_ITEM CSL_CITATION {"citationID":"Mv7X6tbl","properties":{"formattedCitation":"(Santoso, 2020)","plainCitation":"(Santoso, 2020)","noteIndex":0},"citationItems":[{"id":1352,"uris":["http://zotero.org/users/6396655/items/EKFDVWSM"],"itemData":{"id":1352,"type":"report","publisher":"YLBHI","title":"The report of YLBHI about the Blasphemy Between January to May 2020","URL":"http://ylbhi.or.id","author":[{"family":"Santoso","given":"A.B."}],"issued":{"date-parts":[["2020",5]]}}}],"schema":"https://github.com/citation-style-language/schema/raw/master/csl-citation.json"} </w:instrText>
      </w:r>
      <w:r w:rsidR="00A65BBF">
        <w:fldChar w:fldCharType="separate"/>
      </w:r>
      <w:r w:rsidR="00A65BBF" w:rsidRPr="00A65BBF">
        <w:rPr>
          <w:rFonts w:cs="Linux Libertine"/>
        </w:rPr>
        <w:t>(Santoso, 2020)</w:t>
      </w:r>
      <w:r w:rsidR="00A65BBF">
        <w:fldChar w:fldCharType="end"/>
      </w:r>
      <w:r w:rsidRPr="006F7344">
        <w:t xml:space="preserve">. </w:t>
      </w:r>
      <w:r w:rsidR="00A61B2A" w:rsidRPr="006F7344">
        <w:t xml:space="preserve">The Constitutional Court, although acknowledging the presence of a multi-interpretation norm in the statute, determined that the anti-blasphemy provision does not violate the 1945 constitution. As </w:t>
      </w:r>
      <w:r w:rsidR="008B52DF" w:rsidRPr="006F7344">
        <w:t>socio-legal research</w:t>
      </w:r>
      <w:r w:rsidR="00A61B2A" w:rsidRPr="006F7344">
        <w:t>, this study will begin by evaluating the evolution of the anti-blasphemy statute after the Constitutional Court's judgment before delving deeper into the socio-political issues.</w:t>
      </w:r>
      <w:r w:rsidRPr="006F7344">
        <w:t xml:space="preserve"> </w:t>
      </w:r>
    </w:p>
    <w:p w14:paraId="155484DB" w14:textId="380BE938" w:rsidR="00022083" w:rsidRPr="006F7344" w:rsidRDefault="00022083" w:rsidP="000D3380">
      <w:pPr>
        <w:pStyle w:val="ParagraphNormal"/>
      </w:pPr>
      <w:r w:rsidRPr="006F7344">
        <w:t xml:space="preserve">Second, the stance of the Anti-Blasphemy Legislation, which is strengthening following the judgment of the Constitutional Court, is believed to have a significant influence on attempts to alter the anti-blasphemy law in to enhance the right to religious freedom. By examining the </w:t>
      </w:r>
      <w:proofErr w:type="spellStart"/>
      <w:r w:rsidRPr="006F7344">
        <w:t>Ahok</w:t>
      </w:r>
      <w:proofErr w:type="spellEnd"/>
      <w:r w:rsidRPr="006F7344">
        <w:t xml:space="preserve"> and </w:t>
      </w:r>
      <w:proofErr w:type="spellStart"/>
      <w:r w:rsidRPr="006F7344">
        <w:t>Meiliana</w:t>
      </w:r>
      <w:proofErr w:type="spellEnd"/>
      <w:r w:rsidRPr="006F7344">
        <w:t xml:space="preserve"> cases more thoroughly, it is apparent that the underlying fault in the blasphemy legislation allows for the politicization of religion. The blasphemy legislation, which is believed to be able to safeguard the faiths practiced in Indonesia, is being exploited to suit political objectives by enabling </w:t>
      </w:r>
      <w:commentRangeStart w:id="12"/>
      <w:r w:rsidRPr="006F7344">
        <w:t xml:space="preserve">hate spins </w:t>
      </w:r>
      <w:r w:rsidR="008B52DF" w:rsidRPr="006F7344">
        <w:t>s</w:t>
      </w:r>
      <w:commentRangeEnd w:id="12"/>
      <w:r w:rsidR="00453263">
        <w:rPr>
          <w:rStyle w:val="CommentReference"/>
          <w:rFonts w:ascii="Calibri" w:eastAsia="Calibri" w:hAnsi="Calibri"/>
          <w:color w:val="000000"/>
        </w:rPr>
        <w:commentReference w:id="12"/>
      </w:r>
      <w:r w:rsidR="008B52DF" w:rsidRPr="006F7344">
        <w:t>trategies</w:t>
      </w:r>
      <w:r w:rsidRPr="006F7344">
        <w:t xml:space="preserve">. How did the hate spinning approach manifest in the </w:t>
      </w:r>
      <w:proofErr w:type="spellStart"/>
      <w:r w:rsidRPr="006F7344">
        <w:t>Ahok</w:t>
      </w:r>
      <w:proofErr w:type="spellEnd"/>
      <w:r w:rsidRPr="006F7344">
        <w:t xml:space="preserve"> and </w:t>
      </w:r>
      <w:proofErr w:type="spellStart"/>
      <w:r w:rsidR="008B52DF" w:rsidRPr="006F7344">
        <w:t>Meiliana</w:t>
      </w:r>
      <w:proofErr w:type="spellEnd"/>
      <w:r w:rsidRPr="006F7344">
        <w:t xml:space="preserve"> instances, and to what extent did it affect the politics of religion? Not only do political parties benefit from the presence of the anti-blasphemy statute, but this hate spin approach is apparently exceedingly harmful for the law enforcement process, since it encourages police enforcement to make false allegations against those accused of blasphemy. The rule of law is readily disregarded by law enforcers when the statutes administered by the courts include inherent flaws. Since it is not required by law, the court is not compelled to pay attention to the complex </w:t>
      </w:r>
      <w:r w:rsidR="008B52DF" w:rsidRPr="006F7344">
        <w:t>fulfilment</w:t>
      </w:r>
      <w:r w:rsidRPr="006F7344">
        <w:t xml:space="preserve"> of legal substance and legal procedure. Is it accurate that in such circumstances, the state weaponizing political parties and law enforcement with anti-blasphemy legislation to legitimate continued breaches of the right to religious freedom?</w:t>
      </w:r>
    </w:p>
    <w:p w14:paraId="09EF9EB4" w14:textId="46A05BDA" w:rsidR="00022083" w:rsidRPr="006F7344" w:rsidRDefault="00022083" w:rsidP="000D3380">
      <w:pPr>
        <w:pStyle w:val="ParagraphNormal"/>
      </w:pPr>
      <w:r w:rsidRPr="006F7344">
        <w:t xml:space="preserve">Third, the question of whether the blasphemy legislation should be amended or repealed cannot be resolved using a normative perspective. The social ramifications of the </w:t>
      </w:r>
      <w:proofErr w:type="spellStart"/>
      <w:r w:rsidRPr="006F7344">
        <w:t>sociopolitical</w:t>
      </w:r>
      <w:proofErr w:type="spellEnd"/>
      <w:r w:rsidRPr="006F7344">
        <w:t xml:space="preserve"> factors underlying this law's tightening grip must be investigated. When the Constitutional Court refused to overturn the Anti-blasphemy Law, the fear of a legal void was one of its most significant justifications. The Court is of the opinion that the legal void around blasphemy might incite public outrage and promote </w:t>
      </w:r>
      <w:r w:rsidRPr="006F7344">
        <w:lastRenderedPageBreak/>
        <w:t xml:space="preserve">horizontal conflict between religious believers. This assertion by the Constitutional Court requires additional investigation. Is it true that the repeal of the anti-blasphemy statute increases horizontal conflict by creating a legal vacuum? Following is an examination of the phenomenon of vigilantism </w:t>
      </w:r>
      <w:r w:rsidRPr="006F7344">
        <w:rPr>
          <w:i/>
          <w:iCs/>
        </w:rPr>
        <w:t xml:space="preserve">(Main Hakim </w:t>
      </w:r>
      <w:proofErr w:type="spellStart"/>
      <w:r w:rsidRPr="006F7344">
        <w:rPr>
          <w:i/>
          <w:iCs/>
        </w:rPr>
        <w:t>Sendiri</w:t>
      </w:r>
      <w:proofErr w:type="spellEnd"/>
      <w:r w:rsidRPr="006F7344">
        <w:rPr>
          <w:i/>
          <w:iCs/>
        </w:rPr>
        <w:t>/ MHS)</w:t>
      </w:r>
      <w:r w:rsidRPr="006F7344">
        <w:t xml:space="preserve"> in relation to the situations of </w:t>
      </w:r>
      <w:proofErr w:type="spellStart"/>
      <w:r w:rsidRPr="006F7344">
        <w:t>Gafatar</w:t>
      </w:r>
      <w:proofErr w:type="spellEnd"/>
      <w:r w:rsidRPr="006F7344">
        <w:t xml:space="preserve">, Ahmadiyya, and </w:t>
      </w:r>
      <w:proofErr w:type="spellStart"/>
      <w:r w:rsidR="008B52DF" w:rsidRPr="006F7344">
        <w:t>Meiliana</w:t>
      </w:r>
      <w:proofErr w:type="spellEnd"/>
      <w:r w:rsidRPr="006F7344">
        <w:t xml:space="preserve">. As a nation that upholds the rule of law, </w:t>
      </w:r>
      <w:r w:rsidRPr="006F7344">
        <w:rPr>
          <w:i/>
          <w:iCs/>
        </w:rPr>
        <w:t>MHS</w:t>
      </w:r>
      <w:r w:rsidRPr="006F7344">
        <w:t xml:space="preserve"> cannot be avoided in cases of blasphemy, even if the case has reached the court system. In order to examine the applicability of the Constitutional Supreme Court's ruling, it is important to go more into the causes of the</w:t>
      </w:r>
      <w:r w:rsidRPr="006F7344">
        <w:rPr>
          <w:i/>
          <w:iCs/>
        </w:rPr>
        <w:t xml:space="preserve"> MHS</w:t>
      </w:r>
      <w:r w:rsidRPr="006F7344">
        <w:t xml:space="preserve"> phenomenon in blasphemy trials. Has </w:t>
      </w:r>
      <w:r w:rsidRPr="006F7344">
        <w:rPr>
          <w:i/>
          <w:iCs/>
        </w:rPr>
        <w:t>MHS</w:t>
      </w:r>
      <w:r w:rsidRPr="006F7344">
        <w:t xml:space="preserve"> not always been associated with the inability of the court to give justice? Why are persons who have been falsely accused of blasphemy and are frequently criminalized the subject of vigilante actions? Is it true that growing Islamic populism influences this? Or are there more things that affect it? Who are the true supporters of the implementation of the anti-blasphemy law?</w:t>
      </w:r>
    </w:p>
    <w:p w14:paraId="3D66B2AB" w14:textId="43A69782" w:rsidR="00A61B2A" w:rsidRPr="006F7344" w:rsidRDefault="00DC535D" w:rsidP="00DC535D">
      <w:pPr>
        <w:pStyle w:val="ParagraphNormal"/>
      </w:pPr>
      <w:commentRangeStart w:id="13"/>
      <w:r w:rsidRPr="006F7344">
        <w:t>Furthermore, this study shows that, from a philosophical standpoint, the existence of the anti-blasphemy statute cannot be discussed apart from the state's connection with religion. I</w:t>
      </w:r>
      <w:r w:rsidR="00A61B2A" w:rsidRPr="006F7344">
        <w:t xml:space="preserve">ndividual effort will not be sufficient to ensure human rights. </w:t>
      </w:r>
      <w:r w:rsidR="008B52DF">
        <w:t>T</w:t>
      </w:r>
      <w:r w:rsidR="00A61B2A" w:rsidRPr="006F7344">
        <w:t>he protector of human rights</w:t>
      </w:r>
      <w:r w:rsidR="008B52DF">
        <w:t xml:space="preserve"> can only be served by</w:t>
      </w:r>
      <w:r w:rsidR="00A61B2A" w:rsidRPr="006F7344">
        <w:t xml:space="preserve"> a sovereign state </w:t>
      </w:r>
      <w:r w:rsidR="008B52DF">
        <w:t xml:space="preserve">that </w:t>
      </w:r>
      <w:r w:rsidR="00A61B2A" w:rsidRPr="006F7344">
        <w:t xml:space="preserve">can </w:t>
      </w:r>
      <w:r w:rsidR="008B52DF" w:rsidRPr="006F7344">
        <w:t>fulfil</w:t>
      </w:r>
      <w:r w:rsidR="00A61B2A" w:rsidRPr="006F7344">
        <w:t xml:space="preserve"> this responsibility. Due to the nature of </w:t>
      </w:r>
      <w:proofErr w:type="spellStart"/>
      <w:r w:rsidR="00A61B2A" w:rsidRPr="006F7344">
        <w:t>FoRB</w:t>
      </w:r>
      <w:proofErr w:type="spellEnd"/>
      <w:r w:rsidR="00A61B2A" w:rsidRPr="006F7344">
        <w:t xml:space="preserve"> as a negative right, a state safeguarding </w:t>
      </w:r>
      <w:proofErr w:type="spellStart"/>
      <w:r w:rsidR="00A61B2A" w:rsidRPr="006F7344">
        <w:t>FoRB</w:t>
      </w:r>
      <w:proofErr w:type="spellEnd"/>
      <w:r w:rsidR="00A61B2A" w:rsidRPr="006F7344">
        <w:t xml:space="preserve"> should only select a non-interference approach and not limit faiths. </w:t>
      </w:r>
      <w:r w:rsidRPr="006F7344">
        <w:t>The concept of secularity, which positions the state not to intervene in the religious matters of its inhabitants, is viewed as a reasonable choice for the best realization of the right to freedom of religion.</w:t>
      </w:r>
      <w:commentRangeEnd w:id="13"/>
      <w:r w:rsidR="00581A71">
        <w:rPr>
          <w:rStyle w:val="CommentReference"/>
          <w:rFonts w:ascii="Calibri" w:eastAsia="Calibri" w:hAnsi="Calibri"/>
          <w:color w:val="000000"/>
        </w:rPr>
        <w:commentReference w:id="13"/>
      </w:r>
    </w:p>
    <w:p w14:paraId="56E83221" w14:textId="0F972708" w:rsidR="004A1E17" w:rsidRPr="006F7344" w:rsidRDefault="004A1E17" w:rsidP="000D3380">
      <w:pPr>
        <w:pStyle w:val="ParagraphNormal"/>
      </w:pPr>
      <w:r w:rsidRPr="006F7344">
        <w:t xml:space="preserve">According to </w:t>
      </w:r>
      <w:proofErr w:type="spellStart"/>
      <w:r w:rsidRPr="006F7344">
        <w:t>Menchik</w:t>
      </w:r>
      <w:proofErr w:type="spellEnd"/>
      <w:r w:rsidRPr="006F7344">
        <w:t>, Indonesia's government believes that the IABL is an essential law in upholding the State ideology of Godly Nationalism</w:t>
      </w:r>
      <w:r w:rsidR="00A0720B" w:rsidRPr="006F7344">
        <w:t xml:space="preserve"> </w:t>
      </w:r>
      <w:r w:rsidR="00A0720B" w:rsidRPr="006F7344">
        <w:fldChar w:fldCharType="begin"/>
      </w:r>
      <w:r w:rsidR="00E10694">
        <w:instrText xml:space="preserve"> ADDIN ZOTERO_ITEM CSL_CITATION {"citationID":"o5NivVPm","properties":{"formattedCitation":"(Menchik, 2014b)","plainCitation":"(Menchik, 2014b)","noteIndex":0},"citationItems":[{"id":"SfyrpaJA/inLq5Ih6","uris":["http://zotero.org/users/6396655/items/KX884SJY"],"itemData":{"id":114,"type":"article-journal","abstract":"Since democratization, Indonesia has played host to a curious form of ethnic conflict: militant vigilante groups attacking a small, socially marginal religious sect called Ahmadiyah. While most scholars attribute the violence to intolerance by radicals on the periphery of society, this article proposes a different reading based on an intertwined reconfiguration of Indonesian nationalism and religion. I suggest that Indonesia contains a common but overlooked example of godly nationalism, an imagined community bound by a shared theism and mobilized through the state in cooperation with religious organizations. This model for nationalism is modern, plural, and predicated on the exclusion of religious heterodoxy. Newly collected archival and ethnographic material reveal how the state's and Muslim civil society's long-standing exclusion of Ahmadiyah and other heterodox groups has helped produce the we-feeling that helps constitute contemporary Indonesian nationalism. I conclude by intervening in a recent debate about religious freedom to suggest that conflicts over blasphemy reflect Muslim civil society's effort to delineate an incipient model of nationalism and tolerance while avoiding the templates of liberal secularism or theocracy. © 2014 Society for the Comparative Study of Society and History.","container-title":"Comparative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A0720B" w:rsidRPr="006F7344">
        <w:fldChar w:fldCharType="separate"/>
      </w:r>
      <w:r w:rsidR="00E10694" w:rsidRPr="00E10694">
        <w:rPr>
          <w:rFonts w:cs="Linux Libertine"/>
        </w:rPr>
        <w:t>(Menchik, 2014b)</w:t>
      </w:r>
      <w:r w:rsidR="00A0720B" w:rsidRPr="006F7344">
        <w:fldChar w:fldCharType="end"/>
      </w:r>
      <w:r w:rsidRPr="006F7344">
        <w:t xml:space="preserve">, maintaining interreligious tolerance, preventing horizontal conflicts, and avoiding the repetition of the dark history of the anti-religious movements. Crouch pointed out that historically, the IABL was endorsed to avoid the mass killings of innocent people and Islamic leaders </w:t>
      </w:r>
      <w:r w:rsidR="00F71ECF" w:rsidRPr="006F7344">
        <w:t>conducted</w:t>
      </w:r>
      <w:r w:rsidRPr="006F7344">
        <w:t xml:space="preserve"> by the Indonesia </w:t>
      </w:r>
      <w:r w:rsidR="006C647C" w:rsidRPr="006F7344">
        <w:t>communist</w:t>
      </w:r>
      <w:r w:rsidRPr="006F7344">
        <w:t xml:space="preserve"> party in 1965 from reoccurring</w:t>
      </w:r>
      <w:r w:rsidR="00F71ECF" w:rsidRPr="006F7344">
        <w:t xml:space="preserve"> </w:t>
      </w:r>
      <w:r w:rsidR="00F71ECF" w:rsidRPr="006F7344">
        <w:fldChar w:fldCharType="begin"/>
      </w:r>
      <w:r w:rsidR="00E10694">
        <w:instrText xml:space="preserve"> ADDIN ZOTERO_ITEM CSL_CITATION {"citationID":"6XdWiFHN","properties":{"formattedCitation":"(Crouch, 2012)","plainCitation":"(Crouch, 2012)","noteIndex":0},"citationItems":[{"id":"SfyrpaJA/vWo4cAX3","uris":["http://zotero.org/users/6396655/items/T87BCP7U"],"itemData":{"id":204,"type":"article-journal","container-title":"Asian Journal of Comparative Law","DOI":"10.1515/1932-0205.1391","issue":"1","title":"Law and religion in Indonesia: The Constitutional court and the blasphemy law","volume":"7","author":[{"family":"Crouch","given":"Melissa A."}],"issued":{"date-parts":[["2012"]]}}}],"schema":"https://github.com/citation-style-language/schema/raw/master/csl-citation.json"} </w:instrText>
      </w:r>
      <w:r w:rsidR="00F71ECF" w:rsidRPr="006F7344">
        <w:fldChar w:fldCharType="separate"/>
      </w:r>
      <w:r w:rsidR="00C2189C" w:rsidRPr="00C2189C">
        <w:rPr>
          <w:rFonts w:cs="Linux Libertine"/>
        </w:rPr>
        <w:t>(Crouch, 2012)</w:t>
      </w:r>
      <w:r w:rsidR="00F71ECF" w:rsidRPr="006F7344">
        <w:fldChar w:fldCharType="end"/>
      </w:r>
      <w:r w:rsidRPr="006F7344">
        <w:t>.</w:t>
      </w:r>
      <w:r w:rsidR="00336789" w:rsidRPr="006F7344">
        <w:t xml:space="preserve"> </w:t>
      </w:r>
      <w:r w:rsidR="00A32E68" w:rsidRPr="006F7344">
        <w:t>Melissa Crouch in her 2012 study on the IABL using a socio-legal method found that the law is maintained to avoid the recurrence of the past religious conflict.</w:t>
      </w:r>
      <w:r w:rsidR="003258F9" w:rsidRPr="006F7344">
        <w:t xml:space="preserve"> If the law is revoked, it creates a condition of legal vacuum. If a similar case occurs, then there is no legal basis that can be used to charge a criminal offense. This </w:t>
      </w:r>
      <w:r w:rsidR="003258F9" w:rsidRPr="006F7344">
        <w:lastRenderedPageBreak/>
        <w:t xml:space="preserve">time, the Government has received support from conservative as well as moderate Muslim groups, such as Front </w:t>
      </w:r>
      <w:proofErr w:type="spellStart"/>
      <w:r w:rsidR="003258F9" w:rsidRPr="006F7344">
        <w:t>Pembela</w:t>
      </w:r>
      <w:proofErr w:type="spellEnd"/>
      <w:r w:rsidR="003258F9" w:rsidRPr="006F7344">
        <w:t xml:space="preserve"> Islam (FPI), </w:t>
      </w:r>
      <w:proofErr w:type="spellStart"/>
      <w:r w:rsidR="004A7254" w:rsidRPr="006F7344">
        <w:t>Nahdlatul</w:t>
      </w:r>
      <w:proofErr w:type="spellEnd"/>
      <w:r w:rsidR="003258F9" w:rsidRPr="006F7344">
        <w:t xml:space="preserve"> Ulama (NU) and Muhammadiyah, who</w:t>
      </w:r>
      <w:r w:rsidR="001B4AEA" w:rsidRPr="006F7344">
        <w:t>se</w:t>
      </w:r>
      <w:r w:rsidR="003258F9" w:rsidRPr="006F7344">
        <w:t xml:space="preserve"> want to maintain the law.</w:t>
      </w:r>
    </w:p>
    <w:p w14:paraId="3B5E337B" w14:textId="2BC0DD6E" w:rsidR="00261E20" w:rsidRPr="006F7344" w:rsidRDefault="002C482F" w:rsidP="00261E20">
      <w:pPr>
        <w:pStyle w:val="ParagraphNormal"/>
      </w:pPr>
      <w:r w:rsidRPr="006F7344">
        <w:t xml:space="preserve">This study will review the enforcement of IABL and update </w:t>
      </w:r>
      <w:commentRangeStart w:id="14"/>
      <w:r w:rsidRPr="006F7344">
        <w:t xml:space="preserve">her </w:t>
      </w:r>
      <w:commentRangeEnd w:id="14"/>
      <w:r w:rsidR="003A6EC0">
        <w:rPr>
          <w:rStyle w:val="CommentReference"/>
          <w:rFonts w:ascii="Calibri" w:eastAsia="Calibri" w:hAnsi="Calibri"/>
          <w:color w:val="000000"/>
        </w:rPr>
        <w:commentReference w:id="14"/>
      </w:r>
      <w:r w:rsidRPr="006F7344">
        <w:t xml:space="preserve">conclusions by accommodating the current </w:t>
      </w:r>
      <w:proofErr w:type="spellStart"/>
      <w:r w:rsidRPr="006F7344">
        <w:t>sociopolitical</w:t>
      </w:r>
      <w:proofErr w:type="spellEnd"/>
      <w:r w:rsidRPr="006F7344">
        <w:t xml:space="preserve"> context during the second period of Joko Widodo’s presidency, where the number of blasphemy cases increases</w:t>
      </w:r>
      <w:r w:rsidR="00E10694">
        <w:t xml:space="preserve"> </w:t>
      </w:r>
      <w:r w:rsidR="00E10694">
        <w:fldChar w:fldCharType="begin"/>
      </w:r>
      <w:r w:rsidR="00E10694">
        <w:instrText xml:space="preserve"> ADDIN ZOTERO_ITEM CSL_CITATION {"citationID":"pltYyaOA","properties":{"formattedCitation":"(Pratiwi, 2019)","plainCitation":"(Pratiwi, 2019)","noteIndex":0},"citationItems":[{"id":895,"uris":["http://zotero.org/users/6396655/items/YHAU6LMH"],"itemData":{"id":895,"type":"article-journal","container-title":"SSRN Electronic Journal","DOI":"10.2139/ssrn.3312715","title":"The Permissible Scope of Legal Limitation on Freedom of Religion or Belief (FoRB) and Freedom of Expression (FoE) under International Human Rights Law (IHRL): The Study of Blasphemy Cases in Indonesia","author":[{"family":"Pratiwi","given":"Cekli Setya"}],"accessed":{"date-parts":[["2020",1,1]]},"issued":{"date-parts":[["2019"]]}}}],"schema":"https://github.com/citation-style-language/schema/raw/master/csl-citation.json"} </w:instrText>
      </w:r>
      <w:r w:rsidR="00E10694">
        <w:fldChar w:fldCharType="separate"/>
      </w:r>
      <w:r w:rsidR="00E10694" w:rsidRPr="00E10694">
        <w:rPr>
          <w:rFonts w:cs="Linux Libertine"/>
        </w:rPr>
        <w:t>(Pratiwi, 2019)</w:t>
      </w:r>
      <w:r w:rsidR="00E10694">
        <w:fldChar w:fldCharType="end"/>
      </w:r>
      <w:r w:rsidR="009A0C81" w:rsidRPr="006F7344">
        <w:t>.</w:t>
      </w:r>
      <w:r w:rsidR="00FE5286" w:rsidRPr="006F7344">
        <w:t xml:space="preserve"> </w:t>
      </w:r>
      <w:r w:rsidR="00C7754B" w:rsidRPr="006F7344">
        <w:t xml:space="preserve">A recent study concluded that some blasphemy cases, such as </w:t>
      </w:r>
      <w:proofErr w:type="spellStart"/>
      <w:r w:rsidR="00C7754B" w:rsidRPr="006F7344">
        <w:t>Ahok</w:t>
      </w:r>
      <w:proofErr w:type="spellEnd"/>
      <w:r w:rsidR="00C7754B" w:rsidRPr="006F7344">
        <w:t xml:space="preserve"> and </w:t>
      </w:r>
      <w:proofErr w:type="spellStart"/>
      <w:r w:rsidR="00C7754B" w:rsidRPr="006F7344">
        <w:t>Meiliana</w:t>
      </w:r>
      <w:proofErr w:type="spellEnd"/>
      <w:r w:rsidR="00C7754B" w:rsidRPr="006F7344">
        <w:t xml:space="preserve"> cases, have been politicized to gain public support for local elections</w:t>
      </w:r>
      <w:r w:rsidR="00E10694">
        <w:t xml:space="preserve"> </w:t>
      </w:r>
      <w:r w:rsidR="00E10694">
        <w:fldChar w:fldCharType="begin"/>
      </w:r>
      <w:r w:rsidR="00E10694">
        <w:instrText xml:space="preserve"> ADDIN ZOTERO_ITEM CSL_CITATION {"citationID":"LPXoGNi9","properties":{"formattedCitation":"(Marshall,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E10694">
        <w:fldChar w:fldCharType="separate"/>
      </w:r>
      <w:r w:rsidR="00E10694" w:rsidRPr="00E10694">
        <w:rPr>
          <w:rFonts w:cs="Linux Libertine"/>
        </w:rPr>
        <w:t>(Marshall, 2018b)</w:t>
      </w:r>
      <w:r w:rsidR="00E10694">
        <w:fldChar w:fldCharType="end"/>
      </w:r>
      <w:r w:rsidR="00C7754B" w:rsidRPr="006F7344">
        <w:t>.</w:t>
      </w:r>
      <w:r w:rsidR="00F02C19" w:rsidRPr="006F7344">
        <w:t xml:space="preserve"> </w:t>
      </w:r>
      <w:r w:rsidR="007C7666" w:rsidRPr="006F7344">
        <w:t xml:space="preserve">Those two cases as well as Ahmadiyya and </w:t>
      </w:r>
      <w:proofErr w:type="spellStart"/>
      <w:r w:rsidR="007C7666" w:rsidRPr="006F7344">
        <w:t>Gafatar</w:t>
      </w:r>
      <w:proofErr w:type="spellEnd"/>
      <w:r w:rsidR="007C7666" w:rsidRPr="006F7344">
        <w:t xml:space="preserve"> cases have triggered various levels of vigilante actions against the minority groups in the community</w:t>
      </w:r>
      <w:r w:rsidR="00AF0F27">
        <w:t xml:space="preserve"> </w:t>
      </w:r>
      <w:r w:rsidR="00AF0F27">
        <w:fldChar w:fldCharType="begin"/>
      </w:r>
      <w:r w:rsidR="00AF0F27">
        <w:instrText xml:space="preserve"> ADDIN ZOTERO_ITEM CSL_CITATION {"citationID":"8r8qIQHV","properties":{"formattedCitation":"(Andreas,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AF0F27">
        <w:fldChar w:fldCharType="separate"/>
      </w:r>
      <w:r w:rsidR="00AF0F27" w:rsidRPr="00AF0F27">
        <w:rPr>
          <w:rFonts w:cs="Linux Libertine"/>
        </w:rPr>
        <w:t>(Andreas, 2019)</w:t>
      </w:r>
      <w:r w:rsidR="00AF0F27">
        <w:fldChar w:fldCharType="end"/>
      </w:r>
      <w:r w:rsidR="00AF0F27">
        <w:t xml:space="preserve">. </w:t>
      </w:r>
      <w:r w:rsidR="002A53D3" w:rsidRPr="006F7344">
        <w:t>The government responded to the increasing number of blasphemy cases by expanding the blasphemy definition in the Bill of Criminal Code Article 304 to 309</w:t>
      </w:r>
      <w:r w:rsidR="00AF0F27">
        <w:t xml:space="preserve"> </w:t>
      </w:r>
      <w:r w:rsidR="00442AE9">
        <w:fldChar w:fldCharType="begin"/>
      </w:r>
      <w:r w:rsidR="00AF0F27">
        <w:instrText xml:space="preserve"> ADDIN ZOTERO_ITEM CSL_CITATION {"citationID":"DqsmhTvu","properties":{"formattedCitation":"(Harsono,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42AE9">
        <w:fldChar w:fldCharType="separate"/>
      </w:r>
      <w:r w:rsidR="00AF0F27" w:rsidRPr="00AF0F27">
        <w:rPr>
          <w:rFonts w:cs="Linux Libertine"/>
        </w:rPr>
        <w:t>(Harsono, 2019)</w:t>
      </w:r>
      <w:r w:rsidR="00442AE9">
        <w:fldChar w:fldCharType="end"/>
      </w:r>
      <w:r w:rsidR="000B185A" w:rsidRPr="006F7344">
        <w:t>.</w:t>
      </w:r>
      <w:r w:rsidR="006D1E2C" w:rsidRPr="006F7344">
        <w:t xml:space="preserve"> </w:t>
      </w:r>
      <w:r w:rsidR="00BC11AA" w:rsidRPr="006F7344">
        <w:t>T</w:t>
      </w:r>
      <w:r w:rsidR="00075854" w:rsidRPr="006F7344">
        <w:t xml:space="preserve">here has been limited study on the enforcement of the IABL, both inside and outside the court, and no study on the variety of community's response to this issue. Some blasphemy cases have been brought before the courts and received final decisions, and there are also cases where some groups of the community took justice into their own hands. This research aims to explore in-depth on factors and actors that shaped the enforcement of the IABL in </w:t>
      </w:r>
      <w:r w:rsidR="00413793" w:rsidRPr="006F7344">
        <w:t xml:space="preserve">every </w:t>
      </w:r>
      <w:r w:rsidR="00825705" w:rsidRPr="006F7344">
        <w:t>period</w:t>
      </w:r>
      <w:r w:rsidR="00075854" w:rsidRPr="006F7344">
        <w:t>.</w:t>
      </w:r>
    </w:p>
    <w:p w14:paraId="27F9B65D" w14:textId="465111F7" w:rsidR="00C45199" w:rsidRPr="006F7344" w:rsidRDefault="00D942AB" w:rsidP="005656B1">
      <w:pPr>
        <w:pStyle w:val="ParagraphNormal"/>
      </w:pPr>
      <w:r w:rsidRPr="006F7344">
        <w:t>The progress and the enforcement of the IABL is not only dependent on the legislative process. Conflicts arising from national religions accusing minority religions of crimes, and many issues surrounding the enforcement of the law, as scholars have indicated, is influenced by factors such as the relationship between religion and politics (States), increasing Islamic populism in Indonesia</w:t>
      </w:r>
      <w:r w:rsidR="00AF0F27">
        <w:t xml:space="preserve"> </w:t>
      </w:r>
      <w:r w:rsidR="00AF0F27">
        <w:fldChar w:fldCharType="begin"/>
      </w:r>
      <w:r w:rsidR="00AF0F27">
        <w:instrText xml:space="preserve"> ADDIN ZOTERO_ITEM CSL_CITATION {"citationID":"nJheo82I","properties":{"formattedCitation":"(Salim et al., 2003)","plainCitation":"(Salim et al., 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AF0F27">
        <w:fldChar w:fldCharType="separate"/>
      </w:r>
      <w:r w:rsidR="00AF0F27" w:rsidRPr="00AF0F27">
        <w:rPr>
          <w:rFonts w:cs="Linux Libertine"/>
        </w:rPr>
        <w:t>(Salim et al., 2003)</w:t>
      </w:r>
      <w:r w:rsidR="00AF0F27">
        <w:fldChar w:fldCharType="end"/>
      </w:r>
      <w:r w:rsidRPr="006F7344">
        <w:t>, and political manipulation on the religion</w:t>
      </w:r>
      <w:r w:rsidR="00AF0F27">
        <w:t xml:space="preserve"> </w:t>
      </w:r>
      <w:r w:rsidR="00AF0F27">
        <w:fldChar w:fldCharType="begin"/>
      </w:r>
      <w:r w:rsidR="00AF0F27">
        <w:instrText xml:space="preserve"> ADDIN ZOTERO_ITEM CSL_CITATION {"citationID":"Z7scNNzW","properties":{"formattedCitation":"(Marshall,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F0F27">
        <w:fldChar w:fldCharType="separate"/>
      </w:r>
      <w:r w:rsidR="00AF0F27" w:rsidRPr="00AF0F27">
        <w:rPr>
          <w:rFonts w:cs="Linux Libertine"/>
        </w:rPr>
        <w:t>(Marshall, 2018b)</w:t>
      </w:r>
      <w:r w:rsidR="00AF0F27">
        <w:fldChar w:fldCharType="end"/>
      </w:r>
      <w:r w:rsidRPr="006F7344">
        <w:t xml:space="preserve">. </w:t>
      </w:r>
      <w:r w:rsidR="005066CC" w:rsidRPr="006F7344">
        <w:t>For instance, several blasphemy cases involving high profile public figures instantly discontinued at the police level after the perpetrators publicly asked for apology</w:t>
      </w:r>
      <w:r w:rsidR="00AF0F27">
        <w:t xml:space="preserve"> </w:t>
      </w:r>
      <w:r w:rsidR="00AF0F27">
        <w:fldChar w:fldCharType="begin"/>
      </w:r>
      <w:r w:rsidR="00AF0F27">
        <w:instrText xml:space="preserve"> ADDIN ZOTERO_ITEM CSL_CITATION {"citationID":"YL1OdcOm","properties":{"formattedCitation":"(Hilmi, 2018)","plainCitation":"(Hilmi, 2018)","noteIndex":0},"citationItems":[{"id":1381,"uris":["http://zotero.org/users/6396655/items/TJWTZ8XK"],"itemData":{"id":1381,"type":"article-newspaper","container-title":"TEMPO.CO","title":"Penyelidikan Kasus Puisi Sukmawati Dihentikan, Ini Alasan Polisi","URL":"https://nasional.tempo.co/read/1098712/penyelidikan-kasus-puisi-sukmawati-dihentikan-ini-alasan-polisi","author":[{"family":"Hilmi","given":"Alfan"}],"issued":{"date-parts":[["2018",6,17]]}}}],"schema":"https://github.com/citation-style-language/schema/raw/master/csl-citation.json"} </w:instrText>
      </w:r>
      <w:r w:rsidR="00AF0F27">
        <w:fldChar w:fldCharType="separate"/>
      </w:r>
      <w:r w:rsidR="00AF0F27" w:rsidRPr="00AF0F27">
        <w:rPr>
          <w:rFonts w:cs="Linux Libertine"/>
        </w:rPr>
        <w:t>(Hilmi, 2018)</w:t>
      </w:r>
      <w:r w:rsidR="00AF0F27">
        <w:fldChar w:fldCharType="end"/>
      </w:r>
      <w:r w:rsidR="005066CC" w:rsidRPr="006F7344">
        <w:t>.</w:t>
      </w:r>
      <w:r w:rsidR="005B34F5" w:rsidRPr="00E82028">
        <w:rPr>
          <w:rStyle w:val="FootnoteReference"/>
        </w:rPr>
        <w:footnoteReference w:id="9"/>
      </w:r>
      <w:r w:rsidR="005066CC" w:rsidRPr="006F7344">
        <w:t xml:space="preserve"> </w:t>
      </w:r>
      <w:r w:rsidR="001F1232" w:rsidRPr="006F7344">
        <w:t xml:space="preserve">At the same time, conservative Islamic groups reported new blasphemy cases to the law enforcement office and demanded that the perpetrators be brought to justice. Scholars indicated that the influence of identity politics is increasing in this society, therefore in </w:t>
      </w:r>
      <w:proofErr w:type="spellStart"/>
      <w:r w:rsidR="001F1232" w:rsidRPr="006F7344">
        <w:t>Ahok</w:t>
      </w:r>
      <w:proofErr w:type="spellEnd"/>
      <w:r w:rsidR="001F1232" w:rsidRPr="006F7344">
        <w:t xml:space="preserve"> case, the political narrative is always around the issue of </w:t>
      </w:r>
      <w:proofErr w:type="spellStart"/>
      <w:r w:rsidR="001F1232" w:rsidRPr="006F7344">
        <w:t>Ahok’s</w:t>
      </w:r>
      <w:proofErr w:type="spellEnd"/>
      <w:r w:rsidR="001F1232" w:rsidRPr="006F7344">
        <w:t xml:space="preserve"> race, that is. Chinese that were </w:t>
      </w:r>
      <w:r w:rsidR="001F1232" w:rsidRPr="006F7344">
        <w:lastRenderedPageBreak/>
        <w:t xml:space="preserve">always portrayed as plutocrats and robbed the native people’s economy, and a political movement that pushed him to step down from his position as the governor of Jakarta </w:t>
      </w:r>
      <w:r w:rsidR="003835EE">
        <w:fldChar w:fldCharType="begin"/>
      </w:r>
      <w:r w:rsidR="003835EE">
        <w:instrText xml:space="preserve"> ADDIN ZOTERO_ITEM CSL_CITATION {"citationID":"Ivg8lBSJ","properties":{"formattedCitation":"(Marshall, 2018a; Tehusijarana, 2018)","plainCitation":"(Marshall, 2018a; Tehusijarana, 2018)","noteIndex":0},"citationItems":[{"id":1327,"uris":["http://zotero.org/users/6396655/items/DXLIJNAG"],"itemData":{"id":1327,"type":"article-journal","container-title":"The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3835EE">
        <w:fldChar w:fldCharType="separate"/>
      </w:r>
      <w:r w:rsidR="003835EE" w:rsidRPr="003835EE">
        <w:rPr>
          <w:rFonts w:cs="Linux Libertine"/>
        </w:rPr>
        <w:t>(Marshall, 2018a; Tehusijarana, 2018)</w:t>
      </w:r>
      <w:r w:rsidR="003835EE">
        <w:fldChar w:fldCharType="end"/>
      </w:r>
      <w:r w:rsidR="001F1232" w:rsidRPr="006F7344">
        <w:t xml:space="preserve">. Other cases have triggered </w:t>
      </w:r>
      <w:proofErr w:type="spellStart"/>
      <w:r w:rsidR="001F1232" w:rsidRPr="006F7344">
        <w:t>anger</w:t>
      </w:r>
      <w:ins w:id="15" w:author="MICHAEL GEORGE HAYES" w:date="2023-02-25T08:22:00Z">
        <w:r w:rsidR="00581A71">
          <w:t>y</w:t>
        </w:r>
      </w:ins>
      <w:proofErr w:type="spellEnd"/>
      <w:del w:id="16" w:author="MICHAEL GEORGE HAYES" w:date="2023-02-25T08:22:00Z">
        <w:r w:rsidR="001F1232" w:rsidRPr="006F7344" w:rsidDel="00581A71">
          <w:delText>ed</w:delText>
        </w:r>
      </w:del>
      <w:r w:rsidR="001F1232" w:rsidRPr="006F7344">
        <w:t xml:space="preserve"> public re</w:t>
      </w:r>
      <w:commentRangeStart w:id="17"/>
      <w:r w:rsidR="001F1232" w:rsidRPr="006F7344">
        <w:t>sponses or hate speech against minority religions.</w:t>
      </w:r>
      <w:commentRangeEnd w:id="17"/>
      <w:r w:rsidR="00D00FC0">
        <w:rPr>
          <w:rStyle w:val="CommentReference"/>
          <w:rFonts w:ascii="Calibri" w:eastAsia="Calibri" w:hAnsi="Calibri"/>
          <w:color w:val="000000"/>
        </w:rPr>
        <w:commentReference w:id="17"/>
      </w:r>
    </w:p>
    <w:p w14:paraId="27A89AC8" w14:textId="0C1883C1" w:rsidR="007441EE" w:rsidRPr="006F7344" w:rsidRDefault="007441EE" w:rsidP="005656B1">
      <w:pPr>
        <w:pStyle w:val="ParagraphNormal"/>
      </w:pPr>
      <w:r w:rsidRPr="006F7344">
        <w:t xml:space="preserve">Although the Constitutional Court of Indonesia Republic has decided to maintain the IABL and the </w:t>
      </w:r>
      <w:r w:rsidR="00D06F3C" w:rsidRPr="006F7344">
        <w:t xml:space="preserve">reason of it </w:t>
      </w:r>
      <w:r w:rsidRPr="006F7344">
        <w:t>was to avoid the vacuum of law that could lead to wider social conflicts, most of the public responses to recent blasphemy cases have always been one of advocating hatred, hostility, or violence that led into further discrimination and human rights violations</w:t>
      </w:r>
      <w:r w:rsidR="0037723F">
        <w:t xml:space="preserve"> </w:t>
      </w:r>
      <w:r w:rsidR="0037723F">
        <w:fldChar w:fldCharType="begin"/>
      </w:r>
      <w:r w:rsidR="00145F60">
        <w:instrText xml:space="preserve"> ADDIN ZOTERO_ITEM CSL_CITATION {"citationID":"kkaNxNXt","properties":{"formattedCitation":"(Harsono, 2019; Prud\\uc0\\u8217{}homme, 2010)","plainCitation":"(Harsono, 2019; Prud’homme, 2010)","noteIndex":0},"citationItems":[{"id":1382,"uris":["http://zotero.org/users/6396655/items/HYJTRXXE"],"itemData":{"id":1382,"type":"article-newspaper","container-title":"Human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37723F">
        <w:fldChar w:fldCharType="separate"/>
      </w:r>
      <w:r w:rsidR="00145F60" w:rsidRPr="00145F60">
        <w:rPr>
          <w:rFonts w:cs="Linux Libertine"/>
          <w:szCs w:val="24"/>
        </w:rPr>
        <w:t>(Harsono, 2019; Prud’homme, 2010)</w:t>
      </w:r>
      <w:r w:rsidR="0037723F">
        <w:fldChar w:fldCharType="end"/>
      </w:r>
      <w:r w:rsidRPr="006F7344">
        <w:t>.</w:t>
      </w:r>
      <w:r w:rsidR="00D06F3C" w:rsidRPr="006F7344">
        <w:t xml:space="preserve"> </w:t>
      </w:r>
      <w:r w:rsidR="008A2C49" w:rsidRPr="006F7344">
        <w:t>The prolonged enforcement of the IABL and the ambiguity of Indonesia's legal policies in addressing its legal flaws created a paradox for Indonesia and created a big challenge to fully respect</w:t>
      </w:r>
      <w:del w:id="18" w:author="MICHAEL GEORGE HAYES" w:date="2023-02-25T08:23:00Z">
        <w:r w:rsidR="008A2C49" w:rsidRPr="006F7344" w:rsidDel="00581A71">
          <w:delText>s</w:delText>
        </w:r>
      </w:del>
      <w:r w:rsidR="008A2C49" w:rsidRPr="006F7344">
        <w:t xml:space="preserve"> human rights</w:t>
      </w:r>
      <w:r w:rsidR="00C55422" w:rsidRPr="00E82028">
        <w:rPr>
          <w:rStyle w:val="FootnoteReference"/>
        </w:rPr>
        <w:footnoteReference w:id="10"/>
      </w:r>
      <w:r w:rsidR="004665E0" w:rsidRPr="006F7344">
        <w:t xml:space="preserve"> and uphold</w:t>
      </w:r>
      <w:del w:id="19" w:author="MICHAEL GEORGE HAYES" w:date="2023-02-25T08:23:00Z">
        <w:r w:rsidR="004665E0" w:rsidRPr="006F7344" w:rsidDel="00581A71">
          <w:delText>s</w:delText>
        </w:r>
      </w:del>
      <w:r w:rsidR="004665E0" w:rsidRPr="006F7344">
        <w:t xml:space="preserve"> the rule of law.</w:t>
      </w:r>
      <w:r w:rsidR="003F102B" w:rsidRPr="00E82028">
        <w:rPr>
          <w:rStyle w:val="FootnoteReference"/>
        </w:rPr>
        <w:footnoteReference w:id="11"/>
      </w:r>
      <w:r w:rsidR="004665E0" w:rsidRPr="006F7344">
        <w:t xml:space="preserve"> </w:t>
      </w:r>
    </w:p>
    <w:p w14:paraId="232B5C1A" w14:textId="6F4035BF" w:rsidR="009D7D6C" w:rsidRPr="006F7344" w:rsidRDefault="009D7D6C" w:rsidP="005656B1">
      <w:pPr>
        <w:pStyle w:val="ParagraphNormal"/>
      </w:pPr>
      <w:r w:rsidRPr="006F7344">
        <w:t>The discussions on ABLs are always linked to the relationship between state and religion.</w:t>
      </w:r>
      <w:r w:rsidR="00210460">
        <w:t xml:space="preserve"> An-</w:t>
      </w:r>
      <w:proofErr w:type="spellStart"/>
      <w:r w:rsidR="00210460">
        <w:t>Naim</w:t>
      </w:r>
      <w:proofErr w:type="spellEnd"/>
      <w:r w:rsidR="00145F60">
        <w:t xml:space="preserve"> </w:t>
      </w:r>
      <w:r w:rsidR="00210460">
        <w:fldChar w:fldCharType="begin"/>
      </w:r>
      <w:r w:rsidR="00210460">
        <w:instrText xml:space="preserve"> ADDIN ZOTERO_ITEM CSL_CITATION {"citationID":"dZM9D3cc","properties":{"formattedCitation":"(2008)","plainCitation":"(2008)","noteIndex":0},"citationItems":[{"id":1387,"uris":["http://zotero.org/users/6396655/items/FY9XLXAG"],"itemData":{"id":1387,"type":"book","publisher":"Harvard University Press","title":"Islam and the secular state: negotiating the future of shari'a","author":[{"family":"An-Naim","given":"Abdullahi Ahmed"}],"issued":{"date-parts":[["2008"]]}},"suppress-author":true}],"schema":"https://github.com/citation-style-language/schema/raw/master/csl-citation.json"} </w:instrText>
      </w:r>
      <w:r w:rsidR="00210460">
        <w:fldChar w:fldCharType="separate"/>
      </w:r>
      <w:r w:rsidR="00210460" w:rsidRPr="00210460">
        <w:rPr>
          <w:rFonts w:cs="Linux Libertine"/>
        </w:rPr>
        <w:t>(2008)</w:t>
      </w:r>
      <w:r w:rsidR="00210460">
        <w:fldChar w:fldCharType="end"/>
      </w:r>
      <w:r w:rsidRPr="006F7344">
        <w:t xml:space="preserve">, who promotes secularism for Islamic countries, indicated that the states' neutrality towards religions requires the states to prohibit religious laws to become positive laws regulating the public's life. </w:t>
      </w:r>
      <w:r w:rsidR="00210460">
        <w:t>He</w:t>
      </w:r>
      <w:r w:rsidRPr="006F7344">
        <w:t xml:space="preserve"> argues that:</w:t>
      </w:r>
    </w:p>
    <w:p w14:paraId="4A7B56B1" w14:textId="3382F202" w:rsidR="009D7D6C" w:rsidRPr="006F7344" w:rsidRDefault="009923B8" w:rsidP="009923B8">
      <w:pPr>
        <w:pStyle w:val="Quote"/>
      </w:pPr>
      <w:r w:rsidRPr="006F7344">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418AF478" w14:textId="2650C203" w:rsidR="008E0118" w:rsidRPr="006F7344" w:rsidRDefault="006F4E02" w:rsidP="008E0118">
      <w:pPr>
        <w:pStyle w:val="ParagraphNormal"/>
      </w:pPr>
      <w:r w:rsidRPr="006F7344">
        <w:t>An-</w:t>
      </w:r>
      <w:proofErr w:type="spellStart"/>
      <w:r w:rsidRPr="006F7344">
        <w:t>Naim</w:t>
      </w:r>
      <w:proofErr w:type="spellEnd"/>
      <w:r w:rsidRPr="006F7344">
        <w:t xml:space="preserve"> also defends heresy and argues that heresy accrues to the greater good of Islamic civilization. However, Durham and </w:t>
      </w:r>
      <w:proofErr w:type="spellStart"/>
      <w:r w:rsidRPr="006F7344">
        <w:t>Scharffs</w:t>
      </w:r>
      <w:proofErr w:type="spellEnd"/>
      <w:r w:rsidR="00FA75DD">
        <w:t xml:space="preserve"> </w:t>
      </w:r>
      <w:r w:rsidR="00FA75DD">
        <w:fldChar w:fldCharType="begin"/>
      </w:r>
      <w:r w:rsidR="00FA75DD">
        <w:instrText xml:space="preserve"> ADDIN ZOTERO_ITEM CSL_CITATION {"citationID":"Fp2mAdT2","properties":{"formattedCitation":"(2019)","plainCitation":"(2019)","noteIndex":0},"citationItems":[{"id":1077,"uris":["http://zotero.org/users/6396655/items/U5NJBHX5"],"itemData":{"id":1077,"type":"book","edition":"Second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G"}],"issued":{"date-parts":[["2019"]]}},"suppress-author":true}],"schema":"https://github.com/citation-style-language/schema/raw/master/csl-citation.json"} </w:instrText>
      </w:r>
      <w:r w:rsidR="00FA75DD">
        <w:fldChar w:fldCharType="separate"/>
      </w:r>
      <w:r w:rsidR="00FA75DD" w:rsidRPr="00FA75DD">
        <w:rPr>
          <w:rFonts w:cs="Linux Libertine"/>
        </w:rPr>
        <w:t>(2019)</w:t>
      </w:r>
      <w:r w:rsidR="00FA75DD">
        <w:fldChar w:fldCharType="end"/>
      </w:r>
      <w:r w:rsidRPr="006F7344">
        <w:t xml:space="preserve"> argues that an extreme secular State does not always guarantee better religious freedom. In a secular State </w:t>
      </w:r>
      <w:commentRangeStart w:id="20"/>
      <w:r w:rsidRPr="006F7344">
        <w:t>where the strict separation between State and religion exists, the State tends to pro</w:t>
      </w:r>
      <w:commentRangeEnd w:id="20"/>
      <w:r w:rsidR="00D00FC0">
        <w:rPr>
          <w:rStyle w:val="CommentReference"/>
          <w:rFonts w:ascii="Calibri" w:eastAsia="Calibri" w:hAnsi="Calibri"/>
          <w:color w:val="000000"/>
        </w:rPr>
        <w:commentReference w:id="20"/>
      </w:r>
      <w:r w:rsidRPr="006F7344">
        <w:t>hibit religious life in the public space so that the State's discriminatory and repressive attitudes towards religion can still be found.</w:t>
      </w:r>
    </w:p>
    <w:p w14:paraId="1F271C3A" w14:textId="1DE0FE24" w:rsidR="005945CC" w:rsidRPr="006F7344" w:rsidRDefault="00E97F76" w:rsidP="008E0118">
      <w:pPr>
        <w:pStyle w:val="ParagraphNormal"/>
      </w:pPr>
      <w:r w:rsidRPr="006F7344">
        <w:t>According to</w:t>
      </w:r>
      <w:r w:rsidR="005945CC" w:rsidRPr="006F7344">
        <w:t xml:space="preserve"> An-Na'im's theory of secularism, the neutrality of the States towards religions, secularism requires States not to adopt religious laws as positive laws to regulate the public's life. </w:t>
      </w:r>
      <w:r w:rsidR="00154DCC">
        <w:t>He</w:t>
      </w:r>
      <w:r w:rsidR="005945CC" w:rsidRPr="006F7344">
        <w:t xml:space="preserve"> emphasized that in a secular state, </w:t>
      </w:r>
      <w:r w:rsidR="000410F1" w:rsidRPr="006F7344">
        <w:t>“</w:t>
      </w:r>
      <w:r w:rsidR="005945CC" w:rsidRPr="006F7344">
        <w:t>State neutrality over religion</w:t>
      </w:r>
      <w:r w:rsidR="000410F1" w:rsidRPr="006F7344">
        <w:t>”</w:t>
      </w:r>
      <w:r w:rsidR="005945CC" w:rsidRPr="006F7344">
        <w:t xml:space="preserve"> is necessary because it is only by separating religion and state that </w:t>
      </w:r>
      <w:r w:rsidR="005945CC" w:rsidRPr="006F7344">
        <w:lastRenderedPageBreak/>
        <w:t xml:space="preserve">Sharia can play a positive and enlightening role in the life of the Muslim community and society itself. In other words, An-Na'im's thesis believes that secularism or the separation between state and religion is the right choice for Muslim countries to guarantee </w:t>
      </w:r>
      <w:proofErr w:type="spellStart"/>
      <w:r w:rsidR="005945CC" w:rsidRPr="006F7344">
        <w:t>FoRB</w:t>
      </w:r>
      <w:proofErr w:type="spellEnd"/>
      <w:r w:rsidR="00154DCC">
        <w:t xml:space="preserve"> and </w:t>
      </w:r>
      <w:r w:rsidR="005945CC" w:rsidRPr="006F7344">
        <w:t xml:space="preserve">that a lower degree of identification of the state-religion relationship protects </w:t>
      </w:r>
      <w:proofErr w:type="spellStart"/>
      <w:r w:rsidR="005945CC" w:rsidRPr="006F7344">
        <w:t>FoRB</w:t>
      </w:r>
      <w:proofErr w:type="spellEnd"/>
      <w:r w:rsidR="005945CC" w:rsidRPr="006F7344">
        <w:t xml:space="preserve"> better. Muslim countries should not apply the principles or rules of Sharia as positive law in regulating public interests, even though these principles and rules are part of Sharia. An-Na'im argues that religious doctrine and practice are not used as a basis for the formulation of law or public policy, except it has been accepted as a common ground and adopted in the country's Constitution. However, An-Na'im did not elaborate further on the meaning of this exception. According to </w:t>
      </w:r>
      <w:proofErr w:type="spellStart"/>
      <w:r w:rsidR="005945CC" w:rsidRPr="006F7344">
        <w:t>Scharffs</w:t>
      </w:r>
      <w:proofErr w:type="spellEnd"/>
      <w:r w:rsidR="00975119">
        <w:t xml:space="preserve"> </w:t>
      </w:r>
      <w:r w:rsidR="00975119">
        <w:fldChar w:fldCharType="begin"/>
      </w:r>
      <w:r w:rsidR="00975119">
        <w:instrText xml:space="preserve"> ADDIN ZOTERO_ITEM CSL_CITATION {"citationID":"b4eUQTna","properties":{"formattedCitation":"(2017)","plainCitation":"(2017)","noteIndex":0},"citationItems":[{"id":1252,"uris":["http://zotero.org/users/6396655/items/MVMNQ7N4"],"itemData":{"id":1252,"type":"chapter","note":"DOI: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G"}],"issued":{"date-parts":[["2017"]]}},"suppress-author":true}],"schema":"https://github.com/citation-style-language/schema/raw/master/csl-citation.json"} </w:instrText>
      </w:r>
      <w:r w:rsidR="00975119">
        <w:fldChar w:fldCharType="separate"/>
      </w:r>
      <w:r w:rsidR="00975119" w:rsidRPr="00975119">
        <w:rPr>
          <w:rFonts w:cs="Linux Libertine"/>
        </w:rPr>
        <w:t>(2017)</w:t>
      </w:r>
      <w:r w:rsidR="00975119">
        <w:fldChar w:fldCharType="end"/>
      </w:r>
      <w:r w:rsidR="005945CC" w:rsidRPr="006F7344">
        <w:t xml:space="preserve">, secularism is different from secularity. Secularity is "an approach to religion-state relations that avoids identifying the State with a particular religion or ideology (including secularism itself) and seeks to provide a neutral framework capable of accommodating various religions and beliefs" (p.110). Secularism, in contrast, is "an ideological position committed to promoting a secular order" (p. 111). </w:t>
      </w:r>
      <w:proofErr w:type="spellStart"/>
      <w:r w:rsidR="005945CC" w:rsidRPr="006F7344">
        <w:t>Scharffs</w:t>
      </w:r>
      <w:proofErr w:type="spellEnd"/>
      <w:r w:rsidR="005945CC" w:rsidRPr="006F7344">
        <w:t xml:space="preserve"> convinces that secularism is an ideology whose arrows can lead to over restriction towards </w:t>
      </w:r>
      <w:proofErr w:type="spellStart"/>
      <w:r w:rsidR="005945CC" w:rsidRPr="006F7344">
        <w:t>FoRB</w:t>
      </w:r>
      <w:proofErr w:type="spellEnd"/>
      <w:r w:rsidR="005945CC" w:rsidRPr="006F7344">
        <w:t xml:space="preserve"> itself.</w:t>
      </w:r>
    </w:p>
    <w:p w14:paraId="5AB2F7D3" w14:textId="474AC0E0" w:rsidR="008F2339" w:rsidRPr="006F7344" w:rsidRDefault="008F2339" w:rsidP="008E0118">
      <w:pPr>
        <w:pStyle w:val="ParagraphNormal"/>
      </w:pPr>
      <w:r w:rsidRPr="006F7344">
        <w:t xml:space="preserve">This study will use a socio-legal approach to understand the </w:t>
      </w:r>
      <w:proofErr w:type="spellStart"/>
      <w:r w:rsidRPr="006F7344">
        <w:t>sociopolitical</w:t>
      </w:r>
      <w:proofErr w:type="spellEnd"/>
      <w:r w:rsidRPr="006F7344">
        <w:t xml:space="preserve"> dimensions of the IABL enforcement and its impact towards the violations of the right to religious freedom. This study aims to explain the development of the IABL and the extent to which those who support its enforcement believe that its abolishment would be dangerous, and in what cases lead to vigilante attacks or </w:t>
      </w:r>
      <w:r w:rsidR="004A3459" w:rsidRPr="006F7344">
        <w:t>“</w:t>
      </w:r>
      <w:r w:rsidRPr="006F7344">
        <w:rPr>
          <w:i/>
          <w:iCs/>
        </w:rPr>
        <w:t xml:space="preserve">main hakim </w:t>
      </w:r>
      <w:proofErr w:type="spellStart"/>
      <w:r w:rsidR="004A3459" w:rsidRPr="006F7344">
        <w:rPr>
          <w:i/>
          <w:iCs/>
        </w:rPr>
        <w:t>sendiri</w:t>
      </w:r>
      <w:proofErr w:type="spellEnd"/>
      <w:r w:rsidR="004A3459" w:rsidRPr="006F7344">
        <w:rPr>
          <w:i/>
          <w:iCs/>
        </w:rPr>
        <w:t>”</w:t>
      </w:r>
      <w:r w:rsidRPr="006F7344">
        <w:t>. Then, whether its enforcement done by the Courts are influenced by the politicization of religion or populism of Islam in Indonesia.</w:t>
      </w:r>
    </w:p>
    <w:p w14:paraId="2B6ECF74" w14:textId="55776198" w:rsidR="008F2339" w:rsidRPr="006F7344" w:rsidRDefault="009E7085" w:rsidP="00522440">
      <w:pPr>
        <w:pStyle w:val="Heading2"/>
      </w:pPr>
      <w:bookmarkStart w:id="21" w:name="_Toc118302731"/>
      <w:bookmarkStart w:id="22" w:name="_Toc121200538"/>
      <w:r w:rsidRPr="006F7344">
        <w:t>O</w:t>
      </w:r>
      <w:r w:rsidR="00522440" w:rsidRPr="006F7344">
        <w:t>bjectives of the study</w:t>
      </w:r>
      <w:bookmarkEnd w:id="21"/>
      <w:bookmarkEnd w:id="22"/>
    </w:p>
    <w:p w14:paraId="7D4D8C9D" w14:textId="77777777" w:rsidR="00A94E91" w:rsidRPr="006F7344" w:rsidRDefault="00A94E91" w:rsidP="00A94E91">
      <w:pPr>
        <w:pStyle w:val="ParagraphafSubheader"/>
      </w:pPr>
      <w:r w:rsidRPr="006F7344">
        <w:t>This study aims:</w:t>
      </w:r>
    </w:p>
    <w:p w14:paraId="78A6F849" w14:textId="38FD7260" w:rsidR="00A94E91" w:rsidRPr="006F7344" w:rsidRDefault="00A94E91" w:rsidP="00B83A1B">
      <w:pPr>
        <w:pStyle w:val="ListNumber"/>
      </w:pPr>
      <w:r w:rsidRPr="006F7344">
        <w:t>To assess if the IABL and its enforcement uphold the principle of the Rule of Law.</w:t>
      </w:r>
    </w:p>
    <w:p w14:paraId="388FFA43" w14:textId="6F067404" w:rsidR="00A94E91" w:rsidRPr="006F7344" w:rsidRDefault="00A94E91" w:rsidP="00B83A1B">
      <w:pPr>
        <w:pStyle w:val="ListNumber"/>
      </w:pPr>
      <w:r w:rsidRPr="006F7344">
        <w:t>To examine factors and actors that shaped the enforcement of the IABL.</w:t>
      </w:r>
    </w:p>
    <w:p w14:paraId="0680ABFE" w14:textId="784630CD" w:rsidR="00A94E91" w:rsidRPr="006F7344" w:rsidRDefault="00A94E91" w:rsidP="00B83A1B">
      <w:pPr>
        <w:pStyle w:val="ListNumber"/>
      </w:pPr>
      <w:commentRangeStart w:id="23"/>
      <w:r w:rsidRPr="006F7344">
        <w:t>To examine whether populism of religions and political manipulation of religions influence the enforcement of the IABL.</w:t>
      </w:r>
      <w:commentRangeEnd w:id="23"/>
      <w:r w:rsidR="00581A71">
        <w:rPr>
          <w:rStyle w:val="CommentReference"/>
          <w:rFonts w:ascii="Calibri" w:eastAsia="Calibri" w:hAnsi="Calibri"/>
          <w:color w:val="000000"/>
        </w:rPr>
        <w:commentReference w:id="23"/>
      </w:r>
    </w:p>
    <w:p w14:paraId="1152E5F9" w14:textId="535714D6" w:rsidR="00A94E91" w:rsidRPr="006F7344" w:rsidRDefault="00A94E91" w:rsidP="00B83A1B">
      <w:pPr>
        <w:pStyle w:val="ListNumber"/>
      </w:pPr>
      <w:r w:rsidRPr="006F7344">
        <w:t xml:space="preserve">To identify the character of blasphemy cases that lead to vigilante acts or </w:t>
      </w:r>
      <w:r w:rsidR="004A3459" w:rsidRPr="006F7344">
        <w:t>“</w:t>
      </w:r>
      <w:r w:rsidRPr="006F7344">
        <w:rPr>
          <w:i/>
          <w:iCs/>
        </w:rPr>
        <w:t xml:space="preserve">main hakim </w:t>
      </w:r>
      <w:proofErr w:type="spellStart"/>
      <w:r w:rsidR="004A3459" w:rsidRPr="006F7344">
        <w:rPr>
          <w:i/>
          <w:iCs/>
        </w:rPr>
        <w:t>Sendiri</w:t>
      </w:r>
      <w:proofErr w:type="spellEnd"/>
      <w:r w:rsidR="004A3459" w:rsidRPr="006F7344">
        <w:t>”</w:t>
      </w:r>
      <w:r w:rsidRPr="006F7344">
        <w:t>.</w:t>
      </w:r>
    </w:p>
    <w:p w14:paraId="4E0EC48B" w14:textId="7504DB13" w:rsidR="00522440" w:rsidRPr="006F7344" w:rsidRDefault="00A94E91" w:rsidP="00B83A1B">
      <w:pPr>
        <w:pStyle w:val="ListNumber"/>
      </w:pPr>
      <w:r w:rsidRPr="006F7344">
        <w:lastRenderedPageBreak/>
        <w:t>To determine indicators, the extent to which the Government of Indonesia is either a secular state or a non-secular state.</w:t>
      </w:r>
    </w:p>
    <w:p w14:paraId="56555A9E" w14:textId="1662A25C" w:rsidR="007B5065" w:rsidRPr="006F7344" w:rsidRDefault="001934E4" w:rsidP="001934E4">
      <w:pPr>
        <w:pStyle w:val="Heading2"/>
      </w:pPr>
      <w:bookmarkStart w:id="24" w:name="_Toc118302732"/>
      <w:bookmarkStart w:id="25" w:name="_Toc121200539"/>
      <w:r w:rsidRPr="006F7344">
        <w:t xml:space="preserve">Research </w:t>
      </w:r>
      <w:commentRangeStart w:id="26"/>
      <w:r w:rsidR="008018E7" w:rsidRPr="006F7344">
        <w:t>q</w:t>
      </w:r>
      <w:r w:rsidRPr="006F7344">
        <w:t>uestions</w:t>
      </w:r>
      <w:bookmarkEnd w:id="24"/>
      <w:bookmarkEnd w:id="25"/>
      <w:commentRangeEnd w:id="26"/>
      <w:r w:rsidR="00581A71">
        <w:rPr>
          <w:rStyle w:val="CommentReference"/>
          <w:rFonts w:ascii="Calibri" w:eastAsia="Calibri" w:hAnsi="Calibri" w:cs="Angsana New"/>
          <w:b w:val="0"/>
          <w:bCs w:val="0"/>
          <w:color w:val="000000"/>
        </w:rPr>
        <w:commentReference w:id="26"/>
      </w:r>
    </w:p>
    <w:p w14:paraId="2E17527C" w14:textId="77777777" w:rsidR="00C2513E" w:rsidRPr="006F7344" w:rsidRDefault="00C2513E" w:rsidP="00C2513E">
      <w:pPr>
        <w:pStyle w:val="ParagraphafSubheader"/>
      </w:pPr>
      <w:r w:rsidRPr="006F7344">
        <w:t>This study focuses on answering the following research questions:</w:t>
      </w:r>
    </w:p>
    <w:p w14:paraId="4FC4276D" w14:textId="5B7D3F85" w:rsidR="00C2513E" w:rsidRPr="006F7344" w:rsidRDefault="00C2513E">
      <w:pPr>
        <w:pStyle w:val="ListNumber"/>
        <w:numPr>
          <w:ilvl w:val="0"/>
          <w:numId w:val="3"/>
        </w:numPr>
      </w:pPr>
      <w:r w:rsidRPr="006F7344">
        <w:t>How and why is the enforcement of the IABL influenced by populism and politicization of religion?</w:t>
      </w:r>
    </w:p>
    <w:p w14:paraId="33296C45" w14:textId="211B82E2" w:rsidR="00C2513E" w:rsidRPr="006F7344" w:rsidRDefault="00C2513E">
      <w:pPr>
        <w:pStyle w:val="ListNumber"/>
        <w:numPr>
          <w:ilvl w:val="0"/>
          <w:numId w:val="3"/>
        </w:numPr>
      </w:pPr>
      <w:r w:rsidRPr="006F7344">
        <w:t>What indicators show that the enforcement of the IABL is influenced by populism and politicization of religion?</w:t>
      </w:r>
    </w:p>
    <w:p w14:paraId="7E924FF1" w14:textId="4F87323F" w:rsidR="003E2BCF" w:rsidRPr="006F7344" w:rsidRDefault="00C2513E">
      <w:pPr>
        <w:pStyle w:val="ListNumber"/>
        <w:numPr>
          <w:ilvl w:val="0"/>
          <w:numId w:val="3"/>
        </w:numPr>
      </w:pPr>
      <w:r w:rsidRPr="006F7344">
        <w:t>Why is the enforcement of the IABL reflecting the relationship between state and religion of Indonesia?</w:t>
      </w:r>
    </w:p>
    <w:p w14:paraId="3AC1CF88" w14:textId="4A813039" w:rsidR="00755237" w:rsidRPr="006F7344" w:rsidRDefault="00755237" w:rsidP="006440B3">
      <w:pPr>
        <w:pStyle w:val="Heading2"/>
      </w:pPr>
      <w:bookmarkStart w:id="27" w:name="_Toc121200540"/>
      <w:bookmarkStart w:id="28" w:name="_Toc118302735"/>
      <w:r w:rsidRPr="006F7344">
        <w:t>Originality of the Study</w:t>
      </w:r>
      <w:bookmarkEnd w:id="27"/>
    </w:p>
    <w:p w14:paraId="1F24A627" w14:textId="6A6B738C" w:rsidR="00755237" w:rsidRPr="006F7344" w:rsidRDefault="00755237" w:rsidP="00A6773A">
      <w:pPr>
        <w:pStyle w:val="ParagraphafSubheader"/>
      </w:pPr>
      <w:r w:rsidRPr="006F7344">
        <w:t>There have been many studies on the Blasphemy Law in Indonesia in the last two decades, but in those studies, scholars have different study focus and points of views compared to the research objective of this study. Previous studies on court decisions for blasphemy cases in Indonesia from Al-</w:t>
      </w:r>
      <w:proofErr w:type="spellStart"/>
      <w:r w:rsidRPr="006F7344">
        <w:t>Khanif</w:t>
      </w:r>
      <w:proofErr w:type="spellEnd"/>
      <w:r w:rsidR="000E3151">
        <w:t xml:space="preserve"> </w:t>
      </w:r>
      <w:r w:rsidR="000E3151">
        <w:fldChar w:fldCharType="begin"/>
      </w:r>
      <w:r w:rsidR="000E3151">
        <w:instrText xml:space="preserve"> ADDIN ZOTERO_ITEM CSL_CITATION {"citationID":"x2819TT7","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w:t>
      </w:r>
      <w:r w:rsidRPr="006F7344">
        <w:t xml:space="preserve"> </w:t>
      </w:r>
      <w:proofErr w:type="spellStart"/>
      <w:r w:rsidR="000E3151">
        <w:t>Margiyono</w:t>
      </w:r>
      <w:proofErr w:type="spellEnd"/>
      <w:r w:rsidRPr="006F7344">
        <w:t xml:space="preserve"> et al. </w:t>
      </w:r>
      <w:r w:rsidR="000E3151">
        <w:fldChar w:fldCharType="begin"/>
      </w:r>
      <w:r w:rsidR="000E3151">
        <w:instrText xml:space="preserve"> ADDIN ZOTERO_ITEM CSL_CITATION {"citationID":"jHUeOL7i","properties":{"formattedCitation":"(2010)","plainCitation":"(2010)","noteIndex":0},"citationItems":[{"id":813,"uris":["http://zotero.org/users/6396655/items/HR68E23P"],"itemData":{"id":813,"type":"book","event-place":"Jakarta","publisher":"The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Arifin, S. </w:t>
      </w:r>
      <w:r w:rsidR="000E3151">
        <w:fldChar w:fldCharType="begin"/>
      </w:r>
      <w:r w:rsidR="000E3151">
        <w:instrText xml:space="preserve"> ADDIN ZOTERO_ITEM CSL_CITATION {"citationID":"Ql9wXZEd","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w:t>
      </w:r>
      <w:proofErr w:type="spellStart"/>
      <w:r w:rsidRPr="006F7344">
        <w:t>Noorsena</w:t>
      </w:r>
      <w:proofErr w:type="spellEnd"/>
      <w:r w:rsidRPr="006F7344">
        <w:t>, B</w:t>
      </w:r>
      <w:r w:rsidR="000E3151">
        <w:t xml:space="preserve">. </w:t>
      </w:r>
      <w:r w:rsidR="000E3151">
        <w:fldChar w:fldCharType="begin"/>
      </w:r>
      <w:r w:rsidR="000E3151">
        <w:instrText xml:space="preserve"> ADDIN ZOTERO_ITEM CSL_CITATION {"citationID":"27n6qTe3","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w:t>
      </w:r>
      <w:proofErr w:type="spellStart"/>
      <w:r w:rsidRPr="006F7344">
        <w:t>Ari</w:t>
      </w:r>
      <w:r w:rsidR="000E3151">
        <w:t>e</w:t>
      </w:r>
      <w:r w:rsidRPr="006F7344">
        <w:t>f</w:t>
      </w:r>
      <w:proofErr w:type="spellEnd"/>
      <w:r w:rsidRPr="006F7344">
        <w:t xml:space="preserve">, B.N. </w:t>
      </w:r>
      <w:r w:rsidR="000E3151">
        <w:fldChar w:fldCharType="begin"/>
      </w:r>
      <w:r w:rsidR="000E3151">
        <w:instrText xml:space="preserve"> ADDIN ZOTERO_ITEM CSL_CITATION {"citationID":"XG4cemue","properties":{"formattedCitation":"(2012)","plainCitation":"(2012)","noteIndex":0},"citationItems":[{"id":1353,"uris":["http://zotero.org/users/6396655/items/3IGQYKNK"],"itemData":{"id":1353,"type":"book","event-place":"Semarang","publisher":"Bidang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and </w:t>
      </w:r>
      <w:proofErr w:type="spellStart"/>
      <w:r w:rsidRPr="006F7344">
        <w:t>Muktiono</w:t>
      </w:r>
      <w:proofErr w:type="spellEnd"/>
      <w:r w:rsidRPr="006F7344">
        <w:t xml:space="preserve"> </w:t>
      </w:r>
      <w:r w:rsidR="000E3151">
        <w:fldChar w:fldCharType="begin"/>
      </w:r>
      <w:r w:rsidR="000E3151">
        <w:instrText xml:space="preserve"> ADDIN ZOTERO_ITEM CSL_CITATION {"citationID":"Sw3qJKJs","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Indonesia","author":[{"family":"Muktiono","given":""}],"issued":{"date-parts":[["2021"]]}},"label":"page","suppress-author":true}],"schema":"https://github.com/citation-style-language/schema/raw/master/csl-citation.json"} </w:instrText>
      </w:r>
      <w:r w:rsidR="000E3151">
        <w:fldChar w:fldCharType="separate"/>
      </w:r>
      <w:r w:rsidR="000E3151" w:rsidRPr="000E3151">
        <w:rPr>
          <w:rFonts w:cs="Linux Libertine"/>
        </w:rPr>
        <w:t>(2021)</w:t>
      </w:r>
      <w:r w:rsidR="000E3151">
        <w:fldChar w:fldCharType="end"/>
      </w:r>
      <w:r w:rsidRPr="006F7344">
        <w:t xml:space="preserve"> were using a normative conceptual approach when </w:t>
      </w:r>
      <w:r w:rsidR="000E3151" w:rsidRPr="006F7344">
        <w:t>analysing</w:t>
      </w:r>
      <w:r w:rsidRPr="006F7344">
        <w:t xml:space="preserve"> the law and courts’ decisions in their study. Those studies were using a top-down approach to assess the extent of conformity of existing regulations with International human rights norms standards. Al-</w:t>
      </w:r>
      <w:proofErr w:type="spellStart"/>
      <w:r w:rsidRPr="006F7344">
        <w:t>Khanif’s</w:t>
      </w:r>
      <w:proofErr w:type="spellEnd"/>
      <w:r w:rsidRPr="006F7344">
        <w:t xml:space="preserve"> </w:t>
      </w:r>
      <w:r w:rsidR="000E3151">
        <w:fldChar w:fldCharType="begin"/>
      </w:r>
      <w:r w:rsidR="000E3151">
        <w:instrText xml:space="preserve"> ADDIN ZOTERO_ITEM CSL_CITATION {"citationID":"6E4ev4WR","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 xml:space="preserve"> </w:t>
      </w:r>
      <w:r w:rsidRPr="006F7344">
        <w:t xml:space="preserve">study was about normative study in the perspective of International Human Rights Law on blasphemy cases of Ahmadiyya.  </w:t>
      </w:r>
      <w:proofErr w:type="spellStart"/>
      <w:r w:rsidR="000E3151">
        <w:t>Margiyono</w:t>
      </w:r>
      <w:proofErr w:type="spellEnd"/>
      <w:r w:rsidRPr="006F7344">
        <w:t xml:space="preserve"> et al. </w:t>
      </w:r>
      <w:r w:rsidR="000E3151">
        <w:fldChar w:fldCharType="begin"/>
      </w:r>
      <w:r w:rsidR="000E3151">
        <w:instrText xml:space="preserve"> ADDIN ZOTERO_ITEM CSL_CITATION {"citationID":"ODc2IlRq","properties":{"formattedCitation":"(2010)","plainCitation":"(2010)","noteIndex":0},"citationItems":[{"id":813,"uris":["http://zotero.org/users/6396655/items/HR68E23P"],"itemData":{"id":813,"type":"book","event-place":"Jakarta","publisher":"The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Pr="006F7344">
        <w:t xml:space="preserve"> reviewed the arguments of the judges of the Constitutional Court when they were examining the Anti-Defamation Law. </w:t>
      </w:r>
      <w:proofErr w:type="spellStart"/>
      <w:r w:rsidRPr="006F7344">
        <w:t>Noorsena</w:t>
      </w:r>
      <w:proofErr w:type="spellEnd"/>
      <w:r w:rsidRPr="006F7344">
        <w:t xml:space="preserve"> </w:t>
      </w:r>
      <w:r w:rsidR="000E3151">
        <w:fldChar w:fldCharType="begin"/>
      </w:r>
      <w:r w:rsidR="000E3151">
        <w:instrText xml:space="preserve"> ADDIN ZOTERO_ITEM CSL_CITATION {"citationID":"JHVw7GE1","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Pr="006F7344">
        <w:t xml:space="preserve"> focused more on reviewing normatively the blasphemy cases to reformulate Article 156a of the Criminal Code, which is often used as the basis for criminalizing blasphemy. </w:t>
      </w:r>
      <w:proofErr w:type="spellStart"/>
      <w:r w:rsidRPr="006F7344">
        <w:t>Ari</w:t>
      </w:r>
      <w:r w:rsidR="000E3151">
        <w:t>e</w:t>
      </w:r>
      <w:r w:rsidRPr="006F7344">
        <w:t>f</w:t>
      </w:r>
      <w:proofErr w:type="spellEnd"/>
      <w:r w:rsidRPr="006F7344">
        <w:t>, B.N.</w:t>
      </w:r>
      <w:r w:rsidR="00FD73A6">
        <w:t xml:space="preserve"> </w:t>
      </w:r>
      <w:r w:rsidR="00FD73A6">
        <w:fldChar w:fldCharType="begin"/>
      </w:r>
      <w:r w:rsidR="00FD73A6">
        <w:instrText xml:space="preserve"> ADDIN ZOTERO_ITEM CSL_CITATION {"citationID":"3Qa9ooaz","properties":{"formattedCitation":"(2012)","plainCitation":"(2012)","noteIndex":0},"citationItems":[{"id":1353,"uris":["http://zotero.org/users/6396655/items/3IGQYKNK"],"itemData":{"id":1353,"type":"book","event-place":"Semarang","publisher":"Bidang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Negara","author":[{"family":"Arief","given":"B.N."}],"issued":{"date-parts":[["2012"]]}},"suppress-author":true}],"schema":"https://github.com/citation-style-language/schema/raw/master/csl-citation.json"} </w:instrText>
      </w:r>
      <w:r w:rsidR="00FD73A6">
        <w:fldChar w:fldCharType="separate"/>
      </w:r>
      <w:r w:rsidR="00FD73A6" w:rsidRPr="00FD73A6">
        <w:rPr>
          <w:rFonts w:cs="Linux Libertine"/>
        </w:rPr>
        <w:t>(2012)</w:t>
      </w:r>
      <w:r w:rsidR="00FD73A6">
        <w:fldChar w:fldCharType="end"/>
      </w:r>
      <w:r w:rsidRPr="006F7344">
        <w:t xml:space="preserve"> conducted a comparative study of blasphemy offenses in Indonesia with other countries. The latest study by </w:t>
      </w:r>
      <w:proofErr w:type="spellStart"/>
      <w:r w:rsidRPr="006F7344">
        <w:t>Muktiono</w:t>
      </w:r>
      <w:proofErr w:type="spellEnd"/>
      <w:r w:rsidRPr="006F7344">
        <w:t xml:space="preserve"> </w:t>
      </w:r>
      <w:commentRangeStart w:id="29"/>
      <w:r w:rsidR="00FD73A6">
        <w:fldChar w:fldCharType="begin"/>
      </w:r>
      <w:r w:rsidR="00FD73A6">
        <w:instrText xml:space="preserve"> ADDIN ZOTERO_ITEM CSL_CITATION {"citationID":"gmqzHADl","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Indonesia","author":[{"family":"Muktiono","given":""}],"issued":{"date-parts":[["2021"]]}},"suppress-author":true}],"schema":"https://github.com/citation-style-language/schema/raw/master/csl-citation.json"} </w:instrText>
      </w:r>
      <w:r w:rsidR="00FD73A6">
        <w:fldChar w:fldCharType="separate"/>
      </w:r>
      <w:r w:rsidR="00FD73A6" w:rsidRPr="00FD73A6">
        <w:rPr>
          <w:rFonts w:cs="Linux Libertine"/>
        </w:rPr>
        <w:t>(2021)</w:t>
      </w:r>
      <w:r w:rsidR="00FD73A6">
        <w:fldChar w:fldCharType="end"/>
      </w:r>
      <w:commentRangeEnd w:id="29"/>
      <w:r w:rsidR="00581A71">
        <w:rPr>
          <w:rStyle w:val="CommentReference"/>
          <w:rFonts w:ascii="Calibri" w:eastAsia="Calibri" w:hAnsi="Calibri"/>
          <w:color w:val="000000"/>
        </w:rPr>
        <w:commentReference w:id="29"/>
      </w:r>
      <w:r w:rsidRPr="006F7344">
        <w:t xml:space="preserve">, also uses a normative approach to study the importance of the principle of non-discrimination in cases of blasphemy in Indonesia. The study from Arifin </w:t>
      </w:r>
      <w:r w:rsidR="008171A3">
        <w:fldChar w:fldCharType="begin"/>
      </w:r>
      <w:r w:rsidR="008171A3">
        <w:instrText xml:space="preserve"> ADDIN ZOTERO_ITEM CSL_CITATION {"citationID":"W0Y3nIcH","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Indonesia","author":[{"family":"Arifin","given":"A."}],"issued":{"date-parts":[["2010"]]}},"suppress-author":true}],"schema":"https://github.com/citation-style-language/schema/raw/master/csl-citation.json"} </w:instrText>
      </w:r>
      <w:r w:rsidR="008171A3">
        <w:fldChar w:fldCharType="separate"/>
      </w:r>
      <w:r w:rsidR="008171A3" w:rsidRPr="008171A3">
        <w:rPr>
          <w:rFonts w:cs="Linux Libertine"/>
        </w:rPr>
        <w:t>(2010)</w:t>
      </w:r>
      <w:r w:rsidR="008171A3">
        <w:fldChar w:fldCharType="end"/>
      </w:r>
      <w:r w:rsidRPr="006F7344">
        <w:t xml:space="preserve"> was using a different angle, he took a limited sociological approach to </w:t>
      </w:r>
      <w:r w:rsidRPr="006F7344">
        <w:lastRenderedPageBreak/>
        <w:t xml:space="preserve">examine the judge's considerations on the statements of religious figures in court in the Shia vs. Sunni case. </w:t>
      </w:r>
    </w:p>
    <w:p w14:paraId="5C06D97E" w14:textId="0C522B8A" w:rsidR="00755237" w:rsidRPr="006F7344" w:rsidRDefault="00755237" w:rsidP="00C71EE8">
      <w:pPr>
        <w:pStyle w:val="ParagraphNormal"/>
      </w:pPr>
      <w:r w:rsidRPr="006F7344">
        <w:t xml:space="preserve">This </w:t>
      </w:r>
      <w:r w:rsidR="00C71EE8">
        <w:t>study</w:t>
      </w:r>
      <w:r w:rsidRPr="006F7344">
        <w:t xml:space="preserve">, on the other hand, uses an interdisciplinary approach on the enforcement of blasphemy cases by including several significant factors into consideration such as political situation, sociological background and legal structure that can be found affecting each case. The interdisciplinary study approach in this study prevents a limited and narrow consideration that generally views a legal construction only in one direction from top to bottom or merely examines the conformity of domestic legal norms with the international human rights standards to </w:t>
      </w:r>
      <w:r w:rsidR="00B551E8" w:rsidRPr="006F7344">
        <w:t>analyse</w:t>
      </w:r>
      <w:r w:rsidRPr="006F7344">
        <w:t xml:space="preserve"> blasphemy cases in Indonesia. A more complete point of view in this study would reveal the gap on the blasphemy law between </w:t>
      </w:r>
      <w:r w:rsidRPr="006F7344">
        <w:rPr>
          <w:i/>
        </w:rPr>
        <w:t>das sein</w:t>
      </w:r>
      <w:r w:rsidRPr="006F7344">
        <w:t xml:space="preserve"> and </w:t>
      </w:r>
      <w:r w:rsidRPr="006F7344">
        <w:rPr>
          <w:i/>
        </w:rPr>
        <w:t xml:space="preserve">das </w:t>
      </w:r>
      <w:proofErr w:type="spellStart"/>
      <w:r w:rsidRPr="006F7344">
        <w:rPr>
          <w:i/>
        </w:rPr>
        <w:t>sollen</w:t>
      </w:r>
      <w:proofErr w:type="spellEnd"/>
      <w:r w:rsidRPr="006F7344">
        <w:t xml:space="preserve"> or the gap between conceptual level and practical level when dealing with blasphemy cases.  </w:t>
      </w:r>
    </w:p>
    <w:p w14:paraId="0DD2A0E0" w14:textId="1296A371" w:rsidR="00755237" w:rsidRPr="006F7344" w:rsidRDefault="00755237" w:rsidP="00C71EE8">
      <w:pPr>
        <w:pStyle w:val="ParagraphNormal"/>
      </w:pPr>
      <w:r w:rsidRPr="006F7344">
        <w:t xml:space="preserve">Top-down and bottom-up approaches are important in this study to reveal the gap between the law at an idealistic level with actual implementation in the field. Thus, this study is able to explore things that cannot be revealed by a juridical-normative approach. When the guarantee of Human Rights Law and FORB in Indonesia is getting better, why is there a tendency for the Anti-Defamation Law to strengthen again? What are the factors and actors that influence the strengthening of the existence of the Blasphemy Law and its enforcement. </w:t>
      </w:r>
      <w:commentRangeStart w:id="30"/>
      <w:r w:rsidRPr="006F7344">
        <w:t>The extent to which religion is manipulated for the sake of power politics by using the Blasphemy Law as a tool to silence rivalries</w:t>
      </w:r>
      <w:commentRangeEnd w:id="30"/>
      <w:r w:rsidR="00D00FC0">
        <w:rPr>
          <w:rStyle w:val="CommentReference"/>
          <w:rFonts w:ascii="Calibri" w:eastAsia="Calibri" w:hAnsi="Calibri"/>
          <w:color w:val="000000"/>
        </w:rPr>
        <w:commentReference w:id="30"/>
      </w:r>
      <w:r w:rsidRPr="006F7344">
        <w:t xml:space="preserve">. Or is it true that this law strengthens along with the strengthening of religious populism (Islam) today in Indonesia. The extent to which these things trigger the emergence of vigilante groups or influence the way judges work in deciding cases of blasphemy. Similar to this study, the previous study conducted by Crouch </w:t>
      </w:r>
      <w:r w:rsidR="00B551E8">
        <w:fldChar w:fldCharType="begin"/>
      </w:r>
      <w:r w:rsidR="00B551E8">
        <w:instrText xml:space="preserve"> ADDIN ZOTERO_ITEM CSL_CITATION {"citationID":"1O8Czq1y","properties":{"formattedCitation":"(2014)","plainCitation":"(2014)","noteIndex":0},"citationItems":[{"id":1364,"uris":["http://zotero.org/users/6396655/items/CBHRUX9C"],"itemData":{"id":1364,"type":"book","event-place":"New York","publisher":"Abingdon Oxon","publisher-place":"New York","title":"Law and Religion in Indonesia: Conflict and the courts in West Java","author":[{"family":"Crouch","given":"Melissa"}],"issued":{"date-parts":[["2014"]]}},"label":"page","suppress-author":true}],"schema":"https://github.com/citation-style-language/schema/raw/master/csl-citation.json"} </w:instrText>
      </w:r>
      <w:r w:rsidR="00B551E8">
        <w:fldChar w:fldCharType="separate"/>
      </w:r>
      <w:r w:rsidR="00B551E8" w:rsidRPr="00B551E8">
        <w:rPr>
          <w:rFonts w:cs="Linux Libertine"/>
        </w:rPr>
        <w:t>(2014)</w:t>
      </w:r>
      <w:r w:rsidR="00B551E8">
        <w:fldChar w:fldCharType="end"/>
      </w:r>
      <w:r w:rsidRPr="006F7344">
        <w:t xml:space="preserve"> also uses a socio-legal approach. However, Crouch focuses more on the conflict between the majority and minority religious groups in West Java (Muslims and Christians). Apart from that, the case is limited to the Muslim-Christian conflict where the social, political, and legal dynamics at the time the study was conducted have of course undergone various changes. In addition, Crouch also did not examine in depth the considerations of the judge in his decision or the factors that influence the judge's judgment, which is an important aspect of this study.       </w:t>
      </w:r>
    </w:p>
    <w:p w14:paraId="0CC405C1" w14:textId="392006B2" w:rsidR="00755237" w:rsidRPr="006F7344" w:rsidRDefault="00755237" w:rsidP="00C71EE8">
      <w:pPr>
        <w:pStyle w:val="ParagraphNormal"/>
      </w:pPr>
      <w:r w:rsidRPr="006F7344">
        <w:lastRenderedPageBreak/>
        <w:t xml:space="preserve">Then Efendi </w:t>
      </w:r>
      <w:r w:rsidR="008F4B76">
        <w:fldChar w:fldCharType="begin"/>
      </w:r>
      <w:r w:rsidR="008F4B76">
        <w:instrText xml:space="preserve"> ADDIN ZOTERO_ITEM CSL_CITATION {"citationID":"Q8fA2AjH","properties":{"formattedCitation":"(2017)","plainCitation":"(2017)","noteIndex":0},"citationItems":[{"id":1354,"uris":["http://zotero.org/users/6396655/items/5B2GD5P9"],"itemData":{"id":1354,"type":"book","event-place":"Depok","publisher":"Prenada Media Group","publisher-place":"Depok","title":"Rekonstruksi Dasar Pertimbangan Hukum Hakim Berbasis Nilai-nilai Hukum dan Rasa Keadilan yang Hidup dalam Masyarakat","author":[{"family":"Effendi","given":"J."}],"issued":{"date-parts":[["2017"]]}},"label":"page","suppress-author":true}],"schema":"https://github.com/citation-style-language/schema/raw/master/csl-citation.json"} </w:instrText>
      </w:r>
      <w:r w:rsidR="008F4B76">
        <w:fldChar w:fldCharType="separate"/>
      </w:r>
      <w:r w:rsidR="008F4B76" w:rsidRPr="008F4B76">
        <w:rPr>
          <w:rFonts w:cs="Linux Libertine"/>
        </w:rPr>
        <w:t>(2017)</w:t>
      </w:r>
      <w:r w:rsidR="008F4B76">
        <w:fldChar w:fldCharType="end"/>
      </w:r>
      <w:r w:rsidRPr="006F7344">
        <w:t xml:space="preserve"> also conducted a study on the judicial process </w:t>
      </w:r>
      <w:r w:rsidR="008F4B76">
        <w:t>in Indonesia</w:t>
      </w:r>
      <w:r w:rsidRPr="006F7344">
        <w:t xml:space="preserve">. However, Efendi uses a </w:t>
      </w:r>
      <w:commentRangeStart w:id="31"/>
      <w:r w:rsidRPr="006F7344">
        <w:t xml:space="preserve">construction </w:t>
      </w:r>
      <w:commentRangeEnd w:id="31"/>
      <w:r w:rsidR="00C12B09">
        <w:rPr>
          <w:rStyle w:val="CommentReference"/>
          <w:rFonts w:ascii="Calibri" w:eastAsia="Calibri" w:hAnsi="Calibri"/>
          <w:color w:val="000000"/>
        </w:rPr>
        <w:commentReference w:id="31"/>
      </w:r>
      <w:r w:rsidRPr="006F7344">
        <w:t xml:space="preserve">approach that emphasizes the controversial aspects of court decisions at the appeals level in general criminal cases. Meanwhile, this study uses a hermeneutic and case approach, focusing on law enforcement studies on blasphemy cases to examine the extent to which judges' considerations are influenced by legal and </w:t>
      </w:r>
      <w:proofErr w:type="spellStart"/>
      <w:r w:rsidRPr="006F7344">
        <w:t>sociopolitical</w:t>
      </w:r>
      <w:proofErr w:type="spellEnd"/>
      <w:r w:rsidRPr="006F7344">
        <w:t xml:space="preserve"> factors. Moreover, a study that examines the independence of the court in deciding cases in general has been carried out by Kamil, A.</w:t>
      </w:r>
      <w:r w:rsidR="009129CF">
        <w:t xml:space="preserve"> </w:t>
      </w:r>
      <w:r w:rsidR="009129CF">
        <w:fldChar w:fldCharType="begin"/>
      </w:r>
      <w:r w:rsidR="009129CF">
        <w:instrText xml:space="preserve"> ADDIN ZOTERO_ITEM CSL_CITATION {"citationID":"rktaygbq","properties":{"formattedCitation":"(2012)","plainCitation":"(2012)","noteIndex":0},"citationItems":[{"id":1355,"uris":["http://zotero.org/users/6396655/items/5HS7ABT8"],"itemData":{"id":1355,"type":"book","event-place":"Jakarta","publisher":"Prenada Media Group","publisher-place":"Jakarta","title":"Filsafat Kebebasan Hakim","author":[{"family":"Kamil","given":"A."}],"issued":{"date-parts":[["2012"]]}},"label":"page","suppress-author":true}],"schema":"https://github.com/citation-style-language/schema/raw/master/csl-citation.json"} </w:instrText>
      </w:r>
      <w:r w:rsidR="009129CF">
        <w:fldChar w:fldCharType="separate"/>
      </w:r>
      <w:r w:rsidR="009129CF" w:rsidRPr="009129CF">
        <w:rPr>
          <w:rFonts w:cs="Linux Libertine"/>
        </w:rPr>
        <w:t>(2012)</w:t>
      </w:r>
      <w:r w:rsidR="009129CF">
        <w:fldChar w:fldCharType="end"/>
      </w:r>
      <w:r w:rsidR="009129CF">
        <w:t>.</w:t>
      </w:r>
      <w:r w:rsidRPr="006F7344">
        <w:t xml:space="preserve">   However, this study emphasizes the independence of the courts in cases of blasphemy in order to reveal the various </w:t>
      </w:r>
      <w:proofErr w:type="spellStart"/>
      <w:r w:rsidRPr="006F7344">
        <w:t>sociopolitical</w:t>
      </w:r>
      <w:proofErr w:type="spellEnd"/>
      <w:r w:rsidRPr="006F7344">
        <w:t xml:space="preserve"> dynamics that surround them, including the phenomenon of </w:t>
      </w:r>
      <w:commentRangeStart w:id="32"/>
      <w:proofErr w:type="spellStart"/>
      <w:r w:rsidRPr="006F7344">
        <w:rPr>
          <w:i/>
          <w:iCs/>
        </w:rPr>
        <w:t>eigenrichting</w:t>
      </w:r>
      <w:proofErr w:type="spellEnd"/>
      <w:r w:rsidRPr="006F7344">
        <w:t xml:space="preserve"> </w:t>
      </w:r>
      <w:commentRangeEnd w:id="32"/>
      <w:r w:rsidR="00C12B09">
        <w:rPr>
          <w:rStyle w:val="CommentReference"/>
          <w:rFonts w:ascii="Calibri" w:eastAsia="Calibri" w:hAnsi="Calibri"/>
          <w:color w:val="000000"/>
        </w:rPr>
        <w:commentReference w:id="32"/>
      </w:r>
      <w:r w:rsidRPr="006F7344">
        <w:t>carried out by vigilante groups. Thus, these findings are expected to identify indicators that show the pattern of relations between the state and religion in Indonesia.</w:t>
      </w:r>
    </w:p>
    <w:p w14:paraId="4F86BF07" w14:textId="1D832488" w:rsidR="00132D13" w:rsidRPr="006F7344" w:rsidRDefault="00C12B09" w:rsidP="006440B3">
      <w:pPr>
        <w:pStyle w:val="Heading2"/>
      </w:pPr>
      <w:bookmarkStart w:id="33" w:name="_Toc121200541"/>
      <w:ins w:id="34" w:author="MICHAEL GEORGE HAYES" w:date="2023-02-25T08:30:00Z">
        <w:r>
          <w:t>Outline of the Thesis</w:t>
        </w:r>
      </w:ins>
      <w:del w:id="35" w:author="MICHAEL GEORGE HAYES" w:date="2023-02-25T08:30:00Z">
        <w:r w:rsidR="006440B3" w:rsidRPr="006F7344" w:rsidDel="00C12B09">
          <w:delText xml:space="preserve">Systematics of </w:delText>
        </w:r>
        <w:r w:rsidR="00BC6AA9" w:rsidRPr="006F7344" w:rsidDel="00C12B09">
          <w:delText>writing</w:delText>
        </w:r>
      </w:del>
      <w:bookmarkEnd w:id="28"/>
      <w:bookmarkEnd w:id="33"/>
    </w:p>
    <w:p w14:paraId="25BFE922" w14:textId="556C38EB" w:rsidR="004A6BC5" w:rsidRPr="006F7344" w:rsidRDefault="004A6BC5" w:rsidP="00C71EE8">
      <w:pPr>
        <w:pStyle w:val="ParagraphafSubheader"/>
      </w:pPr>
      <w:r w:rsidRPr="006F7344">
        <w:t>The results of this study are presented systematically and completely in seven chapters. Chapter I is an introductory chapter that contains the background of the problem that describes the philosophical, sociological, and juridical problems of the topic studied which helps researchers formulate the core problems to be studied. The background of the problem helps the author determine the research objectives and focus the research questions to provide direction for the research implementation. The theoretical and conceptual frameworks are formulated and briefly described in chapter 1 as the basis and main reference for developing research designs and methods, as well as a compass to answer the main problems in this study. Then it ends with a systematic writing to provide a brief overview of the content that will be presented in each chapter.</w:t>
      </w:r>
    </w:p>
    <w:p w14:paraId="37524009" w14:textId="61F72547" w:rsidR="004A6BC5" w:rsidRPr="006F7344" w:rsidRDefault="004A6BC5" w:rsidP="00D0139A">
      <w:pPr>
        <w:pStyle w:val="ParagraphNormal"/>
      </w:pPr>
      <w:r w:rsidRPr="006F7344">
        <w:t xml:space="preserve">Chapter II contains research design. The socio-legal approach method is used as a tool in answering the problem formulation, because this approach allows the author to see the problem from an interdisciplinary lens that does not merely use legal approach. Comprehensive political, </w:t>
      </w:r>
      <w:r w:rsidR="0052069B" w:rsidRPr="006F7344">
        <w:t>social,</w:t>
      </w:r>
      <w:r w:rsidRPr="006F7344">
        <w:t xml:space="preserve"> and legal approaches are used to answer questions that cannot be answered by a doctrinaire legal approach. Thus, the type of data used is also not limited to laws and court decisions, but also various interviews from relevant sources in the selected cases. In this chapter also emphasizes the originality </w:t>
      </w:r>
      <w:r w:rsidRPr="006F7344">
        <w:lastRenderedPageBreak/>
        <w:t xml:space="preserve">of writing as a state-of-the-art by describing the contribution of this research to previous studies so that aspects of difference and meeting points for the continuation of existing studies can be seen at once so that there is no duplication of research. The significance of the research describes the contribution of science and practice as well as the results of valuable contributions that can be offered by this research. Research ethics is an important aspect that serves as an ethical guideline so that in its journey it can apply the principle of 'do no harm'. </w:t>
      </w:r>
    </w:p>
    <w:p w14:paraId="32ACB237" w14:textId="089F3BA4" w:rsidR="00D0139A" w:rsidRPr="006F7344" w:rsidRDefault="00D0139A" w:rsidP="00D0139A">
      <w:pPr>
        <w:pStyle w:val="ParagraphNormal"/>
      </w:pPr>
      <w:r w:rsidRPr="006F7344">
        <w:t xml:space="preserve">Chapter III discusses the development of law enforcement of the Blasphemy Law in Indonesia from time to time, the periodization of Sukarno's Guided Democracy 1955-1965, the Suharto Period 1965-1998, and the Reformation Period 1999 to the present, to examine the extent to which the enforcement of the Blasphemy Law in Indonesia is influenced by the dynamics of existing legal developments, so that the rule of law is decaying from within. In socio-legal studies, it is urgent to understand the current legal development of the blasphemy law, before further discussing its implications in the social, </w:t>
      </w:r>
      <w:r w:rsidR="0052069B" w:rsidRPr="006F7344">
        <w:t>political,</w:t>
      </w:r>
      <w:r w:rsidRPr="006F7344">
        <w:t xml:space="preserve"> and legal dynamics of the state. In chapter III, the author also focuses on recent decisions issued by the Constitutional Court </w:t>
      </w:r>
      <w:r w:rsidR="00115423" w:rsidRPr="006F7344">
        <w:t>when reviewing the Anti Blasphemy Law</w:t>
      </w:r>
      <w:r w:rsidRPr="006F7344">
        <w:t xml:space="preserve"> have failed to carry out their duties as protectors of human rights. The Constitutional Court, which in its various decisions is ambiguous, has an impact on the weak protection of the right to freedom of religion in Indonesia. The ambiguity is examined by tracing the decisions of the Constitutional Court which continues to state that the blasphemy law is constitutional or not contrary to the Constitution of Indonesia Republic of </w:t>
      </w:r>
      <w:r w:rsidR="00115423" w:rsidRPr="006F7344">
        <w:t>1</w:t>
      </w:r>
      <w:r w:rsidRPr="006F7344">
        <w:t xml:space="preserve">945 but on the other hand recognizes that the blasphemy law is multi-interpretive which in its enforcement will potentially lead to discriminatory actions against religious minority groups. </w:t>
      </w:r>
    </w:p>
    <w:p w14:paraId="79BFFB08" w14:textId="00824608" w:rsidR="00E311D4" w:rsidRPr="006F7344" w:rsidRDefault="00C32936" w:rsidP="00A8426E">
      <w:pPr>
        <w:pStyle w:val="ParagraphNormal"/>
      </w:pPr>
      <w:r w:rsidRPr="006F7344">
        <w:t xml:space="preserve">Chapter IV discusses the political manipulation of religion in blasphemy law enforcement in Indonesia. The cases of </w:t>
      </w:r>
      <w:proofErr w:type="spellStart"/>
      <w:r w:rsidRPr="006F7344">
        <w:t>Ahok</w:t>
      </w:r>
      <w:proofErr w:type="spellEnd"/>
      <w:r w:rsidRPr="006F7344">
        <w:t xml:space="preserve"> and </w:t>
      </w:r>
      <w:proofErr w:type="spellStart"/>
      <w:r w:rsidRPr="006F7344">
        <w:t>Meiliana</w:t>
      </w:r>
      <w:proofErr w:type="spellEnd"/>
      <w:r w:rsidRPr="006F7344">
        <w:t xml:space="preserve"> are the main cases that will be described in this chapter. How the Blasphemy Law is used as a tool to manipulate religion for political purposes of winning the election, while the judges fail to see this phenomenon. The judge turned a blind eye to the ambiguity of the legal norms of the blasphemy law, did not prove the importance of the 'intention' element, and broadly translated the 'blasphemy' norm, and used the reference of the majority religious institutions in imposing sanctions. Likewise, the </w:t>
      </w:r>
      <w:proofErr w:type="spellStart"/>
      <w:r w:rsidRPr="006F7344">
        <w:t>Meiliana</w:t>
      </w:r>
      <w:proofErr w:type="spellEnd"/>
      <w:r w:rsidRPr="006F7344">
        <w:t xml:space="preserve"> case, how the legal process </w:t>
      </w:r>
      <w:r w:rsidRPr="006F7344">
        <w:lastRenderedPageBreak/>
        <w:t xml:space="preserve">was delayed for quite a long time due to the ongoing political election process and then continued the process by punishing </w:t>
      </w:r>
      <w:proofErr w:type="spellStart"/>
      <w:r w:rsidRPr="006F7344">
        <w:t>Meiliana</w:t>
      </w:r>
      <w:proofErr w:type="spellEnd"/>
      <w:r w:rsidRPr="006F7344">
        <w:t>, so that the judge ruled out the fair trial.</w:t>
      </w:r>
    </w:p>
    <w:p w14:paraId="20C555E2" w14:textId="6D7235E5" w:rsidR="009F7BBC" w:rsidRPr="006F7344" w:rsidRDefault="009F7BBC" w:rsidP="00A8426E">
      <w:pPr>
        <w:pStyle w:val="ParagraphNormal"/>
      </w:pPr>
      <w:r w:rsidRPr="006F7344">
        <w:t xml:space="preserve">Chapter V </w:t>
      </w:r>
      <w:commentRangeStart w:id="36"/>
      <w:r w:rsidRPr="006F7344">
        <w:t xml:space="preserve">discusses </w:t>
      </w:r>
      <w:r w:rsidR="00E821E9" w:rsidRPr="006F7344">
        <w:rPr>
          <w:i/>
          <w:iCs/>
        </w:rPr>
        <w:t xml:space="preserve">Main Hakim </w:t>
      </w:r>
      <w:proofErr w:type="spellStart"/>
      <w:r w:rsidR="00E821E9" w:rsidRPr="006F7344">
        <w:rPr>
          <w:i/>
          <w:iCs/>
        </w:rPr>
        <w:t>Sendiri</w:t>
      </w:r>
      <w:proofErr w:type="spellEnd"/>
      <w:r w:rsidR="00E821E9" w:rsidRPr="006F7344">
        <w:t xml:space="preserve"> or </w:t>
      </w:r>
      <w:proofErr w:type="spellStart"/>
      <w:r w:rsidR="004945F7" w:rsidRPr="00C12B09">
        <w:rPr>
          <w:i/>
          <w:iCs/>
          <w:rPrChange w:id="37" w:author="MICHAEL GEORGE HAYES" w:date="2023-02-25T08:31:00Z">
            <w:rPr/>
          </w:rPrChange>
        </w:rPr>
        <w:t>Eigentrechting</w:t>
      </w:r>
      <w:proofErr w:type="spellEnd"/>
      <w:r w:rsidR="00E821E9" w:rsidRPr="006F7344">
        <w:t xml:space="preserve">, </w:t>
      </w:r>
      <w:r w:rsidRPr="006F7344">
        <w:t>Populism of Religion Affects Strengthening the Enforcement the Blasphemy Law</w:t>
      </w:r>
      <w:commentRangeEnd w:id="36"/>
      <w:r w:rsidR="00C12B09">
        <w:rPr>
          <w:rStyle w:val="CommentReference"/>
          <w:rFonts w:ascii="Calibri" w:eastAsia="Calibri" w:hAnsi="Calibri"/>
          <w:color w:val="000000"/>
        </w:rPr>
        <w:commentReference w:id="36"/>
      </w:r>
      <w:r w:rsidRPr="006F7344">
        <w:t xml:space="preserve">. In this chapter, </w:t>
      </w:r>
      <w:r w:rsidR="00E821E9" w:rsidRPr="006F7344">
        <w:t>the author</w:t>
      </w:r>
      <w:r w:rsidRPr="006F7344">
        <w:t xml:space="preserve"> discuss how </w:t>
      </w:r>
      <w:commentRangeStart w:id="38"/>
      <w:r w:rsidRPr="006F7344">
        <w:t xml:space="preserve">hard-liner Islamic groups have infiltrated moderate </w:t>
      </w:r>
      <w:commentRangeEnd w:id="38"/>
      <w:r w:rsidR="00C12B09">
        <w:rPr>
          <w:rStyle w:val="CommentReference"/>
          <w:rFonts w:ascii="Calibri" w:eastAsia="Calibri" w:hAnsi="Calibri"/>
          <w:color w:val="000000"/>
        </w:rPr>
        <w:commentReference w:id="38"/>
      </w:r>
      <w:r w:rsidRPr="006F7344">
        <w:t xml:space="preserve">Islam groups so that moderate Islamic groups actively contribute to defending the sustainability of the repressive and discriminatory Blasphemy Law. </w:t>
      </w:r>
      <w:r w:rsidR="00115423" w:rsidRPr="006F7344">
        <w:t>This chapter also examine to what extent the Courts</w:t>
      </w:r>
      <w:r w:rsidRPr="006F7344">
        <w:t xml:space="preserve"> affected by the virality of </w:t>
      </w:r>
      <w:proofErr w:type="spellStart"/>
      <w:r w:rsidR="00115423" w:rsidRPr="006F7344">
        <w:t>Ahok</w:t>
      </w:r>
      <w:proofErr w:type="spellEnd"/>
      <w:r w:rsidR="00115423" w:rsidRPr="006F7344">
        <w:t xml:space="preserve">, </w:t>
      </w:r>
      <w:proofErr w:type="spellStart"/>
      <w:r w:rsidRPr="006F7344">
        <w:t>Gafatar</w:t>
      </w:r>
      <w:proofErr w:type="spellEnd"/>
      <w:r w:rsidRPr="006F7344">
        <w:t xml:space="preserve">, </w:t>
      </w:r>
      <w:proofErr w:type="spellStart"/>
      <w:r w:rsidRPr="006F7344">
        <w:t>Meiliana</w:t>
      </w:r>
      <w:proofErr w:type="spellEnd"/>
      <w:r w:rsidRPr="006F7344">
        <w:t xml:space="preserve">, </w:t>
      </w:r>
      <w:r w:rsidR="00C71EE8" w:rsidRPr="006F7344">
        <w:t>Ahmadiyya</w:t>
      </w:r>
      <w:r w:rsidR="00115423" w:rsidRPr="006F7344">
        <w:t xml:space="preserve"> cases</w:t>
      </w:r>
      <w:r w:rsidRPr="006F7344">
        <w:t xml:space="preserve"> in enforcing the Blasphemy Law followed by </w:t>
      </w:r>
      <w:r w:rsidR="00115423" w:rsidRPr="006F7344">
        <w:t xml:space="preserve">Main Hakim </w:t>
      </w:r>
      <w:proofErr w:type="spellStart"/>
      <w:r w:rsidR="00115423" w:rsidRPr="006F7344">
        <w:t>Sendiri</w:t>
      </w:r>
      <w:proofErr w:type="spellEnd"/>
      <w:r w:rsidR="00115423" w:rsidRPr="006F7344">
        <w:t xml:space="preserve"> </w:t>
      </w:r>
      <w:r w:rsidRPr="006F7344">
        <w:t xml:space="preserve">to identify the factors and actors that influence </w:t>
      </w:r>
      <w:r w:rsidR="00115423" w:rsidRPr="006F7344">
        <w:t>its</w:t>
      </w:r>
      <w:r w:rsidRPr="006F7344">
        <w:t xml:space="preserve"> occurrence</w:t>
      </w:r>
      <w:r w:rsidR="00115423" w:rsidRPr="006F7344">
        <w:t xml:space="preserve">. </w:t>
      </w:r>
    </w:p>
    <w:p w14:paraId="7C734B57" w14:textId="4F4E171D" w:rsidR="009E523F" w:rsidRPr="006F7344" w:rsidRDefault="00961CCA" w:rsidP="009E523F">
      <w:pPr>
        <w:pStyle w:val="ParagraphNormal"/>
      </w:pPr>
      <w:r w:rsidRPr="006F7344">
        <w:t xml:space="preserve">Chapter VI </w:t>
      </w:r>
      <w:r w:rsidR="009E523F" w:rsidRPr="006F7344">
        <w:t xml:space="preserve">examines in more depth how the existence of the Anti-Blasphemy Law in a normative and practical way provides an overview of the pattern of relations between religion and the state in Indonesia, although the Constitution of the Republic of Indonesia, the 1945 Constitution has never explicitly explained it. Secularity cannot be satisfied by including a constitutional text which states that Indonesia is not a religious state, but a state based on the rule of law. However, it needs to be studied further, to what extent the current laws prohibit the state from interfering in the religious affairs of its citizens, or on the contrary allow the enactment of laws that allow the state/government to prohibit, limit, and even punish certain religious groups. Besides that, concluding that the precepts of Pancasila “Belief in One Supreme God” as a form of support for non-secular thinking is a hasty view, because it is a general principle or abstract and general value. This chapter shows that the interpretation and enforcement of the Indonesian Anti Blasphemy Law done by lawmakers/public policies and law enforcements and how this law has developed over time has given rise to a real construction between the state and religion in Indonesia. Then, how the current construction of state-religious relations during the implementation of the blasphemy law can bring support or even become a barrier to the optimization of the right to freedom of religion, needs to be studied further. This chapter not only examines how the development of law, and the constitution places the relationship between the state and religion in the history of constitutional law in Indonesia, but the application of the blasphemy law in the cases of </w:t>
      </w:r>
      <w:proofErr w:type="spellStart"/>
      <w:r w:rsidR="009E523F" w:rsidRPr="006F7344">
        <w:t>Ahok</w:t>
      </w:r>
      <w:proofErr w:type="spellEnd"/>
      <w:r w:rsidR="009E523F" w:rsidRPr="006F7344">
        <w:t xml:space="preserve">, </w:t>
      </w:r>
      <w:proofErr w:type="spellStart"/>
      <w:r w:rsidR="009E523F" w:rsidRPr="006F7344">
        <w:t>Gafatar</w:t>
      </w:r>
      <w:proofErr w:type="spellEnd"/>
      <w:r w:rsidR="009E523F" w:rsidRPr="006F7344">
        <w:t xml:space="preserve">, </w:t>
      </w:r>
      <w:proofErr w:type="spellStart"/>
      <w:r w:rsidR="009E523F" w:rsidRPr="006F7344">
        <w:t>Meiliana</w:t>
      </w:r>
      <w:proofErr w:type="spellEnd"/>
      <w:r w:rsidR="009E523F" w:rsidRPr="006F7344">
        <w:t xml:space="preserve">, Ahmadiyya provides a more </w:t>
      </w:r>
      <w:r w:rsidR="009E523F" w:rsidRPr="006F7344">
        <w:lastRenderedPageBreak/>
        <w:t>complete explanation of why pseudo-secularity between State and Religions under the regime of Indonesia Anti’s Blasphemy Law is strengthen and threaten the right to freedom of religion.</w:t>
      </w:r>
    </w:p>
    <w:p w14:paraId="5851C4C8" w14:textId="77777777" w:rsidR="00BA4239" w:rsidRDefault="00657DDD" w:rsidP="009E523F">
      <w:pPr>
        <w:pStyle w:val="ParagraphNormal"/>
        <w:rPr>
          <w:color w:val="000000" w:themeColor="text1"/>
        </w:rPr>
        <w:sectPr w:rsidR="00BA4239" w:rsidSect="00443CD7">
          <w:headerReference w:type="even" r:id="rId19"/>
          <w:headerReference w:type="default" r:id="rId20"/>
          <w:pgSz w:w="11906" w:h="16838" w:code="9"/>
          <w:pgMar w:top="2126" w:right="1418" w:bottom="1418" w:left="2126" w:header="1418" w:footer="709" w:gutter="0"/>
          <w:pgNumType w:start="1"/>
          <w:cols w:space="708"/>
          <w:docGrid w:linePitch="360"/>
        </w:sectPr>
      </w:pPr>
      <w:r w:rsidRPr="006F7344">
        <w:t xml:space="preserve">Chapter VII is </w:t>
      </w:r>
      <w:r w:rsidR="009E523F" w:rsidRPr="006F7344">
        <w:rPr>
          <w:color w:val="000000" w:themeColor="text1"/>
        </w:rPr>
        <w:t>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236651F3" w14:textId="43DE59E8" w:rsidR="00793069" w:rsidRPr="006F7344" w:rsidRDefault="00793069" w:rsidP="00FD7485">
      <w:pPr>
        <w:pStyle w:val="CHAPsStyle14ptBoldCentered"/>
      </w:pPr>
      <w:bookmarkStart w:id="39" w:name="_Toc118302736"/>
      <w:bookmarkStart w:id="40" w:name="_Toc121200542"/>
      <w:r w:rsidRPr="006F7344">
        <w:lastRenderedPageBreak/>
        <w:t>CHAPTER II</w:t>
      </w:r>
      <w:r w:rsidR="00713861" w:rsidRPr="006F7344">
        <w:t xml:space="preserve"> </w:t>
      </w:r>
      <w:r w:rsidR="00713861" w:rsidRPr="006F7344">
        <w:br/>
      </w:r>
      <w:r w:rsidRPr="006F7344">
        <w:t>RESEARCH DESIGN</w:t>
      </w:r>
      <w:bookmarkEnd w:id="39"/>
      <w:r w:rsidR="00E477A6" w:rsidRPr="006F7344">
        <w:t>: A SOCIO-LEGAL STUDY APPROACH WHILST REFORMING INDONESIA’S ANTI BLASPHEMY LAW</w:t>
      </w:r>
      <w:bookmarkEnd w:id="40"/>
    </w:p>
    <w:p w14:paraId="4C597D02" w14:textId="77777777" w:rsidR="00350982" w:rsidRPr="006F7344"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6F7344" w:rsidRDefault="00350982" w:rsidP="00350982">
      <w:pPr>
        <w:pStyle w:val="Heading2"/>
      </w:pPr>
      <w:bookmarkStart w:id="41" w:name="_Toc118302737"/>
      <w:bookmarkStart w:id="42" w:name="_Toc121200543"/>
      <w:r w:rsidRPr="006F7344">
        <w:t>Introduction</w:t>
      </w:r>
      <w:bookmarkEnd w:id="41"/>
      <w:bookmarkEnd w:id="42"/>
    </w:p>
    <w:p w14:paraId="77D39353" w14:textId="3DCC1526" w:rsidR="00DC7187" w:rsidRPr="006F7344" w:rsidRDefault="00DC7187" w:rsidP="00CD61C6">
      <w:pPr>
        <w:pStyle w:val="ParagraphafSubheader"/>
      </w:pPr>
      <w:r w:rsidRPr="006F7344">
        <w:t xml:space="preserve">The study of </w:t>
      </w:r>
      <w:commentRangeStart w:id="43"/>
      <w:r w:rsidRPr="006F7344">
        <w:t xml:space="preserve">BLs </w:t>
      </w:r>
      <w:commentRangeEnd w:id="43"/>
      <w:r w:rsidR="00C12B09">
        <w:rPr>
          <w:rStyle w:val="CommentReference"/>
          <w:rFonts w:ascii="Calibri" w:eastAsia="Calibri" w:hAnsi="Calibri"/>
          <w:color w:val="000000"/>
        </w:rPr>
        <w:commentReference w:id="43"/>
      </w:r>
      <w:r w:rsidRPr="006F7344">
        <w:t xml:space="preserve">that use either a legal approach or social approach alone hardly satisfy a public demand to prolong the implementation of such laws since there are many arguments behind this policy. </w:t>
      </w:r>
      <w:commentRangeStart w:id="44"/>
      <w:r w:rsidRPr="006F7344">
        <w:t xml:space="preserve">In one hand, a top-down approach is undoubtful claim that BLs are incompatible with IHRL. On the other hand, a bottom-up approach done by sociologist such as </w:t>
      </w:r>
      <w:r w:rsidR="009F7300">
        <w:t xml:space="preserve">Saunders and </w:t>
      </w:r>
      <w:r w:rsidRPr="006F7344">
        <w:t xml:space="preserve">Fox </w:t>
      </w:r>
      <w:r w:rsidR="009F7300">
        <w:fldChar w:fldCharType="begin"/>
      </w:r>
      <w:r w:rsidR="009F7300">
        <w:instrText xml:space="preserve"> ADDIN ZOTERO_ITEM CSL_CITATION {"citationID":"PCxiKqAD","properties":{"formattedCitation":"(2019)","plainCitation":"(2019)","noteIndex":0},"citationItems":[{"id":1406,"uris":["http://zotero.org/users/6396655/items/6ZKU2X36"],"itemData":{"id":1406,"type":"book","publisher":"Routledge","title":"Media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Pr="006F7344">
        <w:t xml:space="preserve"> limit his study on the public perception towards FORB and does not </w:t>
      </w:r>
      <w:r w:rsidR="0052069B" w:rsidRPr="006F7344">
        <w:t>examine</w:t>
      </w:r>
      <w:r w:rsidRPr="006F7344">
        <w:t xml:space="preserve"> the effect of polarization of public perception of BL towards its enforcement in a court. </w:t>
      </w:r>
      <w:commentRangeEnd w:id="44"/>
      <w:r w:rsidR="00C12B09">
        <w:rPr>
          <w:rStyle w:val="CommentReference"/>
          <w:rFonts w:ascii="Calibri" w:eastAsia="Calibri" w:hAnsi="Calibri"/>
          <w:color w:val="000000"/>
        </w:rPr>
        <w:commentReference w:id="44"/>
      </w:r>
      <w:r w:rsidRPr="006F7344">
        <w:t>Therefore, a socio-legal study such as is promoted by</w:t>
      </w:r>
      <w:r w:rsidR="009F7300">
        <w:t xml:space="preserve"> </w:t>
      </w:r>
      <w:proofErr w:type="spellStart"/>
      <w:r w:rsidR="009F7300" w:rsidRPr="009F7300">
        <w:t>Banakar</w:t>
      </w:r>
      <w:proofErr w:type="spellEnd"/>
      <w:r w:rsidR="009F7300">
        <w:t xml:space="preserve"> </w:t>
      </w:r>
      <w:r w:rsidR="009F7300">
        <w:fldChar w:fldCharType="begin"/>
      </w:r>
      <w:r w:rsidR="009F7300">
        <w:instrText xml:space="preserve"> ADDIN ZOTERO_ITEM CSL_CITATION {"citationID":"4FLqMMf0","properties":{"formattedCitation":"(2019)","plainCitation":"(2019)","noteIndex":0},"citationItems":[{"id":1394,"uris":["http://zotero.org/users/6396655/items/DKQMQD88"],"itemData":{"id":1394,"type":"manuscript","title":"On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009F7300">
        <w:t xml:space="preserve">, </w:t>
      </w:r>
      <w:r w:rsidR="009F7300" w:rsidRPr="009F7300">
        <w:t>Macaulay et al.</w:t>
      </w:r>
      <w:r w:rsidR="009F7300">
        <w:t xml:space="preserve"> </w:t>
      </w:r>
      <w:r w:rsidR="009F7300">
        <w:fldChar w:fldCharType="begin"/>
      </w:r>
      <w:r w:rsidR="009F7300">
        <w:instrText xml:space="preserve"> ADDIN ZOTERO_ITEM CSL_CITATION {"citationID":"dMpz2kjL","properties":{"formattedCitation":"(2007)","plainCitation":"(2007)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Friedman"},{"family":"Mertz","given":"Elizabeth"}],"issued":{"date-parts":[["2007"]]}},"label":"page","suppress-author":true}],"schema":"https://github.com/citation-style-language/schema/raw/master/csl-citation.json"} </w:instrText>
      </w:r>
      <w:r w:rsidR="009F7300">
        <w:fldChar w:fldCharType="separate"/>
      </w:r>
      <w:r w:rsidR="009F7300" w:rsidRPr="009F7300">
        <w:rPr>
          <w:rFonts w:cs="Linux Libertine"/>
        </w:rPr>
        <w:t>(2007)</w:t>
      </w:r>
      <w:r w:rsidR="009F7300">
        <w:fldChar w:fldCharType="end"/>
      </w:r>
      <w:r w:rsidR="009F7300">
        <w:t xml:space="preserve"> and </w:t>
      </w:r>
      <w:r w:rsidR="009F7300" w:rsidRPr="009F7300">
        <w:t>McConville and Chui</w:t>
      </w:r>
      <w:r w:rsidRPr="006F7344">
        <w:t xml:space="preserve"> </w:t>
      </w:r>
      <w:r w:rsidR="009F7300">
        <w:fldChar w:fldCharType="begin"/>
      </w:r>
      <w:r w:rsidR="009F7300">
        <w:instrText xml:space="preserve"> ADDIN ZOTERO_ITEM CSL_CITATION {"citationID":"CDKe0AUZ","properties":{"formattedCitation":"(2017)","plainCitation":"(2017)","noteIndex":0},"citationItems":[{"id":1396,"uris":["http://zotero.org/users/6396655/items/LR3PSWQ6"],"itemData":{"id":1396,"type":"book","edition":"2nd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9F7300">
        <w:fldChar w:fldCharType="separate"/>
      </w:r>
      <w:r w:rsidR="009F7300" w:rsidRPr="009F7300">
        <w:rPr>
          <w:rFonts w:cs="Linux Libertine"/>
        </w:rPr>
        <w:t>(2017)</w:t>
      </w:r>
      <w:r w:rsidR="009F7300">
        <w:fldChar w:fldCharType="end"/>
      </w:r>
      <w:r w:rsidR="009F7300">
        <w:t xml:space="preserve"> </w:t>
      </w:r>
      <w:r w:rsidRPr="006F7344">
        <w:t xml:space="preserve">that used both a top-down and bottom-up approach needs to be considered. Langford </w:t>
      </w:r>
      <w:r w:rsidR="009F7300">
        <w:fldChar w:fldCharType="begin"/>
      </w:r>
      <w:r w:rsidR="009F7300">
        <w:instrText xml:space="preserve"> ADDIN ZOTERO_ITEM CSL_CITATION {"citationID":"jws1SkAA","properties":{"formattedCitation":"(2018)","plainCitation":"(2018)","noteIndex":0},"citationItems":[{"id":1318,"uris":["http://zotero.org/users/6396655/items/8HI7ZHU7"],"itemData":{"id":1318,"type":"article-journal","container-title":"Annual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9F7300">
        <w:fldChar w:fldCharType="separate"/>
      </w:r>
      <w:r w:rsidR="009F7300" w:rsidRPr="009F7300">
        <w:rPr>
          <w:rFonts w:cs="Linux Libertine"/>
        </w:rPr>
        <w:t>(2018)</w:t>
      </w:r>
      <w:r w:rsidR="009F7300">
        <w:fldChar w:fldCharType="end"/>
      </w:r>
      <w:r w:rsidRPr="006F7344">
        <w:t xml:space="preserve"> critiques a legal approach on a study of HR arguing that it hardly explores socio, cultural, and political contexts where the law is applied. A multidisciplinary approach, according to Langford, is an advanced approach, well recognized and able to break the </w:t>
      </w:r>
      <w:commentRangeStart w:id="45"/>
      <w:r w:rsidRPr="006F7344">
        <w:t xml:space="preserve">boredom in monodisciplinary studies </w:t>
      </w:r>
      <w:commentRangeEnd w:id="45"/>
      <w:r w:rsidR="00C12B09">
        <w:rPr>
          <w:rStyle w:val="CommentReference"/>
          <w:rFonts w:ascii="Calibri" w:eastAsia="Calibri" w:hAnsi="Calibri"/>
          <w:color w:val="000000"/>
        </w:rPr>
        <w:commentReference w:id="45"/>
      </w:r>
      <w:r w:rsidRPr="006F7344">
        <w:t xml:space="preserve">that are less able to solve complex problems and involve various scientific disciplines (p.10). </w:t>
      </w:r>
    </w:p>
    <w:p w14:paraId="36711CF0" w14:textId="7D1603C0" w:rsidR="00940518" w:rsidRPr="006F7344" w:rsidRDefault="00DC7187" w:rsidP="00CD61C6">
      <w:pPr>
        <w:pStyle w:val="ParagraphNormal"/>
        <w:rPr>
          <w:lang w:eastAsia="en-GB" w:bidi="ar-SA"/>
        </w:rPr>
      </w:pPr>
      <w:r w:rsidRPr="006F7344">
        <w:rPr>
          <w:lang w:eastAsia="en-GB" w:bidi="ar-SA"/>
        </w:rPr>
        <w:t xml:space="preserve">It is very urgent to examine the effect of the enforcement of BL to the social order, as well as the effect of social order towards the implementation of BL, so that the reformation of BLs gain public support. This paper refers to various secondary resources </w:t>
      </w:r>
      <w:r w:rsidR="009F7300">
        <w:rPr>
          <w:lang w:eastAsia="en-GB" w:bidi="ar-SA"/>
        </w:rPr>
        <w:fldChar w:fldCharType="begin"/>
      </w:r>
      <w:r w:rsidR="009F7300">
        <w:rPr>
          <w:lang w:eastAsia="en-GB" w:bidi="ar-SA"/>
        </w:rPr>
        <w:instrText xml:space="preserve"> ADDIN ZOTERO_ITEM CSL_CITATION {"citationID":"YauQuHr7","properties":{"formattedCitation":"(Banakar, 2019; Langford, 2018; Macaulay et al., 2007; McConville and Chui, 2017)","plainCitation":"(Banakar, 2019; Langford, 2018; Macaulay et al., 2007; McConville and Chui, 2017)","noteIndex":0},"citationItems":[{"id":1394,"uris":["http://zotero.org/users/6396655/items/DKQMQD88"],"itemData":{"id":1394,"type":"manuscript","title":"On Socio-Legal Design","URL":"https://papers.ssrn.com/sol3/papers.cfm?abstract_id=3463028","author":[{"family":"Banakar","given":"Reza"}],"accessed":{"date-parts":[["2022",12,6]]},"issued":{"date-parts":[["2019",10]]}}},{"id":1318,"uris":["http://zotero.org/users/6396655/items/8HI7ZHU7"],"itemData":{"id":1318,"type":"article-journal","container-title":"Annual Review of Law and Social Science","DOI":"10.1146/annurev-lawsocsci-110316-113807","issue":"1","page":"69-89","title":"Critiques of Human Rights","volume":"14","author":[{"family":"Langford","given":"Malcolm"}],"issued":{"date-parts":[["2018"]]}}},{"id":1405,"uris":["http://zotero.org/users/6396655/items/AZFELVW4"],"itemData":{"id":1405,"type":"book","ISBN":"978-1-59941-080-7","publisher":"Foundation Press ; Thomson/West, New York, N.Y., [St. Paul, Minn.]","title":"Law in Action","author":[{"family":"Macaulay","given":"Stewart"},{"literal":"Lawrence Meir Friedman"},{"family":"Mertz","given":"Elizabeth"}],"issued":{"date-parts":[["2007"]]}}},{"id":1396,"uris":["http://zotero.org/users/6396655/items/LR3PSWQ6"],"itemData":{"id":1396,"type":"book","edition":"2nd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9F7300">
        <w:rPr>
          <w:lang w:eastAsia="en-GB" w:bidi="ar-SA"/>
        </w:rPr>
        <w:fldChar w:fldCharType="separate"/>
      </w:r>
      <w:r w:rsidR="009F7300" w:rsidRPr="009F7300">
        <w:rPr>
          <w:rFonts w:cs="Linux Libertine"/>
        </w:rPr>
        <w:t>(Banakar, 2019; Langford, 2018; Macaulay et al., 2007; McConville and Chui, 2017)</w:t>
      </w:r>
      <w:r w:rsidR="009F7300">
        <w:rPr>
          <w:lang w:eastAsia="en-GB" w:bidi="ar-SA"/>
        </w:rPr>
        <w:fldChar w:fldCharType="end"/>
      </w:r>
      <w:r w:rsidR="009F7300">
        <w:rPr>
          <w:lang w:eastAsia="en-GB" w:bidi="ar-SA"/>
        </w:rPr>
        <w:t xml:space="preserve"> </w:t>
      </w:r>
      <w:r w:rsidRPr="006F7344">
        <w:rPr>
          <w:lang w:eastAsia="en-GB" w:bidi="ar-SA"/>
        </w:rPr>
        <w:t xml:space="preserve">to explore a social legal study as the best alternate multidisciplinary approach in order to bridge the gap between the law in textbook and the law in action through both a top-down and </w:t>
      </w:r>
      <w:r w:rsidR="0052069B" w:rsidRPr="006F7344">
        <w:rPr>
          <w:lang w:eastAsia="en-GB" w:bidi="ar-SA"/>
        </w:rPr>
        <w:t>bottom-up</w:t>
      </w:r>
      <w:r w:rsidRPr="006F7344">
        <w:rPr>
          <w:lang w:eastAsia="en-GB" w:bidi="ar-SA"/>
        </w:rPr>
        <w:t xml:space="preserve"> approach. It is not only examined how the enforcement of BL effects to social order, but also to study the effect of the social order towards the law. This study will focus on Indonesia as a case study since Indonesia is one of the multi-religions </w:t>
      </w:r>
      <w:r w:rsidR="0052069B" w:rsidRPr="006F7344">
        <w:rPr>
          <w:lang w:eastAsia="en-GB" w:bidi="ar-SA"/>
        </w:rPr>
        <w:t>countries</w:t>
      </w:r>
      <w:r w:rsidRPr="006F7344">
        <w:rPr>
          <w:lang w:eastAsia="en-GB" w:bidi="ar-SA"/>
        </w:rPr>
        <w:t xml:space="preserve"> that still apply BL. Although Indonesia has been moved into a democratic country since 1998 of the reformation </w:t>
      </w:r>
      <w:r w:rsidR="0052069B" w:rsidRPr="006F7344">
        <w:rPr>
          <w:lang w:eastAsia="en-GB" w:bidi="ar-SA"/>
        </w:rPr>
        <w:t>eras</w:t>
      </w:r>
      <w:r w:rsidRPr="006F7344">
        <w:rPr>
          <w:lang w:eastAsia="en-GB" w:bidi="ar-SA"/>
        </w:rPr>
        <w:t xml:space="preserve"> in which Indonesia ratified the International Covenant on Civil and Political Rights of 1966 and FORB and FOE norms are embedded in 1945 of the Amendment of Indonesian Constitution, </w:t>
      </w:r>
      <w:r w:rsidRPr="006F7344">
        <w:rPr>
          <w:lang w:eastAsia="en-GB" w:bidi="ar-SA"/>
        </w:rPr>
        <w:lastRenderedPageBreak/>
        <w:t xml:space="preserve">however the prolong enforcement of BL remains controversial and invites critics from various circles and asked Indonesia's commitment to uphold the principles of democracy and protection of HR. </w:t>
      </w:r>
    </w:p>
    <w:p w14:paraId="3463E647" w14:textId="00774B9B" w:rsidR="00350982" w:rsidRPr="006F7344" w:rsidRDefault="00350982" w:rsidP="00350982">
      <w:pPr>
        <w:pStyle w:val="Heading2"/>
      </w:pPr>
      <w:bookmarkStart w:id="46" w:name="_Toc121200544"/>
      <w:bookmarkStart w:id="47" w:name="_Toc118302738"/>
      <w:r w:rsidRPr="006F7344">
        <w:t xml:space="preserve">Reflection on Socio </w:t>
      </w:r>
      <w:r w:rsidR="006436E9" w:rsidRPr="006F7344">
        <w:t>L</w:t>
      </w:r>
      <w:r w:rsidRPr="006F7344">
        <w:t xml:space="preserve">egal </w:t>
      </w:r>
      <w:r w:rsidR="006436E9" w:rsidRPr="006F7344">
        <w:t>R</w:t>
      </w:r>
      <w:r w:rsidRPr="006F7344">
        <w:t xml:space="preserve">esearch for </w:t>
      </w:r>
      <w:r w:rsidR="006436E9" w:rsidRPr="006F7344">
        <w:t>Indonesia’s Anti-</w:t>
      </w:r>
      <w:r w:rsidRPr="006F7344">
        <w:t xml:space="preserve">Blasphemy </w:t>
      </w:r>
      <w:r w:rsidR="006436E9" w:rsidRPr="006F7344">
        <w:t>L</w:t>
      </w:r>
      <w:r w:rsidRPr="006F7344">
        <w:t>aw</w:t>
      </w:r>
      <w:bookmarkEnd w:id="46"/>
      <w:r w:rsidRPr="006F7344">
        <w:t xml:space="preserve"> </w:t>
      </w:r>
      <w:bookmarkEnd w:id="47"/>
    </w:p>
    <w:p w14:paraId="01C90878" w14:textId="0FC77D62" w:rsidR="00DC7187" w:rsidRPr="006F7344" w:rsidRDefault="00DC7187" w:rsidP="00CD61C6">
      <w:pPr>
        <w:pStyle w:val="ParagraphafSubheader"/>
        <w:rPr>
          <w:lang w:eastAsia="en-GB" w:bidi="ar-SA"/>
        </w:rPr>
      </w:pPr>
      <w:r w:rsidRPr="006F7344">
        <w:rPr>
          <w:lang w:eastAsia="en-GB" w:bidi="ar-SA"/>
        </w:rPr>
        <w:t>It is no doubt that various studies of BLs using a juridical legal approach in Indonesia are able to explain the conceptual weaknesses and ambiguity of its legal norms. However, the legal studies are limited and do not explain other non-legal aspects such as social, cultural, political, historical context that may give some impacts toward legal order. For instance, various studies done by scholars about the Indonesia blasphemy law (IBL) use IHRL particularly ICCPR to critique the IBL. These criticisms have been arising after the Law No. 1/ PnPs/ 1965 about the Prevention, Misused, and/ or Disgraced of Religion which passed by the authoritarian regime but has been reinforced by the reformation regime of Indonesia</w:t>
      </w:r>
      <w:r w:rsidR="0052069B">
        <w:rPr>
          <w:lang w:eastAsia="en-GB" w:bidi="ar-SA"/>
        </w:rPr>
        <w:t xml:space="preserve"> </w:t>
      </w:r>
      <w:r w:rsidR="0052069B">
        <w:rPr>
          <w:lang w:eastAsia="en-GB" w:bidi="ar-SA"/>
        </w:rPr>
        <w:fldChar w:fldCharType="begin"/>
      </w:r>
      <w:r w:rsidR="0052069B">
        <w:rPr>
          <w:lang w:eastAsia="en-GB" w:bidi="ar-SA"/>
        </w:rPr>
        <w:instrText xml:space="preserve"> ADDIN ZOTERO_ITEM CSL_CITATION {"citationID":"cMu7fiG8","properties":{"formattedCitation":"(Crouch,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52069B">
        <w:rPr>
          <w:lang w:eastAsia="en-GB" w:bidi="ar-SA"/>
        </w:rPr>
        <w:fldChar w:fldCharType="separate"/>
      </w:r>
      <w:r w:rsidR="0052069B" w:rsidRPr="0052069B">
        <w:rPr>
          <w:rFonts w:cs="Linux Libertine"/>
          <w:szCs w:val="24"/>
        </w:rPr>
        <w:t>(Crouch, 2011; Tømte, 2012)</w:t>
      </w:r>
      <w:r w:rsidR="0052069B">
        <w:rPr>
          <w:lang w:eastAsia="en-GB" w:bidi="ar-SA"/>
        </w:rPr>
        <w:fldChar w:fldCharType="end"/>
      </w:r>
      <w:r w:rsidRPr="006F7344">
        <w:rPr>
          <w:lang w:eastAsia="en-GB" w:bidi="ar-SA"/>
        </w:rPr>
        <w:t>. Many studies conclude that the BL of Indonesia is a vague legal concept and leads discrimination against minority groups of religions</w:t>
      </w:r>
      <w:r w:rsidR="0052069B">
        <w:rPr>
          <w:lang w:eastAsia="en-GB" w:bidi="ar-SA"/>
        </w:rPr>
        <w:t xml:space="preserve"> </w:t>
      </w:r>
      <w:r w:rsidR="0052069B">
        <w:rPr>
          <w:lang w:eastAsia="en-GB" w:bidi="ar-SA"/>
        </w:rPr>
        <w:fldChar w:fldCharType="begin"/>
      </w:r>
      <w:r w:rsidR="00CE0857">
        <w:rPr>
          <w:lang w:eastAsia="en-GB" w:bidi="ar-SA"/>
        </w:rPr>
        <w:instrText xml:space="preserve"> ADDIN ZOTERO_ITEM CSL_CITATION {"citationID":"YZG1euI0","properties":{"formattedCitation":"(Menchik, 2014a)","plainCitation":"(Menchik, 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52069B">
        <w:rPr>
          <w:lang w:eastAsia="en-GB" w:bidi="ar-SA"/>
        </w:rPr>
        <w:fldChar w:fldCharType="separate"/>
      </w:r>
      <w:r w:rsidR="00CE0857" w:rsidRPr="00CE0857">
        <w:rPr>
          <w:rFonts w:cs="Linux Libertine"/>
        </w:rPr>
        <w:t>(Menchik, 2014a)</w:t>
      </w:r>
      <w:r w:rsidR="0052069B">
        <w:rPr>
          <w:lang w:eastAsia="en-GB" w:bidi="ar-SA"/>
        </w:rPr>
        <w:fldChar w:fldCharType="end"/>
      </w:r>
      <w:r w:rsidRPr="006F7344">
        <w:rPr>
          <w:lang w:eastAsia="en-GB" w:bidi="ar-SA"/>
        </w:rPr>
        <w:t xml:space="preserve"> or only protects the majority religion, especially Islam</w:t>
      </w:r>
      <w:r w:rsidR="00CE0857">
        <w:rPr>
          <w:lang w:eastAsia="en-GB" w:bidi="ar-SA"/>
        </w:rPr>
        <w:fldChar w:fldCharType="begin"/>
      </w:r>
      <w:r w:rsidR="00261751">
        <w:rPr>
          <w:lang w:eastAsia="en-GB" w:bidi="ar-SA"/>
        </w:rPr>
        <w:instrText xml:space="preserve"> ADDIN ZOTERO_ITEM CSL_CITATION {"citationID":"vTGn1WoQ","properties":{"formattedCitation":"(Bagir, 2013; Crouch, 2014)","plainCitation":"(Bagir, 2013; Crouch, 2014)","noteIndex":0},"citationItems":[{"id":1389,"uris":["http://zotero.org/users/6396655/items/AR247HHY"],"itemData":{"id":1389,"type":"book","event-place":"Yogyakarta","publisher":"Fakultas Hukum UII Press","publisher-place":"Yogyakarta","title":"Teori dan Politik Konstitusi","author":[{"family":"Bagir","given":"Manan"}],"issued":{"date-parts":[["2013"]]}},"label":"page"},{"id":1364,"uris":["http://zotero.org/users/6396655/items/CBHRUX9C"],"itemData":{"id":1364,"type":"book","event-place":"New York","publisher":"Abingdon Oxon","publisher-place":"New York","title":"Law and Religion in Indonesia: Conflict and the courts in West Java","author":[{"family":"Crouch","given":"Melissa"}],"issued":{"date-parts":[["2014"]]}},"label":"page"}],"schema":"https://github.com/citation-style-language/schema/raw/master/csl-citation.json"} </w:instrText>
      </w:r>
      <w:r w:rsidR="00CE0857">
        <w:rPr>
          <w:lang w:eastAsia="en-GB" w:bidi="ar-SA"/>
        </w:rPr>
        <w:fldChar w:fldCharType="separate"/>
      </w:r>
      <w:r w:rsidR="00CE0857" w:rsidRPr="00CE0857">
        <w:rPr>
          <w:rFonts w:cs="Linux Libertine"/>
        </w:rPr>
        <w:t>(</w:t>
      </w:r>
      <w:proofErr w:type="spellStart"/>
      <w:r w:rsidR="00CE0857" w:rsidRPr="00CE0857">
        <w:rPr>
          <w:rFonts w:cs="Linux Libertine"/>
        </w:rPr>
        <w:t>Bagir</w:t>
      </w:r>
      <w:proofErr w:type="spellEnd"/>
      <w:r w:rsidR="00CE0857" w:rsidRPr="00CE0857">
        <w:rPr>
          <w:rFonts w:cs="Linux Libertine"/>
        </w:rPr>
        <w:t>, 2013; Crouch, 2014)</w:t>
      </w:r>
      <w:r w:rsidR="00CE0857">
        <w:rPr>
          <w:lang w:eastAsia="en-GB" w:bidi="ar-SA"/>
        </w:rPr>
        <w:fldChar w:fldCharType="end"/>
      </w:r>
      <w:r w:rsidRPr="006F7344">
        <w:rPr>
          <w:lang w:eastAsia="en-GB" w:bidi="ar-SA"/>
        </w:rPr>
        <w:t xml:space="preserve">. Moreover, </w:t>
      </w:r>
      <w:proofErr w:type="spellStart"/>
      <w:r w:rsidRPr="006F7344">
        <w:rPr>
          <w:lang w:eastAsia="en-GB" w:bidi="ar-SA"/>
        </w:rPr>
        <w:t>Na</w:t>
      </w:r>
      <w:r w:rsidR="004A00F6">
        <w:rPr>
          <w:lang w:eastAsia="en-GB" w:bidi="ar-SA"/>
        </w:rPr>
        <w:t>l</w:t>
      </w:r>
      <w:r w:rsidRPr="006F7344">
        <w:rPr>
          <w:lang w:eastAsia="en-GB" w:bidi="ar-SA"/>
        </w:rPr>
        <w:t>le</w:t>
      </w:r>
      <w:proofErr w:type="spellEnd"/>
      <w:r w:rsidRPr="006F7344">
        <w:rPr>
          <w:lang w:eastAsia="en-GB" w:bidi="ar-SA"/>
        </w:rPr>
        <w:t xml:space="preserve"> </w:t>
      </w:r>
      <w:r w:rsidR="004A00F6">
        <w:rPr>
          <w:lang w:eastAsia="en-GB" w:bidi="ar-SA"/>
        </w:rPr>
        <w:fldChar w:fldCharType="begin"/>
      </w:r>
      <w:r w:rsidR="004A00F6">
        <w:rPr>
          <w:lang w:eastAsia="en-GB" w:bidi="ar-SA"/>
        </w:rPr>
        <w:instrText xml:space="preserve"> ADDIN ZOTERO_ITEM CSL_CITATION {"citationID":"bqICU02V","properties":{"formattedCitation":"(2017)","plainCitation":"(2017)","noteIndex":0},"citationItems":[{"id":1393,"uris":["http://zotero.org/users/6396655/items/UQYR276L"],"itemData":{"id":1393,"type":"article-journal","container-title":"Mediterranean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(2017)</w:t>
      </w:r>
      <w:r w:rsidR="004A00F6">
        <w:rPr>
          <w:lang w:eastAsia="en-GB" w:bidi="ar-SA"/>
        </w:rPr>
        <w:fldChar w:fldCharType="end"/>
      </w:r>
      <w:r w:rsidRPr="006F7344">
        <w:rPr>
          <w:lang w:eastAsia="en-GB" w:bidi="ar-SA"/>
        </w:rPr>
        <w:t xml:space="preserve"> argues that the IBL triggers horizontal conflicts and violence and damages the neutrality of the state in relation to religion because the IBL allows the Government to be an interpreter of religion. </w:t>
      </w:r>
    </w:p>
    <w:p w14:paraId="7BEC9C5A" w14:textId="2F1CFC59" w:rsidR="00DC7187" w:rsidRPr="006F7344" w:rsidRDefault="00DC7187" w:rsidP="00CD61C6">
      <w:pPr>
        <w:pStyle w:val="ParagraphNormal"/>
        <w:rPr>
          <w:lang w:eastAsia="en-GB" w:bidi="ar-SA"/>
        </w:rPr>
      </w:pPr>
      <w:r w:rsidRPr="006F7344">
        <w:rPr>
          <w:lang w:eastAsia="en-GB" w:bidi="ar-SA"/>
        </w:rPr>
        <w:t xml:space="preserve">There are at least three reasons for the weaknesses of the study of the normative approach and two arguments for the weakness of the social approach of BL elaborated in this section. First of all, “Western” scholars echoing by INGOs around the world use the doctrinal legal approach. on the perspective of IHRL to study about BLs. Langford </w:t>
      </w:r>
      <w:r w:rsidR="004A00F6">
        <w:rPr>
          <w:lang w:eastAsia="en-GB" w:bidi="ar-SA"/>
        </w:rPr>
        <w:fldChar w:fldCharType="begin"/>
      </w:r>
      <w:r w:rsidR="004A00F6">
        <w:rPr>
          <w:lang w:eastAsia="en-GB" w:bidi="ar-SA"/>
        </w:rPr>
        <w:instrText xml:space="preserve"> ADDIN ZOTERO_ITEM CSL_CITATION {"citationID":"2TPXU0UJ","properties":{"formattedCitation":"(2018)","plainCitation":"(2018)","noteIndex":0},"citationItems":[{"id":1318,"uris":["http://zotero.org/users/6396655/items/8HI7ZHU7"],"itemData":{"id":1318,"type":"article-journal","container-title":"Annual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(2018)</w:t>
      </w:r>
      <w:r w:rsidR="004A00F6">
        <w:rPr>
          <w:lang w:eastAsia="en-GB" w:bidi="ar-SA"/>
        </w:rPr>
        <w:fldChar w:fldCharType="end"/>
      </w:r>
      <w:r w:rsidRPr="006F7344">
        <w:rPr>
          <w:lang w:eastAsia="en-GB" w:bidi="ar-SA"/>
        </w:rPr>
        <w:t xml:space="preserve"> c</w:t>
      </w:r>
      <w:commentRangeStart w:id="48"/>
      <w:r w:rsidRPr="006F7344">
        <w:rPr>
          <w:lang w:eastAsia="en-GB" w:bidi="ar-SA"/>
        </w:rPr>
        <w:t>alled this study as a top-down approach</w:t>
      </w:r>
      <w:commentRangeEnd w:id="48"/>
      <w:r w:rsidR="00C12B09">
        <w:rPr>
          <w:rStyle w:val="CommentReference"/>
          <w:rFonts w:ascii="Calibri" w:eastAsia="Calibri" w:hAnsi="Calibri"/>
          <w:color w:val="000000"/>
        </w:rPr>
        <w:commentReference w:id="48"/>
      </w:r>
      <w:r w:rsidRPr="006F7344">
        <w:rPr>
          <w:lang w:eastAsia="en-GB" w:bidi="ar-SA"/>
        </w:rPr>
        <w:t xml:space="preserve">. Unfortunately, studies are limited to </w:t>
      </w:r>
      <w:r w:rsidR="004A00F6" w:rsidRPr="006F7344">
        <w:rPr>
          <w:lang w:eastAsia="en-GB" w:bidi="ar-SA"/>
        </w:rPr>
        <w:t>analyse</w:t>
      </w:r>
      <w:r w:rsidRPr="006F7344">
        <w:rPr>
          <w:lang w:eastAsia="en-GB" w:bidi="ar-SA"/>
        </w:rPr>
        <w:t xml:space="preserve"> to what extent some countries are able to harmonize their domestic laws with IHRL, particularly ICCPR. The countries who maintain the BLs are generally claimed to be violators of the right to freedom of religion and the right to freedom of expression under Article 18 and Article 19 of ICCPR. However, these studies are not able to further examine the historical, political, or social background regarding the application of defamation laws in various countries. In many Muslim majority countries such as Indonesia or Malaysia, the BLs have transformed into a variety of concepts which restrict </w:t>
      </w:r>
      <w:r w:rsidRPr="006F7344">
        <w:rPr>
          <w:lang w:eastAsia="en-GB" w:bidi="ar-SA"/>
        </w:rPr>
        <w:lastRenderedPageBreak/>
        <w:t>religious freedom and principles of democracy</w:t>
      </w:r>
      <w:r w:rsidR="000C03CD">
        <w:rPr>
          <w:lang w:eastAsia="en-GB" w:bidi="ar-SA"/>
        </w:rPr>
        <w:t xml:space="preserve"> </w:t>
      </w:r>
      <w:r w:rsidR="00B21107">
        <w:rPr>
          <w:lang w:eastAsia="en-GB" w:bidi="ar-SA"/>
        </w:rPr>
        <w:fldChar w:fldCharType="begin"/>
      </w:r>
      <w:r w:rsidR="00B21107">
        <w:rPr>
          <w:lang w:eastAsia="en-GB" w:bidi="ar-SA"/>
        </w:rPr>
        <w:instrText xml:space="preserve"> ADDIN ZOTERO_ITEM CSL_CITATION {"citationID":"RXtz0baV","properties":{"formattedCitation":"(Fagan, 2019; John Witte and Green, 2009; Uddin, 2015)","plainCitation":"(Fagan, 2019; John Witte and Green, 2009; Uddin, 2015)","noteIndex":0},"citationItems":[{"id":1338,"uris":["http://zotero.org/users/6396655/items/VSWCFDJX"],"itemData":{"id":1338,"type":"article-journal","container-title":"Human Rights Quarterly","DOI":"10.1353/hrq.2019.0027","issue":"2","page":"283-308","title":"The Gentrification of Human Rights","volume":"41","author":[{"family":"Fagan","given":"Andrew"}],"issued":{"date-parts":[["2019"]]}}},{"id":1409,"uris":["http://zotero.org/users/6396655/items/NI56QUG6"],"itemData":{"id":1409,"type":"article-journal","abstract":"This article discusses the current situation of the right to religious freedom in the context of the postsecular, global revival of religion. After discussing the development of universal human rights norms, including religious human rights, the","container-title":"Emory Intl L. Rev.","issue":"2","language":"en","page":"583-608","source":"www.academia.edu","title":"Religious Freedom, Democracy, and International Human Rights","title-short":"&amp;quot;Religious Freedom, Democracy, and International Human Rights,&amp;quot; with John Witte, Jr., Emory International Law Review 23","volume":"23","author":[{"family":"John Witte","given":"Jr"},{"family":"Green","given":"M. Christian"}],"issued":{"date-parts":[["2009",1,1]]}}},{"id":810,"uris":["http://zotero.org/users/6396655/items/IZCW5L9P"],"itemData":{"id":810,"type":"article-journal","container-title":"FIU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B21107">
        <w:rPr>
          <w:lang w:eastAsia="en-GB" w:bidi="ar-SA"/>
        </w:rPr>
        <w:fldChar w:fldCharType="separate"/>
      </w:r>
      <w:r w:rsidR="00B21107" w:rsidRPr="00B21107">
        <w:rPr>
          <w:rFonts w:cs="Linux Libertine"/>
        </w:rPr>
        <w:t>(Fagan, 2019; John Witte and Green, 2009; Uddin, 2015)</w:t>
      </w:r>
      <w:r w:rsidR="00B21107">
        <w:rPr>
          <w:lang w:eastAsia="en-GB" w:bidi="ar-SA"/>
        </w:rPr>
        <w:fldChar w:fldCharType="end"/>
      </w:r>
      <w:r w:rsidRPr="006F7344">
        <w:rPr>
          <w:lang w:eastAsia="en-GB" w:bidi="ar-SA"/>
        </w:rPr>
        <w:t xml:space="preserve">. Unfortunately, the scholars did not thoroughly examine local values applied by local communities such as maintaining public order, maintaining tolerance, protecting national interest or security, or protecting public morality. These limitation clauses to be applied are </w:t>
      </w:r>
      <w:r w:rsidR="008F5926" w:rsidRPr="006F7344">
        <w:rPr>
          <w:lang w:eastAsia="en-GB" w:bidi="ar-SA"/>
        </w:rPr>
        <w:t>permitted</w:t>
      </w:r>
      <w:r w:rsidRPr="006F7344">
        <w:rPr>
          <w:lang w:eastAsia="en-GB" w:bidi="ar-SA"/>
        </w:rPr>
        <w:t xml:space="preserve"> by IHRL under Article 18 (3) and Article 19 (3) of ICCPR. Therefore, a </w:t>
      </w:r>
      <w:r w:rsidR="008F5926" w:rsidRPr="006F7344">
        <w:rPr>
          <w:lang w:eastAsia="en-GB" w:bidi="ar-SA"/>
        </w:rPr>
        <w:t>top-down</w:t>
      </w:r>
      <w:r w:rsidRPr="006F7344">
        <w:rPr>
          <w:lang w:eastAsia="en-GB" w:bidi="ar-SA"/>
        </w:rPr>
        <w:t xml:space="preserve"> approach in refusing BLs without considering the domestic context is less acceptable. </w:t>
      </w:r>
      <w:ins w:id="49" w:author="MICHAEL GEORGE HAYES" w:date="2023-02-25T08:39:00Z">
        <w:r w:rsidR="00C12B09">
          <w:rPr>
            <w:lang w:eastAsia="en-GB" w:bidi="ar-SA"/>
          </w:rPr>
          <w:t>H</w:t>
        </w:r>
      </w:ins>
      <w:del w:id="50" w:author="MICHAEL GEORGE HAYES" w:date="2023-02-25T08:39:00Z">
        <w:r w:rsidRPr="006F7344" w:rsidDel="00C12B09">
          <w:rPr>
            <w:lang w:eastAsia="en-GB" w:bidi="ar-SA"/>
          </w:rPr>
          <w:delText>h</w:delText>
        </w:r>
      </w:del>
      <w:r w:rsidRPr="006F7344">
        <w:rPr>
          <w:lang w:eastAsia="en-GB" w:bidi="ar-SA"/>
        </w:rPr>
        <w:t xml:space="preserve">owever, these studies have not been able to bridge the gap between the laws in the book and the laws that apply in society. Research conducted by Crouch acknowledged that the BL created discourse within and outside the court, so that the public submitted a judicial review of the Blasphemy law to the Constitutional Court. The discourses related to the BL continues inside and outside of the court </w:t>
      </w:r>
      <w:r w:rsidR="00261751">
        <w:rPr>
          <w:lang w:eastAsia="en-GB" w:bidi="ar-SA"/>
        </w:rPr>
        <w:fldChar w:fldCharType="begin"/>
      </w:r>
      <w:r w:rsidR="00261751">
        <w:rPr>
          <w:lang w:eastAsia="en-GB" w:bidi="ar-SA"/>
        </w:rPr>
        <w:instrText xml:space="preserve"> ADDIN ZOTERO_ITEM CSL_CITATION {"citationID":"lHnWtX1o","properties":{"formattedCitation":"(Hosen, 2004)","plainCitation":"(Hosen, 2004)","noteIndex":0},"citationItems":[{"id":1425,"uris":["http://zotero.org/users/6396655/items/DVFKB4CC"],"itemData":{"id":1425,"type":"article-journal","abstract":"N. Hosen: ‘Behind the Scenes: Fatwas of Majelis Ulama Indonesia (1975–1998)’Majelis Ulama Indonesia (MUI) was established in 1975. Both the traditionalist and modernist ‘ulama’ are represented in the MUI, through which they issue joint fatwas. This article looks at the method of handing down fatwas, their sources and topics, and the relationship between fatwas at national and local levels. The MUI’s operation is intended to be a ‘bridge’ between Islamic organizations, ordinary Muslims, and the government. It has played a significant role between 1975 and 1998 in assisting Indonesian Muslims to cope with their social problems and face up to some of the challenges and opportunities of modern times.","container-title":"Journal of Islamic Studies","DOI":"10.1093/jis/15.2.147","ISSN":"0955-2340","issue":"2","journalAbbreviation":"Journal of Islamic Studies","page":"147-179","title":"Behind the Scenes: Fatwas of Majelis Ulama Indonesia (1975–1998)","volume":"15","author":[{"family":"Hosen","given":"Nadirsyah"}],"issued":{"date-parts":[["2004",5,1]]}}}],"schema":"https://github.com/citation-style-language/schema/raw/master/csl-citation.json"} </w:instrText>
      </w:r>
      <w:r w:rsidR="00261751">
        <w:rPr>
          <w:lang w:eastAsia="en-GB" w:bidi="ar-SA"/>
        </w:rPr>
        <w:fldChar w:fldCharType="separate"/>
      </w:r>
      <w:r w:rsidR="00261751" w:rsidRPr="00261751">
        <w:rPr>
          <w:rFonts w:cs="Linux Libertine"/>
        </w:rPr>
        <w:t>(Hosen, 2004)</w:t>
      </w:r>
      <w:r w:rsidR="00261751">
        <w:rPr>
          <w:lang w:eastAsia="en-GB" w:bidi="ar-SA"/>
        </w:rPr>
        <w:fldChar w:fldCharType="end"/>
      </w:r>
      <w:r w:rsidRPr="006F7344">
        <w:rPr>
          <w:lang w:eastAsia="en-GB" w:bidi="ar-SA"/>
        </w:rPr>
        <w:t xml:space="preserve">. Inside of the court, the judges have interpreted the law extensively. In several cases (from 2004 to 2014), the court concluded that any person or a group, who announcing her/him/it as atheism </w:t>
      </w:r>
      <w:r w:rsidR="00DB4A83" w:rsidRPr="006F7344">
        <w:rPr>
          <w:lang w:eastAsia="en-GB" w:bidi="ar-SA"/>
        </w:rPr>
        <w:t>beliefs or</w:t>
      </w:r>
      <w:r w:rsidRPr="006F7344">
        <w:rPr>
          <w:lang w:eastAsia="en-GB" w:bidi="ar-SA"/>
        </w:rPr>
        <w:t xml:space="preserve"> received a revelation from God or teaching as deviant, was not allowed under the state ideology of Pancasila or the 1945 Constitution of Indonesia. The first principle of Pancasila and Article 29 of the Constitution obliges every citizen to believe in One and only God otherwise they will be recognized as disrupting public order. The discourse was escalated to the Constitution Court when the judges received a request for judicial review in 2009. </w:t>
      </w:r>
    </w:p>
    <w:p w14:paraId="3F372946" w14:textId="283E0A0A" w:rsidR="00DC7187" w:rsidRPr="006F7344" w:rsidRDefault="00DC7187" w:rsidP="00CD61C6">
      <w:pPr>
        <w:pStyle w:val="ParagraphNormal"/>
        <w:rPr>
          <w:lang w:eastAsia="en-GB" w:bidi="ar-SA"/>
        </w:rPr>
      </w:pPr>
      <w:r w:rsidRPr="006F7344">
        <w:rPr>
          <w:lang w:eastAsia="en-GB" w:bidi="ar-SA"/>
        </w:rPr>
        <w:t xml:space="preserve">The majority of the judges have concluded that the BL is constitutional and necessary to maintain public order, but the Court suggested the legislative body to revise the law because it’s substantially flawed by many interpretations and no longer coherent with the 1945 Constitution of Indonesia and a common standard of achievement of human rights adopted by the Government of Indonesia </w:t>
      </w:r>
      <w:r w:rsidR="00DB4A83">
        <w:rPr>
          <w:lang w:eastAsia="en-GB" w:bidi="ar-SA"/>
        </w:rPr>
        <w:fldChar w:fldCharType="begin"/>
      </w:r>
      <w:r w:rsidR="00DB4A83">
        <w:rPr>
          <w:lang w:eastAsia="en-GB" w:bidi="ar-SA"/>
        </w:rPr>
        <w:instrText xml:space="preserve"> ADDIN ZOTERO_ITEM CSL_CITATION {"citationID":"9HsTGt4C","properties":{"formattedCitation":"(Crouch, 2014, 2011; T\\uc0\\u248{}mte, 2012)","plainCitation":"(Crouch, 2014, 2011; Tømte, 2012)","noteIndex":0},"citationItems":[{"id":1364,"uris":["http://zotero.org/users/6396655/items/CBHRUX9C"],"itemData":{"id":1364,"type":"book","event-place":"New York","publisher":"Abingdon Oxon","publisher-place":"New York","title":"Law and Religion in Indonesia: Conflict and the courts in West Java","author":[{"family":"Crouch","given":"Melissa"}],"issued":{"date-parts":[["2014"]]}}},{"id":841,"uris":["http://zotero.org/users/6396655/items/FJD673VN"],"itemData":{"id":841,"type":"article-journal","container-title":"Asian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A"}],"issued":{"date-parts":[["2011"]]}}},{"id":1261,"uris":["http://zotero.org/users/6396655/items/PWBKXFV9"],"itemData":{"id":1261,"type":"article-journal","container-title":"Nordic Journal of Human Rights","DOI":"10.1080/18918131.2012.10749847","title":"Constitutional review of the indonesian blasphemy law","author":[{"family":"Tømte","given":"Aksel"}],"issued":{"date-parts":[["2012"]]}}}],"schema":"https://github.com/citation-style-language/schema/raw/master/csl-citation.json"} </w:instrText>
      </w:r>
      <w:r w:rsidR="00DB4A83">
        <w:rPr>
          <w:lang w:eastAsia="en-GB" w:bidi="ar-SA"/>
        </w:rPr>
        <w:fldChar w:fldCharType="separate"/>
      </w:r>
      <w:r w:rsidR="00DB4A83" w:rsidRPr="00DB4A83">
        <w:rPr>
          <w:rFonts w:cs="Linux Libertine"/>
          <w:szCs w:val="24"/>
        </w:rPr>
        <w:t>(Crouch, 2014, 2011; Tømte, 2012)</w:t>
      </w:r>
      <w:r w:rsidR="00DB4A83">
        <w:rPr>
          <w:lang w:eastAsia="en-GB" w:bidi="ar-SA"/>
        </w:rPr>
        <w:fldChar w:fldCharType="end"/>
      </w:r>
      <w:r w:rsidRPr="006F7344">
        <w:rPr>
          <w:lang w:eastAsia="en-GB" w:bidi="ar-SA"/>
        </w:rPr>
        <w:t xml:space="preserve">. However, the study had not addressed the background of the public discourse. So, even though the Constitutional Court in its decision explicitly stated that the BL is ambiguous and can have multiple interpretations, but until now there is no study that explains why the Courts in Indonesia continue to apply BL in various cases, and why the parliament has not succeeded in producing a substitute law for the BL, and what factors that influence public to prolong the BL, while others support its cancellation. </w:t>
      </w:r>
    </w:p>
    <w:p w14:paraId="423C8AE6" w14:textId="76BD4BC0" w:rsidR="0064159B" w:rsidRPr="006F7344" w:rsidRDefault="00DC7187" w:rsidP="00CD61C6">
      <w:pPr>
        <w:pStyle w:val="ParagraphNormal"/>
        <w:rPr>
          <w:lang w:eastAsia="en-GB" w:bidi="ar-SA"/>
        </w:rPr>
      </w:pPr>
      <w:r w:rsidRPr="006F7344">
        <w:rPr>
          <w:lang w:eastAsia="en-GB" w:bidi="ar-SA"/>
        </w:rPr>
        <w:lastRenderedPageBreak/>
        <w:t xml:space="preserve">Meanwhile, the state ideology of Godly nationalism leads into a condition where the State only protect the orthodox religions. </w:t>
      </w:r>
      <w:proofErr w:type="spellStart"/>
      <w:r w:rsidR="00DB4A83" w:rsidRPr="006F7344">
        <w:rPr>
          <w:lang w:eastAsia="en-GB" w:bidi="ar-SA"/>
        </w:rPr>
        <w:t>Menchik</w:t>
      </w:r>
      <w:proofErr w:type="spellEnd"/>
      <w:r w:rsidRPr="006F7344">
        <w:rPr>
          <w:lang w:eastAsia="en-GB" w:bidi="ar-SA"/>
        </w:rPr>
        <w:t xml:space="preserve"> </w:t>
      </w:r>
      <w:r w:rsidR="00DB4A83">
        <w:rPr>
          <w:lang w:eastAsia="en-GB" w:bidi="ar-SA"/>
        </w:rPr>
        <w:fldChar w:fldCharType="begin"/>
      </w:r>
      <w:r w:rsidR="00DB4A83">
        <w:rPr>
          <w:lang w:eastAsia="en-GB" w:bidi="ar-SA"/>
        </w:rPr>
        <w:instrText xml:space="preserve"> ADDIN ZOTERO_ITEM CSL_CITATION {"citationID":"3U3eodb2","properties":{"formattedCitation":"(2014a)","plainCitation":"(2014a)","noteIndex":0},"citationItems":[{"id":875,"uris":["http://zotero.org/users/6396655/items/XYN34VLG"],"itemData":{"id":875,"type":"article-journal","container-title":"Comparative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B4A83">
        <w:rPr>
          <w:lang w:eastAsia="en-GB" w:bidi="ar-SA"/>
        </w:rPr>
        <w:fldChar w:fldCharType="separate"/>
      </w:r>
      <w:r w:rsidR="00DB4A83" w:rsidRPr="00DB4A83">
        <w:rPr>
          <w:rFonts w:cs="Linux Libertine"/>
        </w:rPr>
        <w:t>(2014a)</w:t>
      </w:r>
      <w:r w:rsidR="00DB4A83">
        <w:rPr>
          <w:lang w:eastAsia="en-GB" w:bidi="ar-SA"/>
        </w:rPr>
        <w:fldChar w:fldCharType="end"/>
      </w:r>
      <w:r w:rsidRPr="006F7344">
        <w:rPr>
          <w:lang w:eastAsia="en-GB" w:bidi="ar-SA"/>
        </w:rPr>
        <w:t xml:space="preserve"> in social studies also claims that various social conflicts, especially between Islam and Ahmadiyya, show that Indonesian Muslim communities support intolerance and reject secular democracy and theocracy. Religious interpretations must be in accordance with the teachings of orthodox religion which is monopolized by established religions that are recognized by the government alone. Interpretation of religion outside the teachings of orthodox is considered as insulting, polluting, or demeaning a recognized religion so that the perpetrators could be threatened with criminal offenses. However, </w:t>
      </w:r>
      <w:proofErr w:type="spellStart"/>
      <w:r w:rsidR="00DB4A83" w:rsidRPr="006F7344">
        <w:rPr>
          <w:lang w:eastAsia="en-GB" w:bidi="ar-SA"/>
        </w:rPr>
        <w:t>Menchik</w:t>
      </w:r>
      <w:proofErr w:type="spellEnd"/>
      <w:r w:rsidRPr="006F7344">
        <w:rPr>
          <w:lang w:eastAsia="en-GB" w:bidi="ar-SA"/>
        </w:rPr>
        <w:t xml:space="preserve"> focuses more on exploring public perceptions of religious freedom in </w:t>
      </w:r>
      <w:r w:rsidR="00DB4A83" w:rsidRPr="006F7344">
        <w:rPr>
          <w:lang w:eastAsia="en-GB" w:bidi="ar-SA"/>
        </w:rPr>
        <w:t>Indonesia but</w:t>
      </w:r>
      <w:r w:rsidRPr="006F7344">
        <w:rPr>
          <w:lang w:eastAsia="en-GB" w:bidi="ar-SA"/>
        </w:rPr>
        <w:t xml:space="preserve"> does not examine the effect of these perceptions on the formation of legal orders by judges in court or vice versa. Thus, </w:t>
      </w:r>
      <w:r w:rsidR="00DB4A83" w:rsidRPr="006F7344">
        <w:rPr>
          <w:lang w:eastAsia="en-GB" w:bidi="ar-SA"/>
        </w:rPr>
        <w:t>monodisciplinary studies</w:t>
      </w:r>
      <w:r w:rsidRPr="006F7344">
        <w:rPr>
          <w:lang w:eastAsia="en-GB" w:bidi="ar-SA"/>
        </w:rPr>
        <w:t xml:space="preserve"> have some fall-shorts. First, it does not comprehensively describe the gap between the written law and the empirical reality in the field beyond the law context. Second, the IHRL approach is also a rigid approach, which is less appreciative of the power and existence of local laws that have long been rooted and obeyed by the society. Third, a legal approach of BLs fails to address the local context where the BL is implemented and how the social order gives effect towards the legal order. </w:t>
      </w:r>
      <w:r w:rsidR="00DB4A83" w:rsidRPr="006F7344">
        <w:rPr>
          <w:lang w:eastAsia="en-GB" w:bidi="ar-SA"/>
        </w:rPr>
        <w:t>While</w:t>
      </w:r>
      <w:r w:rsidRPr="006F7344">
        <w:rPr>
          <w:lang w:eastAsia="en-GB" w:bidi="ar-SA"/>
        </w:rPr>
        <w:t xml:space="preserve"> a social approach is limited on studying the public perception towards FORB without exploring further some reasons and contexts behind the enforcement of the law. According to Habermas</w:t>
      </w:r>
      <w:r w:rsidR="00DB4A83">
        <w:rPr>
          <w:lang w:eastAsia="en-GB" w:bidi="ar-SA"/>
        </w:rPr>
        <w:t xml:space="preserve"> </w:t>
      </w:r>
      <w:r w:rsidR="00FB15A5">
        <w:rPr>
          <w:lang w:eastAsia="en-GB" w:bidi="ar-SA"/>
        </w:rPr>
        <w:fldChar w:fldCharType="begin"/>
      </w:r>
      <w:r w:rsidR="00FB15A5">
        <w:rPr>
          <w:lang w:eastAsia="en-GB" w:bidi="ar-SA"/>
        </w:rPr>
        <w:instrText xml:space="preserve"> ADDIN ZOTERO_ITEM CSL_CITATION {"citationID":"sKlWvoOm","properties":{"formattedCitation":"(1987)","plainCitation":"(1987)","noteIndex":0},"citationItems":[{"id":1411,"uris":["http://zotero.org/users/6396655/items/LPNMRVSZ"],"itemData":{"id":1411,"type":"article-journal","container-title":"Australian Journal of Law and Society","page":"103","title":"Critical Legal Theory","volume":"4","author":[{"family":"Habermas","given":"Juergen"}],"issued":{"date-parts":[["1987"]]}},"label":"page","suppress-author":true}],"schema":"https://github.com/citation-style-language/schema/raw/master/csl-citation.json"} </w:instrText>
      </w:r>
      <w:r w:rsidR="00FB15A5">
        <w:rPr>
          <w:lang w:eastAsia="en-GB" w:bidi="ar-SA"/>
        </w:rPr>
        <w:fldChar w:fldCharType="separate"/>
      </w:r>
      <w:r w:rsidR="00FB15A5" w:rsidRPr="00FB15A5">
        <w:rPr>
          <w:rFonts w:cs="Linux Libertine"/>
        </w:rPr>
        <w:t>(1987)</w:t>
      </w:r>
      <w:r w:rsidR="00FB15A5">
        <w:rPr>
          <w:lang w:eastAsia="en-GB" w:bidi="ar-SA"/>
        </w:rPr>
        <w:fldChar w:fldCharType="end"/>
      </w:r>
      <w:r w:rsidRPr="006F7344">
        <w:rPr>
          <w:lang w:eastAsia="en-GB" w:bidi="ar-SA"/>
        </w:rPr>
        <w:t xml:space="preserve">, a multiple approach namely legal and socio-empiric is needed to study the public discourse in diversity population such as in Indonesia. Therefore. it is necessary to study a multidisciplinary approach such as a socio-legal approach that will be elaborated further in the next </w:t>
      </w:r>
      <w:commentRangeStart w:id="51"/>
      <w:r w:rsidRPr="006F7344">
        <w:rPr>
          <w:lang w:eastAsia="en-GB" w:bidi="ar-SA"/>
        </w:rPr>
        <w:t xml:space="preserve">section. </w:t>
      </w:r>
      <w:commentRangeEnd w:id="51"/>
      <w:r w:rsidR="00084BBF">
        <w:rPr>
          <w:rStyle w:val="CommentReference"/>
          <w:rFonts w:ascii="Calibri" w:eastAsia="Calibri" w:hAnsi="Calibri"/>
          <w:color w:val="000000"/>
        </w:rPr>
        <w:commentReference w:id="51"/>
      </w:r>
    </w:p>
    <w:p w14:paraId="2B1162AE" w14:textId="7B18A901" w:rsidR="00350982" w:rsidRPr="006F7344" w:rsidRDefault="00350982" w:rsidP="00350982">
      <w:pPr>
        <w:pStyle w:val="Heading2"/>
      </w:pPr>
      <w:bookmarkStart w:id="52" w:name="_Toc118302739"/>
      <w:bookmarkStart w:id="53" w:name="_Toc121200545"/>
      <w:r w:rsidRPr="006F7344">
        <w:t>Rational for chosen methodology</w:t>
      </w:r>
      <w:bookmarkEnd w:id="52"/>
      <w:r w:rsidR="006436E9" w:rsidRPr="006F7344">
        <w:t xml:space="preserve"> of socio-legal study approach</w:t>
      </w:r>
      <w:bookmarkEnd w:id="53"/>
    </w:p>
    <w:p w14:paraId="4F85A508" w14:textId="1B2F776E" w:rsidR="006F28FA" w:rsidRPr="006F7344" w:rsidRDefault="006F28FA" w:rsidP="006F28FA">
      <w:pPr>
        <w:pStyle w:val="ParagraphafSubheader"/>
      </w:pPr>
      <w:r w:rsidRPr="006F7344">
        <w:t xml:space="preserve">Interdisciplinary studies, according to Langford </w:t>
      </w:r>
      <w:r w:rsidR="00FB15A5">
        <w:fldChar w:fldCharType="begin"/>
      </w:r>
      <w:r w:rsidR="00FB15A5">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fldChar w:fldCharType="separate"/>
      </w:r>
      <w:r w:rsidR="00FB15A5" w:rsidRPr="00FB15A5">
        <w:rPr>
          <w:rFonts w:cs="Linux Libertine"/>
        </w:rPr>
        <w:t>(2018)</w:t>
      </w:r>
      <w:r w:rsidR="00FB15A5">
        <w:fldChar w:fldCharType="end"/>
      </w:r>
      <w:r w:rsidRPr="006F7344">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6F7344" w:rsidRDefault="006F28FA" w:rsidP="006F28FA">
      <w:pPr>
        <w:pStyle w:val="ParagraphNormal"/>
      </w:pPr>
      <w:r w:rsidRPr="006F7344">
        <w:lastRenderedPageBreak/>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fldChar w:fldCharType="begin"/>
      </w:r>
      <w:r w:rsidR="00FB15A5">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fldChar w:fldCharType="separate"/>
      </w:r>
      <w:r w:rsidR="00FB15A5" w:rsidRPr="00FB15A5">
        <w:rPr>
          <w:rFonts w:cs="Linux Libertine"/>
        </w:rPr>
        <w:t>(van Boven, 1991)</w:t>
      </w:r>
      <w:r w:rsidR="00FB15A5">
        <w:fldChar w:fldCharType="end"/>
      </w:r>
      <w:r w:rsidRPr="006F7344">
        <w:t>. Many kinds of violence and discrimination against race, religion or tribe differences have been leading to the failure of the social system and the burst of horizontal conflict in the community</w:t>
      </w:r>
      <w:r w:rsidR="00FB15A5">
        <w:t xml:space="preserve"> </w:t>
      </w:r>
      <w:r w:rsidR="00FB15A5">
        <w:fldChar w:fldCharType="begin"/>
      </w:r>
      <w:r w:rsidR="00FB15A5">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fldChar w:fldCharType="separate"/>
      </w:r>
      <w:r w:rsidR="00FB15A5" w:rsidRPr="00FB15A5">
        <w:rPr>
          <w:rFonts w:cs="Linux Libertine"/>
        </w:rPr>
        <w:t>(Grim and Finke, 2010)</w:t>
      </w:r>
      <w:r w:rsidR="00FB15A5">
        <w:fldChar w:fldCharType="end"/>
      </w:r>
      <w:r w:rsidRPr="006F7344">
        <w:t>. To prevent the same case appearing in the future, a democratic constitutional law has been developed</w:t>
      </w:r>
      <w:r w:rsidR="00FB15A5">
        <w:t xml:space="preserve"> </w:t>
      </w:r>
      <w:r w:rsidR="00FB15A5">
        <w:fldChar w:fldCharType="begin"/>
      </w:r>
      <w:r w:rsidR="00FB15A5">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fldChar w:fldCharType="separate"/>
      </w:r>
      <w:r w:rsidR="00FB15A5" w:rsidRPr="00FB15A5">
        <w:rPr>
          <w:rFonts w:cs="Linux Libertine"/>
        </w:rPr>
        <w:t>(Habermas and Rehg, 2001)</w:t>
      </w:r>
      <w:r w:rsidR="00FB15A5">
        <w:fldChar w:fldCharType="end"/>
      </w:r>
      <w:r w:rsidRPr="006F7344">
        <w:t>. In modern society, a constitution has an important role and should be designed as a legal fundamental commitment of the state to establish social welfare, social justice</w:t>
      </w:r>
      <w:r w:rsidR="00FB15A5">
        <w:t xml:space="preserve"> </w:t>
      </w:r>
      <w:r w:rsidR="00FB15A5">
        <w:fldChar w:fldCharType="begin"/>
      </w:r>
      <w:r w:rsidR="001939A1">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fldChar w:fldCharType="separate"/>
      </w:r>
      <w:r w:rsidR="001939A1" w:rsidRPr="001939A1">
        <w:rPr>
          <w:rFonts w:cs="Linux Libertine"/>
        </w:rPr>
        <w:t>(Rawls, 2009)</w:t>
      </w:r>
      <w:r w:rsidR="00FB15A5">
        <w:fldChar w:fldCharType="end"/>
      </w:r>
      <w:r w:rsidRPr="006F7344">
        <w:t xml:space="preserve">, and to ensure human rights protection </w:t>
      </w:r>
      <w:r w:rsidR="0007743B">
        <w:fldChar w:fldCharType="begin"/>
      </w:r>
      <w:r w:rsidR="0007743B">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fldChar w:fldCharType="separate"/>
      </w:r>
      <w:r w:rsidR="0007743B" w:rsidRPr="0007743B">
        <w:rPr>
          <w:rFonts w:cs="Linux Libertine"/>
        </w:rPr>
        <w:t>(Freeman, 1990)</w:t>
      </w:r>
      <w:r w:rsidR="0007743B">
        <w:fldChar w:fldCharType="end"/>
      </w:r>
      <w:r w:rsidRPr="006F7344">
        <w:t xml:space="preserve">. Some responsive regulations, as a part of democratic political configuration, will eventually achieve an ideal rule of law, keeping a good social order and maintaining the principle of equality before the </w:t>
      </w:r>
      <w:commentRangeStart w:id="54"/>
      <w:r w:rsidRPr="006F7344">
        <w:t>law</w:t>
      </w:r>
      <w:r w:rsidR="0007743B">
        <w:t xml:space="preserve"> </w:t>
      </w:r>
      <w:commentRangeEnd w:id="54"/>
      <w:r w:rsidR="000C1FF3">
        <w:rPr>
          <w:rStyle w:val="CommentReference"/>
          <w:rFonts w:ascii="Calibri" w:eastAsia="Calibri" w:hAnsi="Calibri"/>
          <w:color w:val="000000"/>
        </w:rPr>
        <w:commentReference w:id="54"/>
      </w:r>
      <w:r w:rsidR="0007743B">
        <w:fldChar w:fldCharType="begin"/>
      </w:r>
      <w:r w:rsidR="0007743B">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fldChar w:fldCharType="separate"/>
      </w:r>
      <w:r w:rsidR="0007743B" w:rsidRPr="0007743B">
        <w:rPr>
          <w:rFonts w:cs="Linux Libertine"/>
        </w:rPr>
        <w:t>(Philippe Nonet et al., 2017)</w:t>
      </w:r>
      <w:r w:rsidR="0007743B">
        <w:fldChar w:fldCharType="end"/>
      </w:r>
      <w:r w:rsidRPr="006F7344">
        <w:t>.</w:t>
      </w:r>
    </w:p>
    <w:p w14:paraId="1D6DDE0E" w14:textId="4E0EB586" w:rsidR="006F28FA" w:rsidRPr="006F7344" w:rsidRDefault="006F28FA" w:rsidP="006F28FA">
      <w:pPr>
        <w:pStyle w:val="ParagraphNormal"/>
      </w:pPr>
      <w:r w:rsidRPr="006F7344">
        <w:t xml:space="preserve">The merging of normative and empirical studies in the study on human rights does not only stop when constitutions, statutes, jurisprudences, and institutions are evaluated, but it is important to study how human and political </w:t>
      </w:r>
      <w:r w:rsidR="00261751" w:rsidRPr="006F7344">
        <w:t>behaviour</w:t>
      </w:r>
      <w:r w:rsidRPr="006F7344">
        <w:t xml:space="preserve"> as well as other contexts effect to the law</w:t>
      </w:r>
      <w:r w:rsidR="0007743B">
        <w:t xml:space="preserve"> </w:t>
      </w:r>
      <w:r w:rsidR="0007743B">
        <w:fldChar w:fldCharType="begin"/>
      </w:r>
      <w:r w:rsidR="0007743B">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fldChar w:fldCharType="separate"/>
      </w:r>
      <w:r w:rsidR="0007743B" w:rsidRPr="0007743B">
        <w:rPr>
          <w:rFonts w:cs="Linux Libertine"/>
        </w:rPr>
        <w:t>(Langford, 2018, p. 9,10)</w:t>
      </w:r>
      <w:r w:rsidR="0007743B">
        <w:fldChar w:fldCharType="end"/>
      </w:r>
      <w:r w:rsidRPr="006F7344">
        <w:t>. This approach starts from determining norms, identifying facts, and reviewing facts based on norms. The discourses within a society emerge during political changes from authoritarian into a democratic regime</w:t>
      </w:r>
      <w:r w:rsidR="0007743B">
        <w:t xml:space="preserve"> </w:t>
      </w:r>
      <w:r w:rsidR="00261751">
        <w:fldChar w:fldCharType="begin"/>
      </w:r>
      <w:r w:rsidR="00261751">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fldChar w:fldCharType="separate"/>
      </w:r>
      <w:r w:rsidR="00261751" w:rsidRPr="00261751">
        <w:rPr>
          <w:rFonts w:cs="Linux Libertine"/>
        </w:rPr>
        <w:t>(Somer, 2019)</w:t>
      </w:r>
      <w:r w:rsidR="00261751">
        <w:fldChar w:fldCharType="end"/>
      </w:r>
      <w:r w:rsidRPr="006F7344">
        <w:t>.</w:t>
      </w:r>
      <w:commentRangeStart w:id="55"/>
      <w:r w:rsidRPr="006F7344">
        <w:t xml:space="preserve"> Countries that successfully overcome the challenges and move forward to reconstruct a democratic constitutional law will be faster to reach a milestone in the direction towards sustainable development for its citizen </w:t>
      </w:r>
      <w:r w:rsidR="00261751">
        <w:fldChar w:fldCharType="begin"/>
      </w:r>
      <w:r w:rsidR="00261751">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fldChar w:fldCharType="separate"/>
      </w:r>
      <w:r w:rsidR="00261751" w:rsidRPr="00261751">
        <w:rPr>
          <w:rFonts w:cs="Linux Libertine"/>
        </w:rPr>
        <w:t>(Bossel, 1999)</w:t>
      </w:r>
      <w:r w:rsidR="00261751">
        <w:fldChar w:fldCharType="end"/>
      </w:r>
      <w:r w:rsidRPr="006F7344">
        <w:t>, developing an inter-religious understanding and general awareness of religious diversity, challenging Indonesian society, in many times and at multiple scales</w:t>
      </w:r>
      <w:r w:rsidR="00261751">
        <w:t xml:space="preserve"> </w:t>
      </w:r>
      <w:r w:rsidRPr="006F7344">
        <w:t xml:space="preserve"> </w:t>
      </w:r>
      <w:commentRangeEnd w:id="55"/>
      <w:r w:rsidR="000C1FF3">
        <w:rPr>
          <w:rStyle w:val="CommentReference"/>
          <w:rFonts w:ascii="Calibri" w:eastAsia="Calibri" w:hAnsi="Calibri"/>
          <w:color w:val="000000"/>
        </w:rPr>
        <w:commentReference w:id="55"/>
      </w:r>
      <w:r w:rsidR="00261751">
        <w:fldChar w:fldCharType="begin"/>
      </w:r>
      <w:r w:rsidR="00261751">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fldChar w:fldCharType="separate"/>
      </w:r>
      <w:r w:rsidR="00261751" w:rsidRPr="00261751">
        <w:rPr>
          <w:rFonts w:cs="Linux Libertine"/>
        </w:rPr>
        <w:t>(Bagir, 2013)</w:t>
      </w:r>
      <w:r w:rsidR="00261751">
        <w:fldChar w:fldCharType="end"/>
      </w:r>
      <w:r w:rsidRPr="006F7344">
        <w:t xml:space="preserve">. Failure to leap forward the challenges, however, will bring the nation to the verge of backwardness and even could lead to country disintegration </w:t>
      </w:r>
      <w:r w:rsidR="00015BE0">
        <w:fldChar w:fldCharType="begin"/>
      </w:r>
      <w:r w:rsidR="00015BE0">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fldChar w:fldCharType="separate"/>
      </w:r>
      <w:r w:rsidR="00015BE0" w:rsidRPr="00015BE0">
        <w:rPr>
          <w:rFonts w:cs="Linux Libertine"/>
        </w:rPr>
        <w:t>(Kunovich and Hodson, 2002)</w:t>
      </w:r>
      <w:r w:rsidR="00015BE0">
        <w:fldChar w:fldCharType="end"/>
      </w:r>
      <w:r w:rsidRPr="006F7344">
        <w:t xml:space="preserve">. The discourses within a society emerge during political changes from an authoritarian into a democratic regime </w:t>
      </w:r>
      <w:commentRangeStart w:id="56"/>
      <w:r w:rsidR="00015BE0">
        <w:fldChar w:fldCharType="begin"/>
      </w:r>
      <w:r w:rsidR="00015BE0">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fldChar w:fldCharType="separate"/>
      </w:r>
      <w:r w:rsidR="00015BE0" w:rsidRPr="00015BE0">
        <w:rPr>
          <w:rFonts w:cs="Linux Libertine"/>
        </w:rPr>
        <w:t>(Somer, 2019)</w:t>
      </w:r>
      <w:r w:rsidR="00015BE0">
        <w:fldChar w:fldCharType="end"/>
      </w:r>
      <w:commentRangeEnd w:id="56"/>
      <w:r w:rsidR="000C1FF3">
        <w:rPr>
          <w:rStyle w:val="CommentReference"/>
          <w:rFonts w:ascii="Calibri" w:eastAsia="Calibri" w:hAnsi="Calibri"/>
          <w:color w:val="000000"/>
        </w:rPr>
        <w:commentReference w:id="56"/>
      </w:r>
      <w:r w:rsidRPr="006F7344">
        <w:t>.</w:t>
      </w:r>
    </w:p>
    <w:p w14:paraId="6033FF5D" w14:textId="2D61EE0A" w:rsidR="0002253D" w:rsidRPr="006F7344" w:rsidRDefault="0002253D" w:rsidP="0009242A">
      <w:pPr>
        <w:pStyle w:val="ParagraphNormal"/>
      </w:pPr>
      <w:r w:rsidRPr="006F7344">
        <w:t xml:space="preserve">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w:t>
      </w:r>
      <w:r w:rsidRPr="006F7344">
        <w:lastRenderedPageBreak/>
        <w:t>reform.</w:t>
      </w:r>
      <w:r w:rsidR="0009242A" w:rsidRPr="006F7344">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0AD5CC68" w:rsidR="0009242A" w:rsidRPr="006F7344" w:rsidRDefault="0009242A" w:rsidP="0009242A">
      <w:pPr>
        <w:pStyle w:val="ParagraphNormal"/>
      </w:pPr>
      <w:r w:rsidRPr="006F7344">
        <w:t xml:space="preserve">First, according to </w:t>
      </w:r>
      <w:proofErr w:type="spellStart"/>
      <w:r w:rsidRPr="006F7344">
        <w:t>Banakar</w:t>
      </w:r>
      <w:proofErr w:type="spellEnd"/>
      <w:r w:rsidRPr="006F7344">
        <w:t xml:space="preserve"> (2019), a socio-legal study is an interdisciplinary field of study (p.10) in a broader context of social and political to generate empirical evidence to answer research questions (</w:t>
      </w:r>
      <w:proofErr w:type="spellStart"/>
      <w:r w:rsidRPr="006F7344">
        <w:t>McConvelli</w:t>
      </w:r>
      <w:proofErr w:type="spellEnd"/>
      <w:r w:rsidRPr="006F7344">
        <w:t xml:space="preserve"> &amp; Chui, 2007).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2D7167CB" w:rsidR="0009242A" w:rsidRPr="006F7344" w:rsidRDefault="0009242A" w:rsidP="0009242A">
      <w:pPr>
        <w:pStyle w:val="ParagraphNormal"/>
      </w:pPr>
      <w:r w:rsidRPr="006F7344">
        <w:t xml:space="preserve">Second, </w:t>
      </w:r>
      <w:proofErr w:type="spellStart"/>
      <w:r w:rsidRPr="006F7344">
        <w:t>Nelken</w:t>
      </w:r>
      <w:proofErr w:type="spellEnd"/>
      <w:r w:rsidRPr="006F7344">
        <w:t xml:space="preserve"> (1981) argues that a socio-legal approach can be used to demonstrate the gap between the law in a book and the law in action (Macaulay, </w:t>
      </w:r>
      <w:r w:rsidR="00BC0921" w:rsidRPr="006F7344">
        <w:t>Friedman,</w:t>
      </w:r>
      <w:r w:rsidRPr="006F7344">
        <w:t xml:space="preserve"> and Mertz, 2007). In this sense, it is very urgent to examine the implementation of BL in Indonesia from both legal and non-legal context, to understand the operation of law in society (</w:t>
      </w:r>
      <w:proofErr w:type="spellStart"/>
      <w:r w:rsidRPr="006F7344">
        <w:t>Gallingan</w:t>
      </w:r>
      <w:proofErr w:type="spellEnd"/>
      <w:r w:rsidRPr="006F7344">
        <w:t>, 1995) or scope and application of understanding law by reference primarily to case law (</w:t>
      </w:r>
      <w:proofErr w:type="spellStart"/>
      <w:r w:rsidRPr="006F7344">
        <w:t>McConvelli</w:t>
      </w:r>
      <w:proofErr w:type="spellEnd"/>
      <w:r w:rsidRPr="006F7344">
        <w:t xml:space="preserve"> &amp; Chui, 2007). A socio legal approach aims to study the collective juridical experiences or to examine how the law works, treat the norms as empirical data to explains the law (</w:t>
      </w:r>
      <w:proofErr w:type="spellStart"/>
      <w:r w:rsidRPr="006F7344">
        <w:t>Gurvitch</w:t>
      </w:r>
      <w:proofErr w:type="spellEnd"/>
      <w:r w:rsidRPr="006F7344">
        <w:t xml:space="preserve">, 1947: 30) and </w:t>
      </w:r>
      <w:r w:rsidR="00BC0921" w:rsidRPr="006F7344">
        <w:t>to evaluate</w:t>
      </w:r>
      <w:r w:rsidRPr="006F7344">
        <w:t xml:space="preserve"> legal rules and or legal system through studying between rules formulated by statute or judicial decisions and the conduct of citizens which </w:t>
      </w:r>
      <w:r w:rsidR="009C1047" w:rsidRPr="006F7344">
        <w:t>happens</w:t>
      </w:r>
      <w:r w:rsidRPr="006F7344">
        <w:t xml:space="preserve"> (Stone, p. 45-47). Therefore, to understand the gap between the contents of BL and empirical facts in the field in responding to the law need to be </w:t>
      </w:r>
      <w:r w:rsidR="00BC0921" w:rsidRPr="006F7344">
        <w:t>studied</w:t>
      </w:r>
      <w:r w:rsidRPr="006F7344">
        <w:t>, such as through the study of judges 'decisions on blasphemy cases and how they affect towards or are influenced by the social order of the community.</w:t>
      </w:r>
    </w:p>
    <w:p w14:paraId="21A2095E" w14:textId="027D8C1C" w:rsidR="006436E9" w:rsidRPr="006F7344" w:rsidRDefault="009C1047" w:rsidP="006436E9">
      <w:pPr>
        <w:pStyle w:val="ParagraphNormal"/>
      </w:pPr>
      <w:r w:rsidRPr="006F7344">
        <w:t>Third, a socio-legal study conducts in both top-down and bottom-up (</w:t>
      </w:r>
      <w:proofErr w:type="spellStart"/>
      <w:r w:rsidRPr="006F7344">
        <w:t>Banakar</w:t>
      </w:r>
      <w:proofErr w:type="spellEnd"/>
      <w:r w:rsidRPr="006F7344">
        <w:t xml:space="preserve">, 2019: 5).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6F7344">
        <w:t>health,</w:t>
      </w:r>
      <w:r w:rsidRPr="006F7344">
        <w:t xml:space="preserve"> or public morality. </w:t>
      </w:r>
      <w:r w:rsidRPr="006F7344">
        <w:lastRenderedPageBreak/>
        <w:t xml:space="preserve">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(Durham, 2010). </w:t>
      </w:r>
      <w:commentRangeStart w:id="57"/>
      <w:r w:rsidRPr="006F7344">
        <w:t xml:space="preserve">The delay to reform BL is related to some aspects that make a country face some difficulties on reforming the law. </w:t>
      </w:r>
      <w:commentRangeEnd w:id="57"/>
      <w:r w:rsidR="00F52295">
        <w:rPr>
          <w:rStyle w:val="CommentReference"/>
          <w:rFonts w:ascii="Calibri" w:eastAsia="Calibri" w:hAnsi="Calibri"/>
          <w:color w:val="000000"/>
        </w:rPr>
        <w:commentReference w:id="57"/>
      </w:r>
      <w:r w:rsidRPr="006F7344">
        <w:t>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4788FB85" w:rsidR="00D77D9D" w:rsidRPr="006F7344" w:rsidRDefault="00D77D9D" w:rsidP="00CD61C6">
      <w:pPr>
        <w:pStyle w:val="ParagraphNormal"/>
      </w:pPr>
      <w:r w:rsidRPr="006F7344">
        <w:t>To answer the problem formulated above, this study will use a socio-legal studies approach which according to Phillip Selznick, whom Lon Fuller influences, that socio-legal studies aim to study the meaning of legality and what conditions affect a law's legality (Weinberg, p.84). In a socio-legal study, an interdisciplinary approach needs to be carried out by looking at all important aspects, including the non-legal aspects (</w:t>
      </w:r>
      <w:proofErr w:type="spellStart"/>
      <w:r w:rsidRPr="006F7344">
        <w:t>Bedner</w:t>
      </w:r>
      <w:proofErr w:type="spellEnd"/>
      <w:r w:rsidRPr="006F7344">
        <w:t xml:space="preserve">, p.174; </w:t>
      </w:r>
      <w:proofErr w:type="spellStart"/>
      <w:r w:rsidRPr="006F7344">
        <w:t>Banakar</w:t>
      </w:r>
      <w:proofErr w:type="spellEnd"/>
      <w:r w:rsidRPr="006F7344">
        <w:t xml:space="preserve"> 2019). Therefore, this study will examine the legal aspects of the anti-blasphemy law, and non-legal aspects that might influence the development and enforcement of the anti-blasphemy law, such as the relationship between religion and politics, religious populism, and the politicization of religion. Therefore, this study </w:t>
      </w:r>
      <w:r w:rsidRPr="006F7344">
        <w:lastRenderedPageBreak/>
        <w:t xml:space="preserve">departs from the following </w:t>
      </w:r>
      <w:bookmarkStart w:id="58" w:name="_Hlk115589201"/>
      <w:r w:rsidRPr="006F7344">
        <w:t xml:space="preserve">theoretical and conceptual </w:t>
      </w:r>
      <w:bookmarkEnd w:id="58"/>
      <w:r w:rsidRPr="006F7344">
        <w:t xml:space="preserve">as follows as describe in figure </w:t>
      </w:r>
      <w:r w:rsidR="00EB56DA" w:rsidRPr="006F7344">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6F7344">
        <w:t>1.</w:t>
      </w:r>
    </w:p>
    <w:p w14:paraId="45B88C53" w14:textId="764260FC" w:rsidR="00EB56DA" w:rsidRPr="006F7344" w:rsidRDefault="00EB56DA" w:rsidP="00D77D9D">
      <w:pPr>
        <w:pStyle w:val="ParagraphNormal"/>
      </w:pPr>
      <w:r w:rsidRPr="006F7344">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2648804B" w:rsidR="003A6EC0" w:rsidRPr="00E64854" w:rsidRDefault="003A6EC0" w:rsidP="00D77D9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" stroked="f">
                <v:textbox style="mso-fit-shape-to-text:t" inset="0,0,0,0">
                  <w:txbxContent>
                    <w:p w14:paraId="0176E8F0" w14:textId="2648804B" w:rsidR="003A6EC0" w:rsidRPr="00E64854" w:rsidRDefault="003A6EC0" w:rsidP="00D77D9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6F7344" w:rsidRDefault="00EB56DA" w:rsidP="00EB56DA">
      <w:pPr>
        <w:pStyle w:val="Heading2"/>
      </w:pPr>
      <w:bookmarkStart w:id="59" w:name="_Toc118302741"/>
      <w:bookmarkStart w:id="60" w:name="_Toc121200546"/>
      <w:r w:rsidRPr="006F7344">
        <w:t>Significance of the study</w:t>
      </w:r>
      <w:bookmarkEnd w:id="59"/>
      <w:bookmarkEnd w:id="60"/>
    </w:p>
    <w:p w14:paraId="43CC9F9C" w14:textId="77777777" w:rsidR="00EB56DA" w:rsidRPr="006F7344" w:rsidRDefault="00EB56DA" w:rsidP="00EB56DA">
      <w:pPr>
        <w:pStyle w:val="ParagraphafSubheader"/>
      </w:pPr>
      <w:r w:rsidRPr="006F7344">
        <w:t xml:space="preserve">Expected significance from this study are: first, this study will expand the existing knowledge about the </w:t>
      </w:r>
      <w:proofErr w:type="spellStart"/>
      <w:r w:rsidRPr="006F7344">
        <w:t>sociopolitical</w:t>
      </w:r>
      <w:proofErr w:type="spellEnd"/>
      <w:r w:rsidRPr="006F7344">
        <w:t xml:space="preserve"> context surrounding the enforcement of the IABL in relation with the right to </w:t>
      </w:r>
      <w:proofErr w:type="spellStart"/>
      <w:r w:rsidRPr="006F7344">
        <w:t>FoRB</w:t>
      </w:r>
      <w:proofErr w:type="spellEnd"/>
      <w:r w:rsidRPr="006F7344">
        <w:t xml:space="preserve">. Both the process, the results, and the publication of </w:t>
      </w:r>
      <w:r w:rsidRPr="006F7344">
        <w:lastRenderedPageBreak/>
        <w:t xml:space="preserve">this study are part of the Researcher's efforts to actively participate in promoting human rights and increasing the awareness of society of </w:t>
      </w:r>
      <w:proofErr w:type="spellStart"/>
      <w:r w:rsidRPr="006F7344">
        <w:t>FoRB</w:t>
      </w:r>
      <w:proofErr w:type="spellEnd"/>
      <w:r w:rsidRPr="006F7344">
        <w:t>.</w:t>
      </w:r>
    </w:p>
    <w:p w14:paraId="1C140C20" w14:textId="77777777" w:rsidR="00EB56DA" w:rsidRPr="006F7344" w:rsidRDefault="00EB56DA" w:rsidP="00EB56DA">
      <w:pPr>
        <w:pStyle w:val="ParagraphNormal"/>
      </w:pPr>
      <w:r w:rsidRPr="006F7344">
        <w:t>Second, since previous studies have looked more at the IABL from a top-down normative perspective of Human Rights Law, this socio-legal approach will bring additional understanding of scholars about the gap between the IABL and its enforcement by understanding the factors and actors that affect its enforcement.</w:t>
      </w:r>
    </w:p>
    <w:p w14:paraId="4821F16E" w14:textId="77777777" w:rsidR="00EB56DA" w:rsidRPr="006F7344" w:rsidRDefault="00EB56DA" w:rsidP="00EB56DA">
      <w:pPr>
        <w:pStyle w:val="ParagraphNormal"/>
      </w:pPr>
      <w:r w:rsidRPr="006F7344">
        <w:t xml:space="preserve">Third, the data collected and findings from this study will help law enforcers who are examining blasphemy cases to rethink that the misused application of the IABL could deprive citizen’s fundamental rights, so that courts put forward elements of the rule of law and protection of rights and prioritizing the </w:t>
      </w:r>
      <w:proofErr w:type="spellStart"/>
      <w:r w:rsidRPr="006F7344">
        <w:t>fulfillment</w:t>
      </w:r>
      <w:proofErr w:type="spellEnd"/>
      <w:r w:rsidRPr="006F7344">
        <w:t xml:space="preserve"> of aspects of justice that uphold humanity and contribute on social science to improve the performance of legal systems.</w:t>
      </w:r>
    </w:p>
    <w:p w14:paraId="53489AE6" w14:textId="60CAFA5C" w:rsidR="00D77D9D" w:rsidRPr="006F7344" w:rsidRDefault="00EB56DA" w:rsidP="00EB56DA">
      <w:pPr>
        <w:pStyle w:val="ParagraphNormal"/>
      </w:pPr>
      <w:r w:rsidRPr="006F7344">
        <w:t>The findings of this study may be helpful for legislators to understand that the vague concept of IABL has an impact on the vulnerability of legal certainty and justice in its enforcement and to understand that reforming the cryptic, repressive, and discriminatory anti-blasphemy law will lead Indonesia to an authoritarian regime and violate citizens' rights. In addition, legislators can use the data, findings, and results of this study to enrich academic studies or assist them in formulating legal norms that have high standards and can provide a complete picture of the development of the law on blasphemy and its enforcement and the implications for public debate or vigilante action can threaten democratization.</w:t>
      </w:r>
    </w:p>
    <w:p w14:paraId="39C8B0D3" w14:textId="6C7FCAC3" w:rsidR="00B3047C" w:rsidRPr="006F7344" w:rsidRDefault="00B3047C" w:rsidP="00B3047C">
      <w:pPr>
        <w:pStyle w:val="Heading2"/>
      </w:pPr>
      <w:bookmarkStart w:id="61" w:name="_Toc118302742"/>
      <w:bookmarkStart w:id="62" w:name="_Toc121200547"/>
      <w:r w:rsidRPr="006F7344">
        <w:t>The research tools: Case studies</w:t>
      </w:r>
      <w:bookmarkEnd w:id="61"/>
      <w:bookmarkEnd w:id="62"/>
    </w:p>
    <w:p w14:paraId="63346FC2" w14:textId="77777777" w:rsidR="00B3047C" w:rsidRPr="006F7344" w:rsidRDefault="00B3047C" w:rsidP="00B3047C">
      <w:pPr>
        <w:pStyle w:val="ParagraphNormal"/>
      </w:pPr>
      <w:r w:rsidRPr="006F7344">
        <w:t xml:space="preserve">This study uses a case studies approach of a selected number of blasphemy cases, namely the </w:t>
      </w:r>
      <w:proofErr w:type="spellStart"/>
      <w:r w:rsidRPr="006F7344">
        <w:t>Ahok</w:t>
      </w:r>
      <w:proofErr w:type="spellEnd"/>
      <w:r w:rsidRPr="006F7344">
        <w:t xml:space="preserve"> case,</w:t>
      </w:r>
      <w:r w:rsidRPr="00E82028">
        <w:rPr>
          <w:rStyle w:val="FootnoteReference"/>
        </w:rPr>
        <w:footnoteReference w:id="12"/>
      </w:r>
      <w:r w:rsidRPr="006F7344">
        <w:t xml:space="preserve"> the </w:t>
      </w:r>
      <w:proofErr w:type="spellStart"/>
      <w:r w:rsidRPr="006F7344">
        <w:t>Meiliana</w:t>
      </w:r>
      <w:proofErr w:type="spellEnd"/>
      <w:r w:rsidRPr="006F7344">
        <w:t xml:space="preserve"> case,</w:t>
      </w:r>
      <w:r w:rsidRPr="00E82028">
        <w:rPr>
          <w:rStyle w:val="FootnoteReference"/>
        </w:rPr>
        <w:footnoteReference w:id="13"/>
      </w:r>
      <w:r w:rsidRPr="006F7344">
        <w:t xml:space="preserve"> the </w:t>
      </w:r>
      <w:proofErr w:type="spellStart"/>
      <w:r w:rsidRPr="006F7344">
        <w:t>Gafatar</w:t>
      </w:r>
      <w:proofErr w:type="spellEnd"/>
      <w:r w:rsidRPr="006F7344">
        <w:t xml:space="preserve"> (</w:t>
      </w:r>
      <w:proofErr w:type="spellStart"/>
      <w:r w:rsidRPr="006F7344">
        <w:t>Millah</w:t>
      </w:r>
      <w:proofErr w:type="spellEnd"/>
      <w:r w:rsidRPr="006F7344">
        <w:t xml:space="preserve"> Abraham) case,</w:t>
      </w:r>
      <w:r w:rsidRPr="00E82028">
        <w:rPr>
          <w:rStyle w:val="FootnoteReference"/>
        </w:rPr>
        <w:footnoteReference w:id="14"/>
      </w:r>
      <w:r w:rsidRPr="006F7344">
        <w:t xml:space="preserve"> the case of Ahmadiyya and the case of Bambang </w:t>
      </w:r>
      <w:proofErr w:type="spellStart"/>
      <w:r w:rsidRPr="006F7344">
        <w:t>Bima</w:t>
      </w:r>
      <w:proofErr w:type="spellEnd"/>
      <w:r w:rsidRPr="006F7344">
        <w:t>.</w:t>
      </w:r>
      <w:r w:rsidRPr="00E82028">
        <w:rPr>
          <w:rStyle w:val="FootnoteReference"/>
        </w:rPr>
        <w:footnoteReference w:id="15"/>
      </w:r>
      <w:r w:rsidRPr="006F7344">
        <w:t xml:space="preserve">  Each case will be discussed in depth to support the arguments provided in each chapter. Although there are cases that have similarities in one aspect, other aspects make these cases different and unique.</w:t>
      </w:r>
    </w:p>
    <w:p w14:paraId="6DB04EE6" w14:textId="700EFF01" w:rsidR="00B3047C" w:rsidRPr="006F7344" w:rsidRDefault="00E87B43" w:rsidP="00B3047C">
      <w:pPr>
        <w:pStyle w:val="ParagraphNormal"/>
      </w:pPr>
      <w:r>
        <w:rPr>
          <w:noProof/>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77777777" w:rsidR="003A6EC0" w:rsidRPr="0005697B" w:rsidRDefault="003A6EC0"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" stroked="f">
                <v:textbox style="mso-fit-shape-to-text:t" inset="0,0,0,0">
                  <w:txbxContent>
                    <w:p w14:paraId="208FC5E2" w14:textId="77777777" w:rsidR="003A6EC0" w:rsidRPr="0005697B" w:rsidRDefault="003A6EC0"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v:textbox>
                <w10:wrap type="topAndBottom"/>
              </v:shape>
            </w:pict>
          </mc:Fallback>
        </mc:AlternateContent>
      </w:r>
      <w:r w:rsidRPr="006F7344">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6F7344">
        <w:t>This study focuses on the Blasphemy law in Indonesia. Since Indonesia is a country based on a rule of law that recognizes multi-religions, where Muslims make up most of the population, 88% of the total population of over [265] millions,</w:t>
      </w:r>
      <w:r w:rsidR="00B3047C" w:rsidRPr="00E82028">
        <w:rPr>
          <w:rStyle w:val="FootnoteReference"/>
        </w:rPr>
        <w:footnoteReference w:id="16"/>
      </w:r>
      <w:r w:rsidR="00B3047C" w:rsidRPr="006F7344">
        <w:t xml:space="preserve"> This complexity, coupled with dynamic </w:t>
      </w:r>
      <w:proofErr w:type="spellStart"/>
      <w:r w:rsidR="00B3047C" w:rsidRPr="006F7344">
        <w:t>sociopolitical</w:t>
      </w:r>
      <w:proofErr w:type="spellEnd"/>
      <w:r w:rsidR="00B3047C" w:rsidRPr="006F7344">
        <w:t xml:space="preserve">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that the </w:t>
      </w:r>
      <w:proofErr w:type="spellStart"/>
      <w:r w:rsidR="00B3047C" w:rsidRPr="006F7344">
        <w:t>Ahok</w:t>
      </w:r>
      <w:proofErr w:type="spellEnd"/>
      <w:r w:rsidR="00B3047C" w:rsidRPr="006F7344">
        <w:t xml:space="preserve"> case,</w:t>
      </w:r>
      <w:r w:rsidR="00B3047C" w:rsidRPr="00E82028">
        <w:rPr>
          <w:rStyle w:val="FootnoteReference"/>
        </w:rPr>
        <w:footnoteReference w:id="17"/>
      </w:r>
      <w:r w:rsidR="00B3047C" w:rsidRPr="006F7344">
        <w:t xml:space="preserve"> a Chinese Christian, represents the Jakarta area, Indonesia's capital city, where the people are multicultural, more open and have a higher educational background. </w:t>
      </w:r>
      <w:proofErr w:type="spellStart"/>
      <w:r w:rsidR="00B3047C" w:rsidRPr="006F7344">
        <w:t>Ahok's</w:t>
      </w:r>
      <w:proofErr w:type="spellEnd"/>
      <w:r w:rsidR="00B3047C" w:rsidRPr="006F7344">
        <w:t xml:space="preserve"> case contains very strong political nuances where </w:t>
      </w:r>
      <w:r w:rsidR="00B3047C" w:rsidRPr="006F7344">
        <w:lastRenderedPageBreak/>
        <w:t xml:space="preserve">Islamist groups mobilized the masses and used the issue of blasphemy to confront </w:t>
      </w:r>
      <w:proofErr w:type="spellStart"/>
      <w:r w:rsidR="00B3047C" w:rsidRPr="006F7344">
        <w:t>Ahok</w:t>
      </w:r>
      <w:proofErr w:type="spellEnd"/>
      <w:r w:rsidR="00B3047C" w:rsidRPr="006F7344">
        <w:t xml:space="preserve"> in the 2019-2024 Governor election, so </w:t>
      </w:r>
      <w:proofErr w:type="spellStart"/>
      <w:r w:rsidR="00B3047C" w:rsidRPr="006F7344">
        <w:t>Ahok</w:t>
      </w:r>
      <w:proofErr w:type="spellEnd"/>
      <w:r w:rsidR="00B3047C" w:rsidRPr="006F7344">
        <w:t xml:space="preserve"> was sentenced to 2 (two) years in prison, and he lost in the 2019 local election.</w:t>
      </w:r>
    </w:p>
    <w:p w14:paraId="1FCFBD33" w14:textId="77777777" w:rsidR="00B3047C" w:rsidRPr="006F7344" w:rsidRDefault="00B3047C" w:rsidP="00B3047C">
      <w:pPr>
        <w:pStyle w:val="ParagraphNormal"/>
      </w:pPr>
      <w:r w:rsidRPr="006F7344">
        <w:t>The case of Ahmadiyya,</w:t>
      </w:r>
      <w:r w:rsidRPr="00E82028">
        <w:rPr>
          <w:rStyle w:val="FootnoteReference"/>
        </w:rPr>
        <w:footnoteReference w:id="18"/>
      </w:r>
      <w:r w:rsidRPr="006F7344">
        <w:t xml:space="preserve"> a new religious movement, in </w:t>
      </w:r>
      <w:proofErr w:type="spellStart"/>
      <w:r w:rsidRPr="006F7344">
        <w:t>Cikeusik</w:t>
      </w:r>
      <w:proofErr w:type="spellEnd"/>
      <w:r w:rsidRPr="006F7344">
        <w:t xml:space="preserve">, </w:t>
      </w:r>
      <w:proofErr w:type="spellStart"/>
      <w:r w:rsidRPr="006F7344">
        <w:t>Pandeglang</w:t>
      </w:r>
      <w:proofErr w:type="spellEnd"/>
      <w:r w:rsidRPr="006F7344">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6F7344" w:rsidRDefault="00B3047C" w:rsidP="00B3047C">
      <w:pPr>
        <w:pStyle w:val="ParagraphNormal"/>
      </w:pPr>
      <w:r w:rsidRPr="006F7344">
        <w:t xml:space="preserve">In the case of </w:t>
      </w:r>
      <w:proofErr w:type="spellStart"/>
      <w:r w:rsidRPr="006F7344">
        <w:t>Gafatar</w:t>
      </w:r>
      <w:proofErr w:type="spellEnd"/>
      <w:r w:rsidRPr="006F7344">
        <w:t>,</w:t>
      </w:r>
      <w:r w:rsidRPr="00E82028">
        <w:rPr>
          <w:rStyle w:val="FootnoteReference"/>
        </w:rPr>
        <w:footnoteReference w:id="19"/>
      </w:r>
      <w:r w:rsidRPr="006F7344">
        <w:t xml:space="preserve"> in Kalimantan, the members come from various Indonesia regions with middle to lower economies. The case of </w:t>
      </w:r>
      <w:proofErr w:type="spellStart"/>
      <w:r w:rsidRPr="006F7344">
        <w:t>Gafatar</w:t>
      </w:r>
      <w:proofErr w:type="spellEnd"/>
      <w:r w:rsidRPr="006F7344">
        <w:t xml:space="preserve"> is like the case of the Ahmadiyya, which is also characterized by various forms of violence by vigilante groups. </w:t>
      </w:r>
      <w:proofErr w:type="spellStart"/>
      <w:r w:rsidRPr="006F7344">
        <w:t>Gafatar</w:t>
      </w:r>
      <w:proofErr w:type="spellEnd"/>
      <w:r w:rsidRPr="006F7344">
        <w:t xml:space="preserve">, which initially invited his followers to be independent and has been supported by many parties, was eventually accused of being affiliated with </w:t>
      </w:r>
      <w:proofErr w:type="spellStart"/>
      <w:r w:rsidRPr="006F7344">
        <w:t>Millah</w:t>
      </w:r>
      <w:proofErr w:type="spellEnd"/>
      <w:r w:rsidRPr="006F7344">
        <w:t xml:space="preserve"> Abraham, whose leader was once considered a heretic and was still serving time when this case emerged.</w:t>
      </w:r>
    </w:p>
    <w:p w14:paraId="55DFAA19" w14:textId="77777777" w:rsidR="00B3047C" w:rsidRPr="006F7344" w:rsidRDefault="00B3047C" w:rsidP="00B3047C">
      <w:pPr>
        <w:pStyle w:val="ParagraphNormal"/>
      </w:pPr>
      <w:r w:rsidRPr="006F7344">
        <w:t xml:space="preserve">In the case of </w:t>
      </w:r>
      <w:proofErr w:type="spellStart"/>
      <w:r w:rsidRPr="006F7344">
        <w:t>Meiliana</w:t>
      </w:r>
      <w:proofErr w:type="spellEnd"/>
      <w:r w:rsidRPr="006F7344">
        <w:t>,</w:t>
      </w:r>
      <w:r w:rsidRPr="00E82028">
        <w:rPr>
          <w:rStyle w:val="FootnoteReference"/>
        </w:rPr>
        <w:footnoteReference w:id="20"/>
      </w:r>
      <w:r w:rsidRPr="006F7344">
        <w:t xml:space="preserve"> a Chinese Buddhist woman, live in </w:t>
      </w:r>
      <w:proofErr w:type="spellStart"/>
      <w:r w:rsidRPr="006F7344">
        <w:t>Tanjung</w:t>
      </w:r>
      <w:proofErr w:type="spellEnd"/>
      <w:r w:rsidRPr="006F7344">
        <w:t xml:space="preserve"> </w:t>
      </w:r>
      <w:proofErr w:type="spellStart"/>
      <w:r w:rsidRPr="006F7344">
        <w:t>Balai</w:t>
      </w:r>
      <w:proofErr w:type="spellEnd"/>
      <w:r w:rsidRPr="006F7344">
        <w:t xml:space="preserve"> Medan where people are heterogeneous and have a strong Malay culture character by upholding customary principles, “</w:t>
      </w:r>
      <w:r w:rsidRPr="006F7344">
        <w:rPr>
          <w:i/>
          <w:iCs/>
        </w:rPr>
        <w:t xml:space="preserve">Adat </w:t>
      </w:r>
      <w:proofErr w:type="spellStart"/>
      <w:r w:rsidRPr="006F7344">
        <w:rPr>
          <w:i/>
          <w:iCs/>
        </w:rPr>
        <w:t>bersendikan</w:t>
      </w:r>
      <w:proofErr w:type="spellEnd"/>
      <w:r w:rsidRPr="006F7344">
        <w:rPr>
          <w:i/>
          <w:iCs/>
        </w:rPr>
        <w:t xml:space="preserve"> </w:t>
      </w:r>
      <w:proofErr w:type="spellStart"/>
      <w:r w:rsidRPr="006F7344">
        <w:rPr>
          <w:i/>
          <w:iCs/>
        </w:rPr>
        <w:t>Syarak</w:t>
      </w:r>
      <w:proofErr w:type="spellEnd"/>
      <w:r w:rsidRPr="006F7344">
        <w:rPr>
          <w:i/>
          <w:iCs/>
        </w:rPr>
        <w:t xml:space="preserve">, </w:t>
      </w:r>
      <w:proofErr w:type="spellStart"/>
      <w:r w:rsidRPr="006F7344">
        <w:rPr>
          <w:i/>
          <w:iCs/>
        </w:rPr>
        <w:t>Syarak</w:t>
      </w:r>
      <w:proofErr w:type="spellEnd"/>
      <w:r w:rsidRPr="006F7344">
        <w:rPr>
          <w:i/>
          <w:iCs/>
        </w:rPr>
        <w:t xml:space="preserve"> </w:t>
      </w:r>
      <w:proofErr w:type="spellStart"/>
      <w:r w:rsidRPr="006F7344">
        <w:rPr>
          <w:i/>
          <w:iCs/>
        </w:rPr>
        <w:t>bersendikan</w:t>
      </w:r>
      <w:proofErr w:type="spellEnd"/>
      <w:r w:rsidRPr="006F7344">
        <w:rPr>
          <w:i/>
          <w:iCs/>
        </w:rPr>
        <w:t xml:space="preserve"> </w:t>
      </w:r>
      <w:proofErr w:type="spellStart"/>
      <w:r w:rsidRPr="006F7344">
        <w:rPr>
          <w:i/>
          <w:iCs/>
        </w:rPr>
        <w:t>Kitabullah</w:t>
      </w:r>
      <w:proofErr w:type="spellEnd"/>
      <w:r w:rsidRPr="006F7344">
        <w:t xml:space="preserve">” or "the tradition is based on Sharia, and the Sharia is based on the Koran". </w:t>
      </w:r>
      <w:proofErr w:type="spellStart"/>
      <w:r w:rsidRPr="006F7344">
        <w:t>Meiliana’s</w:t>
      </w:r>
      <w:proofErr w:type="spellEnd"/>
      <w:r w:rsidRPr="006F7344">
        <w:t xml:space="preserve"> protest to a </w:t>
      </w:r>
      <w:proofErr w:type="spellStart"/>
      <w:r w:rsidRPr="006F7344">
        <w:t>neighbor</w:t>
      </w:r>
      <w:proofErr w:type="spellEnd"/>
      <w:r w:rsidRPr="006F7344">
        <w:t xml:space="preserve"> mosque for a too loud call of praying was considered blasphemy against Islam. The </w:t>
      </w:r>
      <w:proofErr w:type="spellStart"/>
      <w:r w:rsidRPr="006F7344">
        <w:t>Meiliana’s</w:t>
      </w:r>
      <w:proofErr w:type="spellEnd"/>
      <w:r w:rsidRPr="006F7344">
        <w:t xml:space="preserve"> case is related to the politicization of religion and economic sentiment, where </w:t>
      </w:r>
      <w:proofErr w:type="spellStart"/>
      <w:r w:rsidRPr="006F7344">
        <w:t>Meiliana</w:t>
      </w:r>
      <w:proofErr w:type="spellEnd"/>
      <w:r w:rsidRPr="006F7344">
        <w:t xml:space="preserve"> as a Buddhist minority and of Chinese descendants is part of identity politics for hardliner Islamic groups to accuse </w:t>
      </w:r>
      <w:proofErr w:type="spellStart"/>
      <w:r w:rsidRPr="006F7344">
        <w:t>Meiliana</w:t>
      </w:r>
      <w:proofErr w:type="spellEnd"/>
      <w:r w:rsidRPr="006F7344">
        <w:t xml:space="preserve"> (</w:t>
      </w:r>
      <w:proofErr w:type="spellStart"/>
      <w:r w:rsidRPr="006F7344">
        <w:t>Suryadinata</w:t>
      </w:r>
      <w:proofErr w:type="spellEnd"/>
      <w:r w:rsidRPr="006F7344">
        <w:t xml:space="preserve">, 2019: 5-6). This case was also </w:t>
      </w:r>
      <w:proofErr w:type="spellStart"/>
      <w:r w:rsidRPr="006F7344">
        <w:t>colored</w:t>
      </w:r>
      <w:proofErr w:type="spellEnd"/>
      <w:r w:rsidRPr="006F7344">
        <w:t xml:space="preserve"> by the Vigilante group's attack on the Vihara Temple, where the Vigilante group used the excuse of protecting religion from </w:t>
      </w:r>
      <w:proofErr w:type="spellStart"/>
      <w:r w:rsidRPr="006F7344">
        <w:t>Meiliana's</w:t>
      </w:r>
      <w:proofErr w:type="spellEnd"/>
      <w:r w:rsidRPr="006F7344">
        <w:t xml:space="preserve"> actions, which were considered insulting to Islam. The difference between the decision of the first instance court that ruled </w:t>
      </w:r>
      <w:proofErr w:type="spellStart"/>
      <w:r w:rsidRPr="006F7344">
        <w:t>Meiliana</w:t>
      </w:r>
      <w:proofErr w:type="spellEnd"/>
      <w:r w:rsidRPr="006F7344">
        <w:t xml:space="preserve"> acquitted and the decision of the Appellate Court which sentenced her to 1.5 years is interesting to </w:t>
      </w:r>
      <w:r w:rsidRPr="006F7344">
        <w:lastRenderedPageBreak/>
        <w:t>examine to what extent the Court was affected by the politicization of religion and identity politics that occurred.</w:t>
      </w:r>
    </w:p>
    <w:p w14:paraId="008D6783" w14:textId="77777777" w:rsidR="00B3047C" w:rsidRPr="006F7344" w:rsidRDefault="00B3047C" w:rsidP="00B3047C">
      <w:pPr>
        <w:pStyle w:val="ParagraphNormal"/>
      </w:pPr>
      <w:r w:rsidRPr="006F7344">
        <w:t xml:space="preserve">This study will also examine the case of Bambang </w:t>
      </w:r>
      <w:proofErr w:type="spellStart"/>
      <w:r w:rsidRPr="006F7344">
        <w:t>Bima</w:t>
      </w:r>
      <w:proofErr w:type="spellEnd"/>
      <w:r w:rsidRPr="006F7344">
        <w:t>, an 18-year-old Muslim man from Surabaya who found guilty before the District Court of Surabaya after he uploaded an alter song of “</w:t>
      </w:r>
      <w:proofErr w:type="spellStart"/>
      <w:r w:rsidRPr="006F7344">
        <w:rPr>
          <w:i/>
          <w:iCs/>
        </w:rPr>
        <w:t>Aisyah</w:t>
      </w:r>
      <w:proofErr w:type="spellEnd"/>
      <w:r w:rsidRPr="006F7344">
        <w:rPr>
          <w:i/>
          <w:iCs/>
        </w:rPr>
        <w:t>, the Prophet’s wife</w:t>
      </w:r>
      <w:r w:rsidRPr="006F7344">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w:t>
      </w:r>
      <w:proofErr w:type="spellStart"/>
      <w:r w:rsidRPr="006F7344">
        <w:t>sociopolitical</w:t>
      </w:r>
      <w:proofErr w:type="spellEnd"/>
      <w:r w:rsidRPr="006F7344">
        <w:t xml:space="preserve"> dynamics that occurred at that time, need to be studied further.</w:t>
      </w:r>
    </w:p>
    <w:p w14:paraId="4BC8CBAE" w14:textId="77777777" w:rsidR="00B3047C" w:rsidRPr="006F7344" w:rsidRDefault="00B3047C" w:rsidP="00B3047C">
      <w:pPr>
        <w:pStyle w:val="ParagraphNormal"/>
      </w:pPr>
      <w:r w:rsidRPr="006F7344">
        <w:t xml:space="preserve">Using these case studies approaches, this study will explain a complete picture of the </w:t>
      </w:r>
      <w:proofErr w:type="spellStart"/>
      <w:r w:rsidRPr="006F7344">
        <w:t>sociopolitical</w:t>
      </w:r>
      <w:proofErr w:type="spellEnd"/>
      <w:r w:rsidRPr="006F7344">
        <w:t xml:space="preserve"> context of the enforcement of the IABL and various gaps that occur between the blasphemy law and its enforcement in practices to answer the research problems.</w:t>
      </w:r>
    </w:p>
    <w:p w14:paraId="446D00FF" w14:textId="5D36423E" w:rsidR="00D37586" w:rsidRPr="006F7344" w:rsidRDefault="00D37586" w:rsidP="00D37586">
      <w:pPr>
        <w:pStyle w:val="Heading2"/>
      </w:pPr>
      <w:bookmarkStart w:id="63" w:name="_Toc118302743"/>
      <w:bookmarkStart w:id="64" w:name="_Toc121200548"/>
      <w:r w:rsidRPr="006F7344">
        <w:t>The period of study</w:t>
      </w:r>
      <w:bookmarkEnd w:id="63"/>
      <w:bookmarkEnd w:id="64"/>
    </w:p>
    <w:p w14:paraId="376B5B54" w14:textId="77777777" w:rsidR="00D76790" w:rsidRPr="006F7344" w:rsidRDefault="00D76790" w:rsidP="00D76790">
      <w:pPr>
        <w:pStyle w:val="ParagraphNormal"/>
      </w:pPr>
      <w:r w:rsidRPr="006F7344">
        <w:t>This study is a continuation of the previous study conducted by other researchers, such as Melisa Crouch (2012),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4C33F4B8" w14:textId="3779B045" w:rsidR="00EE66A6" w:rsidRPr="006F7344" w:rsidRDefault="00EE66A6" w:rsidP="00EE66A6">
      <w:pPr>
        <w:pStyle w:val="Heading2"/>
      </w:pPr>
      <w:bookmarkStart w:id="65" w:name="_Toc118302744"/>
      <w:bookmarkStart w:id="66" w:name="_Toc121200549"/>
      <w:r w:rsidRPr="006F7344">
        <w:t>Data collection:  in-depth interview and semi structured interview</w:t>
      </w:r>
      <w:bookmarkEnd w:id="65"/>
      <w:bookmarkEnd w:id="66"/>
    </w:p>
    <w:p w14:paraId="00400EE4" w14:textId="2113D9B7" w:rsidR="00EE66A6" w:rsidRPr="006F7344" w:rsidRDefault="00EE66A6" w:rsidP="00EE66A6">
      <w:pPr>
        <w:pStyle w:val="ParagraphNormal"/>
      </w:pPr>
      <w:r w:rsidRPr="006F7344">
        <w:t xml:space="preserve">This study will interview the two kinds of sample, (1) experts and (2) informants. This study interviews the experts, such </w:t>
      </w:r>
      <w:r w:rsidR="002B3028" w:rsidRPr="006F7344">
        <w:t>as the</w:t>
      </w:r>
      <w:r w:rsidRPr="006F7344">
        <w:t xml:space="preserv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w:t>
      </w:r>
      <w:r w:rsidR="0056513D" w:rsidRPr="006F7344">
        <w:t>,</w:t>
      </w:r>
      <w:r w:rsidRPr="006F7344">
        <w:t xml:space="preserve"> the former </w:t>
      </w:r>
      <w:r w:rsidRPr="006F7344">
        <w:lastRenderedPageBreak/>
        <w:t>head of YLBHI – Jakarta). While for the experts, these interviews will be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3487DE5A" w14:textId="77777777" w:rsidR="00EE66A6" w:rsidRPr="006F7344" w:rsidRDefault="00EE66A6" w:rsidP="00EE66A6">
      <w:pPr>
        <w:pStyle w:val="ParagraphNormal"/>
      </w:pPr>
      <w:r w:rsidRPr="006F7344">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6F7344">
        <w:t>Pembela</w:t>
      </w:r>
      <w:proofErr w:type="spellEnd"/>
      <w:r w:rsidRPr="006F7344">
        <w:t xml:space="preserve"> Islam (FPI),  public prosecutors,  lawyers, executive staff from the largest Islamic organizations, such as </w:t>
      </w:r>
      <w:proofErr w:type="spellStart"/>
      <w:r w:rsidRPr="006F7344">
        <w:t>Nahdlatul</w:t>
      </w:r>
      <w:proofErr w:type="spellEnd"/>
      <w:r w:rsidRPr="006F7344">
        <w:t xml:space="preserve">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w:t>
      </w:r>
      <w:proofErr w:type="spellStart"/>
      <w:r w:rsidRPr="006F7344">
        <w:t>Nahdlatul</w:t>
      </w:r>
      <w:proofErr w:type="spellEnd"/>
      <w:r w:rsidRPr="006F7344">
        <w:t xml:space="preserve"> Ulama and Muhammadiyah were obtained through the statements they submitted to the Constitutional Court during the review of the Anti-Defamation Law.</w:t>
      </w:r>
    </w:p>
    <w:p w14:paraId="5B69EBE6" w14:textId="77A44495" w:rsidR="00EE66A6" w:rsidRPr="006F7344" w:rsidRDefault="00EE66A6" w:rsidP="00EE66A6">
      <w:pPr>
        <w:pStyle w:val="ParagraphNormal"/>
      </w:pPr>
      <w:r w:rsidRPr="006F7344">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w:t>
      </w:r>
      <w:r w:rsidRPr="006F7344">
        <w:lastRenderedPageBreak/>
        <w:t xml:space="preserve">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r w:rsidR="002B3028" w:rsidRPr="006F7344">
        <w:t>analysed</w:t>
      </w:r>
      <w:r w:rsidRPr="006F7344">
        <w:t xml:space="preserve"> for their meanings, implications, and impacts on justice and the religious rights of certain groups of religions to answer whether the legal policies on blasphemy in Indonesia are compatible with the IHRL in which Indonesia has ratified.</w:t>
      </w:r>
    </w:p>
    <w:p w14:paraId="098BD08B" w14:textId="0017CDCF" w:rsidR="00EE66A6" w:rsidRPr="006F7344" w:rsidRDefault="00EE66A6" w:rsidP="00EE66A6">
      <w:pPr>
        <w:pStyle w:val="Heading2"/>
      </w:pPr>
      <w:bookmarkStart w:id="67" w:name="_Toc118302745"/>
      <w:bookmarkStart w:id="68" w:name="_Toc121200550"/>
      <w:r w:rsidRPr="006F7344">
        <w:t xml:space="preserve">Analysis of the </w:t>
      </w:r>
      <w:commentRangeStart w:id="69"/>
      <w:r w:rsidRPr="006F7344">
        <w:t>data</w:t>
      </w:r>
      <w:bookmarkEnd w:id="67"/>
      <w:bookmarkEnd w:id="68"/>
      <w:commentRangeEnd w:id="69"/>
      <w:r w:rsidR="00694078">
        <w:rPr>
          <w:rStyle w:val="CommentReference"/>
          <w:rFonts w:ascii="Calibri" w:eastAsia="Calibri" w:hAnsi="Calibri" w:cs="Angsana New"/>
          <w:b w:val="0"/>
          <w:bCs w:val="0"/>
          <w:color w:val="000000"/>
        </w:rPr>
        <w:commentReference w:id="69"/>
      </w:r>
    </w:p>
    <w:p w14:paraId="53CC0CE2" w14:textId="482183FD" w:rsidR="00EE66A6" w:rsidRPr="006F7344" w:rsidRDefault="00EE66A6" w:rsidP="00EE66A6">
      <w:pPr>
        <w:pStyle w:val="ParagraphNormal"/>
      </w:pPr>
      <w:r w:rsidRPr="006F7344">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6F7344">
        <w:t>analysed</w:t>
      </w:r>
      <w:r w:rsidRPr="006F7344">
        <w:t xml:space="preserve"> using doctrinal approach. Legal analysis needs to be done first to evaluate legal rules and or legal system through studying the relation between rules formulated by statute or judicial decisions and the conduct of citizens (Stone, 45-47). Then the findings of legal analysis will be studied further to find empirical data in the field. This is to further examine whether religious populism, the politicization of religion, and “</w:t>
      </w:r>
      <w:r w:rsidRPr="002B3028">
        <w:rPr>
          <w:i/>
          <w:iCs/>
        </w:rPr>
        <w:t xml:space="preserve">main hakim </w:t>
      </w:r>
      <w:proofErr w:type="spellStart"/>
      <w:r w:rsidRPr="002B3028">
        <w:rPr>
          <w:i/>
          <w:iCs/>
        </w:rPr>
        <w:t>sendiri</w:t>
      </w:r>
      <w:proofErr w:type="spellEnd"/>
      <w:r w:rsidRPr="006F7344">
        <w:t xml:space="preserve">” are the main factors that support the strengthening of the anti-blasphemy law in Indonesia. </w:t>
      </w:r>
      <w:proofErr w:type="spellStart"/>
      <w:r w:rsidRPr="006F7344">
        <w:t>Tamanaha</w:t>
      </w:r>
      <w:proofErr w:type="spellEnd"/>
      <w:r w:rsidR="002B3028">
        <w:t xml:space="preserve"> </w:t>
      </w:r>
      <w:r w:rsidR="002B3028">
        <w:fldChar w:fldCharType="begin"/>
      </w:r>
      <w:r w:rsidR="002B3028">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fldChar w:fldCharType="separate"/>
      </w:r>
      <w:r w:rsidR="002B3028" w:rsidRPr="002B3028">
        <w:rPr>
          <w:rFonts w:cs="Linux Libertine"/>
        </w:rPr>
        <w:t>(2011)</w:t>
      </w:r>
      <w:r w:rsidR="002B3028">
        <w:fldChar w:fldCharType="end"/>
      </w:r>
      <w:r w:rsidRPr="006F7344">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fldChar w:fldCharType="begin"/>
      </w:r>
      <w:r w:rsidR="002B3028">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fldChar w:fldCharType="separate"/>
      </w:r>
      <w:r w:rsidR="002B3028" w:rsidRPr="002B3028">
        <w:rPr>
          <w:rFonts w:cs="Linux Libertine"/>
        </w:rPr>
        <w:t>(Gurvitch, 1947, p. 30)</w:t>
      </w:r>
      <w:r w:rsidR="002B3028">
        <w:fldChar w:fldCharType="end"/>
      </w:r>
      <w:r w:rsidRPr="006F7344">
        <w:t xml:space="preserve"> and how the law be applied to certain context to be criticized to evaluate on how </w:t>
      </w:r>
      <w:r w:rsidRPr="006F7344">
        <w:lastRenderedPageBreak/>
        <w:t xml:space="preserve">it works. Thus, to answer the problems in this study, various empirical data, court experiences in deciding cases of blasphemy, as well as various existing regulations and policies will be studied and will be used to explore and understand the </w:t>
      </w:r>
      <w:proofErr w:type="spellStart"/>
      <w:r w:rsidRPr="006F7344">
        <w:t>sociopolitical</w:t>
      </w:r>
      <w:proofErr w:type="spellEnd"/>
      <w:r w:rsidRPr="006F7344">
        <w:t xml:space="preserve"> dynamics that occur as well as the factors and actors involved and whether these </w:t>
      </w:r>
      <w:proofErr w:type="spellStart"/>
      <w:r w:rsidRPr="006F7344">
        <w:t>sociopolitical</w:t>
      </w:r>
      <w:proofErr w:type="spellEnd"/>
      <w:r w:rsidRPr="006F7344">
        <w:t xml:space="preserve">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92098E7" w:rsidR="00D37586" w:rsidRPr="006F7344" w:rsidRDefault="00EE66A6" w:rsidP="00EE66A6">
      <w:pPr>
        <w:pStyle w:val="ParagraphNormal"/>
      </w:pPr>
      <w:r w:rsidRPr="006F7344">
        <w:t xml:space="preserve">Data of this study will be </w:t>
      </w:r>
      <w:proofErr w:type="spellStart"/>
      <w:r w:rsidRPr="006F7344">
        <w:t>analyzed</w:t>
      </w:r>
      <w:proofErr w:type="spellEnd"/>
      <w:r w:rsidRPr="006F7344">
        <w:t xml:space="preserve"> using descriptive qualitative, hermeneutic, and cross discourse analysis. According to Van Dijk, the discourse </w:t>
      </w:r>
      <w:proofErr w:type="spellStart"/>
      <w:r w:rsidRPr="006F7344">
        <w:t>analyzes</w:t>
      </w:r>
      <w:proofErr w:type="spellEnd"/>
      <w:r w:rsidRPr="006F7344">
        <w:t xml:space="preserve"> mean how the legal norm or </w:t>
      </w:r>
      <w:proofErr w:type="spellStart"/>
      <w:r w:rsidRPr="006F7344">
        <w:t>sociopolitical</w:t>
      </w:r>
      <w:proofErr w:type="spellEnd"/>
      <w:r w:rsidRPr="006F7344">
        <w:t xml:space="preserve"> context surrounding the cases encourage and influence the Court to make such decisions. Because referring to </w:t>
      </w:r>
      <w:proofErr w:type="spellStart"/>
      <w:r w:rsidRPr="006F7344">
        <w:t>Heideger</w:t>
      </w:r>
      <w:proofErr w:type="spellEnd"/>
      <w:r w:rsidRPr="006F7344">
        <w:t xml:space="preserve">, every text is related to the context when and in what condition it was written. Then, referring to </w:t>
      </w:r>
      <w:r w:rsidR="00EC5BD9">
        <w:fldChar w:fldCharType="begin"/>
      </w:r>
      <w:r w:rsidR="00EC5BD9">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fldChar w:fldCharType="separate"/>
      </w:r>
      <w:r w:rsidR="00EC5BD9" w:rsidRPr="00EC5BD9">
        <w:rPr>
          <w:rFonts w:cs="Linux Libertine"/>
        </w:rPr>
        <w:t>(Miles and Huberman, 1994, p. 30)</w:t>
      </w:r>
      <w:r w:rsidR="00EC5BD9">
        <w:fldChar w:fldCharType="end"/>
      </w:r>
      <w:r w:rsidRPr="006F7344">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6F7344" w:rsidRDefault="00341A57" w:rsidP="00341A57">
      <w:pPr>
        <w:pStyle w:val="Heading2"/>
      </w:pPr>
      <w:bookmarkStart w:id="70" w:name="_Toc118302734"/>
      <w:bookmarkStart w:id="71" w:name="_Toc121200551"/>
      <w:r w:rsidRPr="006F7344">
        <w:t>Research ethics</w:t>
      </w:r>
      <w:bookmarkEnd w:id="70"/>
      <w:bookmarkEnd w:id="71"/>
    </w:p>
    <w:p w14:paraId="1FBAF76D" w14:textId="77777777" w:rsidR="00341A57" w:rsidRPr="006F7344" w:rsidRDefault="00341A57" w:rsidP="00341A57">
      <w:pPr>
        <w:pStyle w:val="ParagraphafSubheader"/>
      </w:pPr>
      <w:r w:rsidRPr="006F7344">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w:t>
      </w:r>
      <w:r w:rsidRPr="006F7344">
        <w:lastRenderedPageBreak/>
        <w:t>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77777777" w:rsidR="00341A57" w:rsidRPr="006F7344" w:rsidRDefault="00341A57" w:rsidP="00341A57">
      <w:pPr>
        <w:pStyle w:val="ParagraphNormal"/>
      </w:pPr>
      <w:r w:rsidRPr="006F7344">
        <w:t>For the success of the study, to reduce the risk and referring to the guiding principles of “do no harm”, this research will be conducted based on some aspects:</w:t>
      </w:r>
    </w:p>
    <w:p w14:paraId="038F7B2C" w14:textId="77777777" w:rsidR="00341A57" w:rsidRPr="006F7344" w:rsidRDefault="00341A57">
      <w:pPr>
        <w:pStyle w:val="ListNumber"/>
        <w:numPr>
          <w:ilvl w:val="0"/>
          <w:numId w:val="4"/>
        </w:numPr>
      </w:pPr>
      <w:r w:rsidRPr="006F7344">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6F7344" w:rsidRDefault="00341A57">
      <w:pPr>
        <w:pStyle w:val="ListNumber"/>
        <w:numPr>
          <w:ilvl w:val="0"/>
          <w:numId w:val="4"/>
        </w:numPr>
      </w:pPr>
      <w:r w:rsidRPr="006F7344">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6F7344" w:rsidRDefault="00341A57">
      <w:pPr>
        <w:pStyle w:val="ListNumber"/>
        <w:numPr>
          <w:ilvl w:val="0"/>
          <w:numId w:val="4"/>
        </w:numPr>
      </w:pPr>
      <w:r w:rsidRPr="006F7344">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6F7344" w:rsidRDefault="00341A57">
      <w:pPr>
        <w:pStyle w:val="ListNumber"/>
        <w:numPr>
          <w:ilvl w:val="0"/>
          <w:numId w:val="4"/>
        </w:numPr>
      </w:pPr>
      <w:r w:rsidRPr="006F7344">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6F7344" w:rsidRDefault="00341A57">
      <w:pPr>
        <w:pStyle w:val="ListNumber"/>
        <w:numPr>
          <w:ilvl w:val="0"/>
          <w:numId w:val="4"/>
        </w:numPr>
      </w:pPr>
      <w:r w:rsidRPr="006F7344">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6F7344" w:rsidRDefault="00341A57" w:rsidP="00341A57">
      <w:pPr>
        <w:pStyle w:val="ParagraphNormal"/>
      </w:pPr>
      <w:r w:rsidRPr="006F7344">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w:t>
      </w:r>
      <w:r w:rsidRPr="006F7344">
        <w:lastRenderedPageBreak/>
        <w:t xml:space="preserve">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w:t>
      </w:r>
      <w:proofErr w:type="spellStart"/>
      <w:r w:rsidRPr="006F7344">
        <w:t>FoRB</w:t>
      </w:r>
      <w:proofErr w:type="spellEnd"/>
      <w:r w:rsidRPr="006F7344">
        <w:t xml:space="preserve"> in Indonesia.</w:t>
      </w:r>
    </w:p>
    <w:p w14:paraId="648D1BF0" w14:textId="64378CEE" w:rsidR="00341A57" w:rsidRPr="006F7344" w:rsidRDefault="00341A57" w:rsidP="00341A57">
      <w:pPr>
        <w:pStyle w:val="ParagraphNormal"/>
      </w:pPr>
      <w:r w:rsidRPr="006F7344">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E2303B4" w14:textId="195D19E4" w:rsidR="00D37586" w:rsidRPr="006F7344" w:rsidRDefault="00982072" w:rsidP="00982072">
      <w:pPr>
        <w:pStyle w:val="Heading2"/>
      </w:pPr>
      <w:r w:rsidRPr="006F7344">
        <w:t xml:space="preserve"> </w:t>
      </w:r>
      <w:bookmarkStart w:id="72" w:name="_Toc118302746"/>
      <w:bookmarkStart w:id="73" w:name="_Toc121200552"/>
      <w:r w:rsidR="00D37586" w:rsidRPr="006F7344">
        <w:t>Conclusion</w:t>
      </w:r>
      <w:bookmarkEnd w:id="72"/>
      <w:bookmarkEnd w:id="73"/>
    </w:p>
    <w:p w14:paraId="216C1FD8" w14:textId="77777777" w:rsidR="0054593C" w:rsidRPr="006F7344" w:rsidRDefault="004002C6" w:rsidP="0054593C">
      <w:pPr>
        <w:pStyle w:val="ParagraphafSubheader"/>
      </w:pPr>
      <w:r w:rsidRPr="006F7344">
        <w:t xml:space="preserve">Many studies with a legal approach have shown that BL is not compatible with IHRL. Indonesia's need to reform BL is unavoidable. </w:t>
      </w:r>
      <w:r w:rsidR="00D76790" w:rsidRPr="006F7344">
        <w:t>But</w:t>
      </w:r>
      <w:r w:rsidRPr="006F7344">
        <w:t xml:space="preserve"> legal studies do not adequately answer why there is still public polarization in Blasphemy's legal reform efforts. Social research on the perception of Indonesian people regarding religious freedom does not adequately answer this issue. Research that explores the difficulties of reaching national consensus to change laws or explore the reasons behind prolonged law enforcement, whether it is related to social or political aspects, needs to be studied further. There </w:t>
      </w:r>
      <w:r w:rsidR="00982072" w:rsidRPr="006F7344">
        <w:t>are</w:t>
      </w:r>
      <w:r w:rsidRPr="006F7344">
        <w:t xml:space="preserve"> no single concept of what defamation means. Some people believe that defamation is hate speech. Others believe that defamation protects a religious system or symbol does not protect people as individuals. The concept of defamation of ambiguous religion can lead to public discourse that needs to be studied. </w:t>
      </w:r>
    </w:p>
    <w:p w14:paraId="50E98DC7" w14:textId="54AA397C" w:rsidR="004002C6" w:rsidRPr="006F7344" w:rsidRDefault="004002C6" w:rsidP="0054593C">
      <w:pPr>
        <w:pStyle w:val="ParagraphafSubheader"/>
        <w:ind w:firstLine="709"/>
      </w:pPr>
      <w:r w:rsidRPr="006F7344">
        <w:t xml:space="preserve">These various understandings can hamper efforts to make new laws. The tendency of religious defamation laws to criminalize minority religious groups with severe punishment must be stopped, while alternative non-criminal settlements need to be explored and elaborated. Indonesia's ideology as a country that believes in One God should not be translated as state interference in the choice of religion and belief of </w:t>
      </w:r>
      <w:r w:rsidRPr="006F7344">
        <w:lastRenderedPageBreak/>
        <w:t>everyone. State restrictions on the right to manifest religion must be directed at limiting the spread of hatred that undermines tolerance while still considering the proportionality of punishment. The court as a state institution is the final institution expected by the community to resolve their problems. Social-legal studies are needed not only to identify human rights norms, facts, and how norms apply to facts, but also to understand the gap between Blasphemy's legal content and empirical facts in the field in responding to the law. It needs to be studied how judges' decisions affect and are influenced by the social fabric of society.</w:t>
      </w:r>
    </w:p>
    <w:p w14:paraId="0A408AED" w14:textId="691E49D6" w:rsidR="00350982" w:rsidRPr="006F7344" w:rsidRDefault="00350982" w:rsidP="00350982">
      <w:pPr>
        <w:pStyle w:val="ParagraphNormal"/>
      </w:pPr>
    </w:p>
    <w:p w14:paraId="489CE9F6" w14:textId="77777777" w:rsidR="00863502" w:rsidRDefault="00863502" w:rsidP="001E09B0">
      <w:pPr>
        <w:sectPr w:rsidR="00863502" w:rsidSect="00AD7666">
          <w:headerReference w:type="even" r:id="rId23"/>
          <w:pgSz w:w="11906" w:h="16838" w:code="9"/>
          <w:pgMar w:top="2126" w:right="1418" w:bottom="1418" w:left="2126" w:header="1418" w:footer="709" w:gutter="0"/>
          <w:cols w:space="708"/>
          <w:docGrid w:linePitch="360"/>
        </w:sectPr>
      </w:pPr>
    </w:p>
    <w:p w14:paraId="05AFE4DE" w14:textId="708F1558" w:rsidR="00446BC4" w:rsidRPr="006F7344" w:rsidRDefault="00FF1EBE" w:rsidP="00C56772">
      <w:pPr>
        <w:pStyle w:val="CHAPsStyle14ptBoldCentered"/>
      </w:pPr>
      <w:bookmarkStart w:id="74" w:name="_Toc118302747"/>
      <w:bookmarkStart w:id="75" w:name="_Toc121200553"/>
      <w:r w:rsidRPr="006F7344">
        <w:lastRenderedPageBreak/>
        <w:t>CHAPTER III</w:t>
      </w:r>
      <w:r w:rsidR="00713861" w:rsidRPr="006F7344">
        <w:t xml:space="preserve"> </w:t>
      </w:r>
      <w:bookmarkEnd w:id="74"/>
      <w:r w:rsidR="009B0952">
        <w:br/>
      </w:r>
      <w:r w:rsidR="00C56772" w:rsidRPr="006F7344">
        <w:t>CONTESTING</w:t>
      </w:r>
      <w:r w:rsidR="00243A9E" w:rsidRPr="006F7344">
        <w:t xml:space="preserve"> </w:t>
      </w:r>
      <w:r w:rsidR="005A4E8B" w:rsidRPr="006F7344">
        <w:t xml:space="preserve">THE </w:t>
      </w:r>
      <w:r w:rsidR="00FD7485" w:rsidRPr="006F7344">
        <w:t>CONSTITUTIONALT</w:t>
      </w:r>
      <w:r w:rsidR="00243A9E" w:rsidRPr="006F7344">
        <w:t xml:space="preserve">Y OF </w:t>
      </w:r>
      <w:r w:rsidR="005A4E8B" w:rsidRPr="006F7344">
        <w:t>THE</w:t>
      </w:r>
      <w:r w:rsidR="00243A9E" w:rsidRPr="006F7344">
        <w:t xml:space="preserve"> </w:t>
      </w:r>
      <w:r w:rsidR="00FF233E" w:rsidRPr="006F7344">
        <w:t>INDONESIA</w:t>
      </w:r>
      <w:r w:rsidR="003E02E4" w:rsidRPr="006F7344">
        <w:t xml:space="preserve">’S </w:t>
      </w:r>
      <w:r w:rsidR="00FF233E" w:rsidRPr="006F7344">
        <w:t>ANTI-BLASPHEMY LAW THROUGH THE LENS OF THE RULE OF LAW</w:t>
      </w:r>
      <w:bookmarkEnd w:id="75"/>
    </w:p>
    <w:p w14:paraId="53CB348B" w14:textId="63867650" w:rsidR="00BB6CF6" w:rsidRPr="006F7344"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6F7344" w:rsidRDefault="00BB6CF6" w:rsidP="00BB6CF6">
      <w:pPr>
        <w:pStyle w:val="Heading2"/>
      </w:pPr>
      <w:bookmarkStart w:id="76" w:name="_Toc118302748"/>
      <w:bookmarkStart w:id="77" w:name="_Toc121200554"/>
      <w:r w:rsidRPr="006F7344">
        <w:t>Introduction</w:t>
      </w:r>
      <w:bookmarkEnd w:id="76"/>
      <w:bookmarkEnd w:id="77"/>
    </w:p>
    <w:p w14:paraId="4175E6B1" w14:textId="27F12F28" w:rsidR="001214A0" w:rsidRPr="006F7344" w:rsidRDefault="001214A0" w:rsidP="00293471">
      <w:pPr>
        <w:pStyle w:val="ParagraphafSubheader"/>
      </w:pPr>
      <w:r w:rsidRPr="006F7344">
        <w:t xml:space="preserve">Before investigating whether or not the enforcement of blasphemy legislation is influenced by the politization of religion, as is usually done by many researchers using a socio-legal study approach, an examination of the characteristics of the present evolution of Indonesia's Anti-Blasphemy Law (IABL) is required </w:t>
      </w:r>
      <w:r w:rsidR="00EC5BD9">
        <w:fldChar w:fldCharType="begin"/>
      </w:r>
      <w:r w:rsidR="00EC5BD9">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EC5BD9">
        <w:fldChar w:fldCharType="separate"/>
      </w:r>
      <w:r w:rsidR="00EC5BD9" w:rsidRPr="00EC5BD9">
        <w:rPr>
          <w:rFonts w:cs="Linux Libertine"/>
        </w:rPr>
        <w:t>(Bedner and Vel, 2010)</w:t>
      </w:r>
      <w:r w:rsidR="00EC5BD9">
        <w:fldChar w:fldCharType="end"/>
      </w:r>
      <w:r w:rsidRPr="006F7344">
        <w:t>.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bringing order to society and creating harmonious relations between religious adherents,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6F7344" w:rsidRDefault="001214A0" w:rsidP="00293471">
      <w:pPr>
        <w:pStyle w:val="ParagraphNormal"/>
      </w:pPr>
      <w:r w:rsidRPr="006F7344">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6F7344">
        <w:t>norm</w:t>
      </w:r>
      <w:r w:rsidRPr="006F7344">
        <w:t xml:space="preserve"> on blasphemy through electronic media, must also be </w:t>
      </w:r>
      <w:r w:rsidR="00EC5BD9" w:rsidRPr="006F7344">
        <w:t>analysed</w:t>
      </w:r>
      <w:r w:rsidRPr="006F7344">
        <w:t>. This includes central government policies, local government policies, and the fatwa of the Indonesia Ulema Council, which continues to deepen the grip of the blasphemy legislation.</w:t>
      </w:r>
    </w:p>
    <w:p w14:paraId="7E5D62AD" w14:textId="64A15848" w:rsidR="001214A0" w:rsidRPr="006F7344" w:rsidRDefault="001214A0" w:rsidP="00293471">
      <w:pPr>
        <w:pStyle w:val="ParagraphNormal"/>
      </w:pPr>
      <w:r w:rsidRPr="006F7344">
        <w:t xml:space="preserve">So, why does Indonesia care about its citizens' right to religious freedom? There are at least two explanations for this, which are legal philosophy and empirical considerations. In legal theory, one of the goals of the state is to defend the whole Indonesian country via the preservation of human rights. This is consistent with the goal </w:t>
      </w:r>
      <w:r w:rsidRPr="006F7344">
        <w:lastRenderedPageBreak/>
        <w:t xml:space="preserve">of developing International Human Rights Law (IHRL), which is to urge all nations to respect, defend, and </w:t>
      </w:r>
      <w:r w:rsidR="00EC5BD9" w:rsidRPr="006F7344">
        <w:t>fulfil</w:t>
      </w:r>
      <w:r w:rsidRPr="006F7344">
        <w:t xml:space="preserve"> their citizens' human rights. As a result, it is quite legitimate for every Indonesian citizen to expect the ruling government to consistently respect, safeguard, and </w:t>
      </w:r>
      <w:r w:rsidR="00EC5BD9" w:rsidRPr="006F7344">
        <w:t>fulfil</w:t>
      </w:r>
      <w:r w:rsidRPr="006F7344">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w:t>
      </w:r>
      <w:proofErr w:type="spellStart"/>
      <w:r w:rsidRPr="006F7344">
        <w:t>FoRB</w:t>
      </w:r>
      <w:proofErr w:type="spellEnd"/>
      <w:r w:rsidRPr="006F7344">
        <w:t xml:space="preserve">) ensures the right of every individual to explore, accept, change, and realize their own choice of religion or belief without confronting any interference either in the public or private arena. The state may limit a person's religious expression as long as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w:t>
      </w:r>
      <w:commentRangeStart w:id="78"/>
      <w:r w:rsidRPr="006F7344">
        <w:t>faiths</w:t>
      </w:r>
      <w:commentRangeEnd w:id="78"/>
      <w:r w:rsidR="00115EEE">
        <w:rPr>
          <w:rStyle w:val="CommentReference"/>
          <w:rFonts w:ascii="Calibri" w:eastAsia="Calibri" w:hAnsi="Calibri"/>
          <w:color w:val="000000"/>
        </w:rPr>
        <w:commentReference w:id="78"/>
      </w:r>
      <w:r w:rsidRPr="006F7344">
        <w:t>.</w:t>
      </w:r>
    </w:p>
    <w:p w14:paraId="71391402" w14:textId="0388EC27" w:rsidR="001214A0" w:rsidRPr="006F7344" w:rsidRDefault="001214A0" w:rsidP="00293471">
      <w:pPr>
        <w:pStyle w:val="ParagraphNormal"/>
      </w:pPr>
      <w:r w:rsidRPr="006F7344">
        <w:t>The issue of the freedom of religion in Indonesia remains a global concern from an empirical standpoint. Indonesia remains on the SWL (Special Watch List) category in the Annual Report issued by USCIRF on April 26, 2022.</w:t>
      </w:r>
      <w:r w:rsidRPr="00E82028">
        <w:rPr>
          <w:rStyle w:val="FootnoteReference"/>
        </w:rPr>
        <w:footnoteReference w:id="21"/>
      </w:r>
      <w:r w:rsidRPr="006F7344">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t xml:space="preserve"> </w:t>
      </w:r>
      <w:r w:rsidR="00EC5BD9">
        <w:fldChar w:fldCharType="begin"/>
      </w:r>
      <w:r w:rsidR="00EC5BD9">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fldChar w:fldCharType="separate"/>
      </w:r>
      <w:r w:rsidR="00EC5BD9" w:rsidRPr="00EC5BD9">
        <w:rPr>
          <w:rFonts w:cs="Linux Libertine"/>
        </w:rPr>
        <w:t>(Yosarie et al., 2021)</w:t>
      </w:r>
      <w:r w:rsidR="00EC5BD9">
        <w:fldChar w:fldCharType="end"/>
      </w:r>
      <w:r w:rsidRPr="006F7344">
        <w:t>,</w:t>
      </w:r>
      <w:r w:rsidRPr="00E82028">
        <w:rPr>
          <w:rStyle w:val="FootnoteReference"/>
        </w:rPr>
        <w:footnoteReference w:id="22"/>
      </w:r>
      <w:r w:rsidRPr="006F7344">
        <w:t xml:space="preserve">  </w:t>
      </w:r>
      <w:r w:rsidR="0048168F">
        <w:fldChar w:fldCharType="begin"/>
      </w:r>
      <w:r w:rsidR="0048168F">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w:t>
      </w:r>
      <w:r w:rsidRPr="00E82028">
        <w:rPr>
          <w:rStyle w:val="FootnoteReference"/>
        </w:rPr>
        <w:footnoteReference w:id="23"/>
      </w:r>
      <w:r w:rsidRPr="006F7344">
        <w:t xml:space="preserve"> </w:t>
      </w:r>
      <w:r w:rsidRPr="006F7344">
        <w:lastRenderedPageBreak/>
        <w:t>and PSHK,</w:t>
      </w:r>
      <w:r w:rsidRPr="006F7344">
        <w:rPr>
          <w:rStyle w:val="FootnoteReference"/>
        </w:rPr>
        <w:t xml:space="preserve"> </w:t>
      </w:r>
      <w:r w:rsidRPr="00E82028">
        <w:rPr>
          <w:rStyle w:val="FootnoteReference"/>
        </w:rPr>
        <w:footnoteReference w:id="24"/>
      </w:r>
      <w:r w:rsidRPr="006F7344">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t xml:space="preserve"> </w:t>
      </w:r>
      <w:r w:rsidR="0048168F">
        <w:fldChar w:fldCharType="begin"/>
      </w:r>
      <w:r w:rsidR="0048168F">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 Under the guise of defending and safeguarding the country's official religion from insults or harassment</w:t>
      </w:r>
      <w:r w:rsidR="0048168F">
        <w:t xml:space="preserve"> </w:t>
      </w:r>
      <w:r w:rsidR="0048168F">
        <w:fldChar w:fldCharType="begin"/>
      </w:r>
      <w:r w:rsidR="0048168F">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fldChar w:fldCharType="separate"/>
      </w:r>
      <w:r w:rsidR="0048168F" w:rsidRPr="0048168F">
        <w:rPr>
          <w:rFonts w:cs="Linux Libertine"/>
        </w:rPr>
        <w:t>(Lindsey and Butt, 2016)</w:t>
      </w:r>
      <w:r w:rsidR="0048168F">
        <w:fldChar w:fldCharType="end"/>
      </w:r>
      <w:r w:rsidR="0048168F">
        <w:t>,</w:t>
      </w:r>
      <w:r w:rsidRPr="006F7344">
        <w:t xml:space="preserve"> intimate relationships between the government and adherents of the majority faith are sometimes utilized for political infidelity by adopting discriminatory public laws. Since the right to </w:t>
      </w:r>
      <w:proofErr w:type="spellStart"/>
      <w:r w:rsidRPr="006F7344">
        <w:t>FoE</w:t>
      </w:r>
      <w:proofErr w:type="spellEnd"/>
      <w:r w:rsidRPr="006F7344">
        <w:t xml:space="preserve"> is not an absolute right,</w:t>
      </w:r>
      <w:r w:rsidRPr="006F7344">
        <w:rPr>
          <w:rStyle w:val="FootnoteReference"/>
        </w:rPr>
        <w:t xml:space="preserve"> </w:t>
      </w:r>
      <w:r w:rsidRPr="00E82028">
        <w:rPr>
          <w:rStyle w:val="FootnoteReference"/>
        </w:rPr>
        <w:footnoteReference w:id="25"/>
      </w:r>
      <w:r w:rsidRPr="006F7344">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w:t>
      </w:r>
      <w:proofErr w:type="spellStart"/>
      <w:r w:rsidRPr="006F7344">
        <w:t>FoE</w:t>
      </w:r>
      <w:proofErr w:type="spellEnd"/>
      <w:r w:rsidRPr="006F7344">
        <w:t xml:space="preserve"> are frequently overly stringent, unclear, and discriminatory. Rather than curbing instances of hate speech, these laws endanger the substance of the basic right or even harm democracy.</w:t>
      </w:r>
    </w:p>
    <w:p w14:paraId="159CDD45" w14:textId="3A021AF6" w:rsidR="001214A0" w:rsidRPr="006F7344" w:rsidRDefault="001214A0" w:rsidP="001214A0">
      <w:pPr>
        <w:pStyle w:val="ParagraphNormal"/>
      </w:pPr>
      <w:r w:rsidRPr="006F7344">
        <w:t>This chapter seeks to assess 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p>
    <w:p w14:paraId="3C470935" w14:textId="3D88BC5C" w:rsidR="001214A0" w:rsidRPr="006F7344" w:rsidRDefault="001214A0" w:rsidP="001214A0">
      <w:pPr>
        <w:pStyle w:val="ParagraphNormal"/>
      </w:pPr>
      <w:r w:rsidRPr="006F7344">
        <w:t xml:space="preserve">This chapter begins with a discussion of the historical backdrop of the establishment of the rule against blasphemy and the reasons why, during the </w:t>
      </w:r>
      <w:commentRangeStart w:id="79"/>
      <w:r w:rsidRPr="006F7344">
        <w:t>old age</w:t>
      </w:r>
      <w:commentRangeEnd w:id="79"/>
      <w:r w:rsidR="00115EEE">
        <w:rPr>
          <w:rStyle w:val="CommentReference"/>
          <w:rFonts w:ascii="Calibri" w:eastAsia="Calibri" w:hAnsi="Calibri"/>
          <w:color w:val="000000"/>
        </w:rPr>
        <w:commentReference w:id="79"/>
      </w:r>
      <w:r w:rsidRPr="006F7344">
        <w:t xml:space="preserve">, the regulation was developed by a presidential decree as opposed to a statute, including whether an emergency was the primary factor in its construction. Then, how the legislation against blasphemy strengthened during the new order and reformation </w:t>
      </w:r>
      <w:r w:rsidRPr="006F7344">
        <w:lastRenderedPageBreak/>
        <w:t xml:space="preserve">periods. This chapter presents the most recent developments in the examination of the previous Anti-Blasphemy Law by </w:t>
      </w:r>
      <w:r w:rsidR="00FA68F1" w:rsidRPr="006F7344">
        <w:t>analysing</w:t>
      </w:r>
      <w:r w:rsidRPr="006F7344">
        <w:t xml:space="preserve"> in depth the different judgments of the Constitutional Court, namely Nos. 140/PUU-VII/2009, 84/PUU-X/2012, and 76/PUU-XVI/2018, studying the arguments of the petitioners and respondents, as well as the considerations of the judges in their conclusions and conducting in-depth interviews with several relevant sources. These findings will illustrate why the enforcement of blasphemy laws has been challenging in the subsequent chapters. In its various decisions, the Constitutional Court has acknowledged that this law is normally </w:t>
      </w:r>
      <w:r w:rsidR="00FA68F1" w:rsidRPr="006F7344">
        <w:t>flawed but</w:t>
      </w:r>
      <w:r w:rsidRPr="006F7344">
        <w:t xml:space="preserve"> has also repeatedly argued that ABLI is constitutional because the right to religious expression is in line with Article 28J of the 1945 Constitution (UUD 1945), which states that the right to religious expression is not an absolute right and can be limited by ABLI in order to maintain tolerance and protect public order. </w:t>
      </w:r>
    </w:p>
    <w:p w14:paraId="5A3C2A5A" w14:textId="7E413E52" w:rsidR="001214A0" w:rsidRPr="006F7344" w:rsidRDefault="001214A0" w:rsidP="001214A0">
      <w:pPr>
        <w:pStyle w:val="ParagraphNormal"/>
      </w:pPr>
      <w:r w:rsidRPr="006F7344">
        <w:t xml:space="preserve">This equivocal approach of the Constitutional Court influences the way subordinate courts examine and decide blasphemy cases. The Court's stance impacts politicians' willingness to amend the legislation. If the Constitutional Court, as the guardian of human rights, has ruled the Anti-Blasphemy Legislation to be constitutional, there is no legal justification for parliamentarians to continue revising the law. Due to the absence of a new the IABL replacement bill in Indonesia, the primary reason for the Court's reluctance to abolish the legislation is a lack of evidence suggesting that society may descend into chaos and disorder when some individuals commit blasphemy. The Constitutional Court will thus retain the IABL until a new statute is ready to replace it. In the first place, the Constitutional Court does not believe that Indonesia currently has criminal laws that control public order and prevent unlawful </w:t>
      </w:r>
      <w:r w:rsidR="00FA68F1" w:rsidRPr="006F7344">
        <w:t>behaviour</w:t>
      </w:r>
      <w:r w:rsidRPr="006F7344">
        <w:t xml:space="preserve"> in society. The dominant religious group views vigilante action against acts of blasphemy to have a legal foundation, as evidenced by the fact that the IABL has been the source of societal upheaval since its passage.</w:t>
      </w:r>
    </w:p>
    <w:p w14:paraId="7202F5C6" w14:textId="1DFB4C18" w:rsidR="001214A0" w:rsidRPr="006F7344" w:rsidRDefault="001214A0" w:rsidP="001214A0">
      <w:pPr>
        <w:pStyle w:val="ParagraphNormal"/>
      </w:pPr>
      <w:r w:rsidRPr="006F7344">
        <w:t xml:space="preserve">There are five parts to this chapter. The first section gives a theoretical and conceptual framework for understanding the theory of the rule of law, what it means for a law to be constitutional, what religion is and why people have the right to freedom of religion, and how proportional rights can be limited. The second part covers the flaw-ridden historical development of the Blasphemy Law. The act was initially intended to address the emergency scenario of horizontal disagreements amongst faiths </w:t>
      </w:r>
      <w:r w:rsidRPr="006F7344">
        <w:lastRenderedPageBreak/>
        <w:t xml:space="preserve">under the direction of the September 30 revolution movement, hence its growth throughout the Soekarno era was dependent on executive authority under Guided Democracy. The last section </w:t>
      </w:r>
      <w:r w:rsidR="00FA68F1" w:rsidRPr="006F7344">
        <w:t>analyses</w:t>
      </w:r>
      <w:r w:rsidRPr="006F7344">
        <w:t xml:space="preserve"> how this genetic abnormality became a permanent law during Suharto’s dictatorship. </w:t>
      </w:r>
      <w:bookmarkStart w:id="80" w:name="_Toc118302749"/>
    </w:p>
    <w:p w14:paraId="0A9B4B17" w14:textId="106B574A" w:rsidR="001214A0" w:rsidRPr="006F7344" w:rsidRDefault="001214A0" w:rsidP="001214A0">
      <w:pPr>
        <w:pStyle w:val="ParagraphNormal"/>
      </w:pPr>
      <w:r w:rsidRPr="006F7344">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6F7344" w:rsidRDefault="001214A0" w:rsidP="001214A0">
      <w:pPr>
        <w:pStyle w:val="ParagraphNormal"/>
      </w:pPr>
      <w:r w:rsidRPr="006F7344">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6F7344" w:rsidRDefault="001214A0" w:rsidP="001214A0">
      <w:pPr>
        <w:pStyle w:val="ParagraphNormal"/>
        <w:rPr>
          <w:cs/>
        </w:rPr>
      </w:pPr>
      <w:r w:rsidRPr="006F7344">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6F7344" w:rsidRDefault="0087129A" w:rsidP="00863502">
      <w:pPr>
        <w:pStyle w:val="Heading2"/>
        <w:rPr>
          <w:cs/>
        </w:rPr>
      </w:pPr>
      <w:bookmarkStart w:id="81" w:name="_Toc121200555"/>
      <w:proofErr w:type="spellStart"/>
      <w:r w:rsidRPr="006F7344">
        <w:rPr>
          <w:cs/>
        </w:rPr>
        <w:t>Theo</w:t>
      </w:r>
      <w:proofErr w:type="spellEnd"/>
      <w:r w:rsidRPr="006F7344">
        <w:rPr>
          <w:cs/>
        </w:rPr>
        <w:t>ri</w:t>
      </w:r>
      <w:proofErr w:type="spellStart"/>
      <w:r w:rsidRPr="006F7344">
        <w:rPr>
          <w:cs/>
        </w:rPr>
        <w:t>tical</w:t>
      </w:r>
      <w:proofErr w:type="spellEnd"/>
      <w:r w:rsidRPr="006F7344">
        <w:rPr>
          <w:cs/>
        </w:rPr>
        <w:t xml:space="preserve"> and </w:t>
      </w:r>
      <w:proofErr w:type="spellStart"/>
      <w:r w:rsidRPr="006F7344">
        <w:rPr>
          <w:cs/>
        </w:rPr>
        <w:t>conceptual</w:t>
      </w:r>
      <w:proofErr w:type="spellEnd"/>
      <w:r w:rsidRPr="006F7344">
        <w:rPr>
          <w:cs/>
        </w:rPr>
        <w:t xml:space="preserve"> </w:t>
      </w:r>
      <w:proofErr w:type="spellStart"/>
      <w:r w:rsidRPr="006F7344">
        <w:rPr>
          <w:cs/>
        </w:rPr>
        <w:t>Framework</w:t>
      </w:r>
      <w:bookmarkEnd w:id="81"/>
      <w:proofErr w:type="spellEnd"/>
    </w:p>
    <w:p w14:paraId="657747E5" w14:textId="77777777" w:rsidR="001214A0" w:rsidRPr="006F7344"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6F7344" w:rsidRDefault="00122342" w:rsidP="00863502">
      <w:pPr>
        <w:pStyle w:val="Heading3"/>
        <w:spacing w:before="0" w:after="0" w:line="360" w:lineRule="auto"/>
        <w:rPr>
          <w:rFonts w:ascii="Times New Roman" w:hAnsi="Times New Roman"/>
        </w:rPr>
      </w:pPr>
      <w:bookmarkStart w:id="82" w:name="_Toc121200556"/>
      <w:commentRangeStart w:id="83"/>
      <w:r w:rsidRPr="006F7344">
        <w:rPr>
          <w:rFonts w:ascii="Times New Roman" w:hAnsi="Times New Roman"/>
        </w:rPr>
        <w:t>Theory Rule of Law</w:t>
      </w:r>
      <w:bookmarkEnd w:id="82"/>
      <w:r w:rsidRPr="006F7344">
        <w:rPr>
          <w:rFonts w:ascii="Times New Roman" w:hAnsi="Times New Roman"/>
        </w:rPr>
        <w:t xml:space="preserve"> </w:t>
      </w:r>
      <w:commentRangeEnd w:id="83"/>
      <w:r w:rsidR="007F1DC5">
        <w:rPr>
          <w:rStyle w:val="CommentReference"/>
          <w:rFonts w:ascii="Calibri" w:eastAsia="Calibri" w:hAnsi="Calibri" w:cs="Angsana New"/>
          <w:b w:val="0"/>
          <w:bCs w:val="0"/>
          <w:color w:val="000000"/>
        </w:rPr>
        <w:commentReference w:id="83"/>
      </w:r>
    </w:p>
    <w:p w14:paraId="5BEA2CF8" w14:textId="0B89C85E" w:rsidR="001214A0" w:rsidRPr="006F7344" w:rsidRDefault="001214A0" w:rsidP="00863502">
      <w:pPr>
        <w:pStyle w:val="ParagraphafSubheader"/>
      </w:pPr>
      <w:r w:rsidRPr="006F7344">
        <w:t xml:space="preserve">Using the rule of law philosophy, this study contemplates digging deeper into whether or not the anti-blasphemy statute supports or hinders the freedom of religion. 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6F7344">
        <w:t>analyse</w:t>
      </w:r>
      <w:r w:rsidRPr="006F7344">
        <w:t xml:space="preserve"> the Indonesia Anti-Blasphemy Law (IABL) and give answers to the posed problems.</w:t>
      </w:r>
    </w:p>
    <w:p w14:paraId="1927D7DA" w14:textId="77777777" w:rsidR="001214A0" w:rsidRPr="006F7344" w:rsidRDefault="001214A0" w:rsidP="00293471">
      <w:pPr>
        <w:pStyle w:val="ParagraphNormal"/>
      </w:pPr>
      <w:r w:rsidRPr="006F7344">
        <w:t xml:space="preserve">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legal </w:t>
      </w:r>
      <w:r w:rsidRPr="006F7344">
        <w:lastRenderedPageBreak/>
        <w:t>institutions, and legal procedures. According to Friedman (1975),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taken into account. This principle was proclaimed by the Indonesian National Law Development Agency (BPHN) (BPHN, 2011).</w:t>
      </w:r>
    </w:p>
    <w:p w14:paraId="3D825145" w14:textId="49EE14E3" w:rsidR="001214A0" w:rsidRPr="006F7344" w:rsidRDefault="001214A0" w:rsidP="00293471">
      <w:pPr>
        <w:pStyle w:val="ParagraphNormal"/>
      </w:pPr>
      <w:r w:rsidRPr="006F7344">
        <w:t xml:space="preserve">Elements of procedure, elements of substance or contents of law, and elements of institution are the three pillars upon which </w:t>
      </w:r>
      <w:proofErr w:type="spellStart"/>
      <w:r w:rsidRPr="006F7344">
        <w:t>Bedner</w:t>
      </w:r>
      <w:proofErr w:type="spellEnd"/>
      <w:r w:rsidRPr="006F7344">
        <w:t xml:space="preserve"> and </w:t>
      </w:r>
      <w:proofErr w:type="spellStart"/>
      <w:r w:rsidRPr="006F7344">
        <w:t>Vel</w:t>
      </w:r>
      <w:proofErr w:type="spellEnd"/>
      <w:r w:rsidRPr="006F7344">
        <w:t xml:space="preserve"> </w:t>
      </w:r>
      <w:r w:rsidR="00FA68F1">
        <w:fldChar w:fldCharType="begin"/>
      </w:r>
      <w:r w:rsidR="00FA68F1">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's rule of law theory rests (p.22-23). This research will follow the conceptual frameworks established by </w:t>
      </w:r>
      <w:proofErr w:type="spellStart"/>
      <w:r w:rsidRPr="006F7344">
        <w:t>Bedner</w:t>
      </w:r>
      <w:proofErr w:type="spellEnd"/>
      <w:r w:rsidRPr="006F7344">
        <w:t xml:space="preserve"> and </w:t>
      </w:r>
      <w:proofErr w:type="spellStart"/>
      <w:r w:rsidRPr="006F7344">
        <w:t>Vel</w:t>
      </w:r>
      <w:proofErr w:type="spellEnd"/>
      <w:r w:rsidRPr="006F7344">
        <w:t xml:space="preserve"> </w:t>
      </w:r>
      <w:r w:rsidR="00FA68F1">
        <w:fldChar w:fldCharType="begin"/>
      </w:r>
      <w:r w:rsidR="00FA68F1">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 by examining the impact of IABL enforcement on the ROL's substance of law, legal procedure, and legal institutions, as well as taking into account additional factors like social, political, cultural, religious, and public aware-ness. This study borrows the framework of "The Rule of Law led Governance" (ROLGOM) developed by </w:t>
      </w:r>
      <w:proofErr w:type="spellStart"/>
      <w:r w:rsidRPr="006F7344">
        <w:t>Bedner</w:t>
      </w:r>
      <w:proofErr w:type="spellEnd"/>
      <w:r w:rsidRPr="006F7344">
        <w:t xml:space="preserve"> and </w:t>
      </w:r>
      <w:proofErr w:type="spellStart"/>
      <w:r w:rsidRPr="006F7344">
        <w:t>Vel</w:t>
      </w:r>
      <w:proofErr w:type="spellEnd"/>
      <w:r w:rsidRPr="006F7344">
        <w:t xml:space="preserve">, but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in order to adhere to the framework added by </w:t>
      </w:r>
      <w:proofErr w:type="spellStart"/>
      <w:r w:rsidRPr="006F7344">
        <w:t>Vel</w:t>
      </w:r>
      <w:proofErr w:type="spellEnd"/>
      <w:r w:rsidRPr="006F7344">
        <w:t>, namely the existence of a supervisory agency other than the implementing agency (</w:t>
      </w:r>
      <w:proofErr w:type="spellStart"/>
      <w:r w:rsidRPr="006F7344">
        <w:t>Bedner</w:t>
      </w:r>
      <w:proofErr w:type="spellEnd"/>
      <w:r w:rsidRPr="006F7344">
        <w:t xml:space="preserve"> &amp; </w:t>
      </w:r>
      <w:proofErr w:type="spellStart"/>
      <w:r w:rsidRPr="006F7344">
        <w:t>Vel</w:t>
      </w:r>
      <w:proofErr w:type="spellEnd"/>
      <w:r w:rsidRPr="006F7344">
        <w:t>, 2010).</w:t>
      </w:r>
    </w:p>
    <w:p w14:paraId="5927EF24" w14:textId="77777777" w:rsidR="001214A0" w:rsidRPr="006F7344" w:rsidRDefault="001214A0" w:rsidP="001214A0"/>
    <w:p w14:paraId="5384715D" w14:textId="77777777" w:rsidR="00863502" w:rsidRDefault="001214A0" w:rsidP="00863502">
      <w:pPr>
        <w:keepNext/>
      </w:pPr>
      <w:r w:rsidRPr="006F7344">
        <w:rPr>
          <w:noProof/>
        </w:rPr>
        <w:drawing>
          <wp:inline distT="0" distB="0" distL="0" distR="0" wp14:anchorId="035655C0" wp14:editId="550873FC">
            <wp:extent cx="4667250" cy="1600200"/>
            <wp:effectExtent l="0" t="25400" r="0" b="254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DE6E685" w14:textId="1E26806B" w:rsidR="00FA68F1" w:rsidRPr="006F7344" w:rsidRDefault="00863502" w:rsidP="00FA68F1">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BF5C0B">
        <w:t>Three Elements of Law Enforcement under the Rule of Law</w:t>
      </w:r>
    </w:p>
    <w:p w14:paraId="59027DE1" w14:textId="37BB2E63" w:rsidR="001214A0" w:rsidRPr="006F7344" w:rsidRDefault="00961936" w:rsidP="00293471">
      <w:pPr>
        <w:pStyle w:val="Heading4"/>
        <w:ind w:left="360"/>
      </w:pPr>
      <w:r w:rsidRPr="006F7344">
        <w:t>The element of substance or content of laws</w:t>
      </w:r>
    </w:p>
    <w:p w14:paraId="3C6CAB84" w14:textId="5285E47C" w:rsidR="001214A0" w:rsidRPr="006F7344" w:rsidRDefault="001214A0" w:rsidP="00293471">
      <w:pPr>
        <w:pStyle w:val="ParagraphafSubheader"/>
      </w:pPr>
      <w:r w:rsidRPr="006F7344">
        <w:t xml:space="preserve">The element of substance or content of legislation will be studied using two indicators, with reference to </w:t>
      </w:r>
      <w:proofErr w:type="spellStart"/>
      <w:r w:rsidRPr="006F7344">
        <w:t>Bedner</w:t>
      </w:r>
      <w:proofErr w:type="spellEnd"/>
      <w:r w:rsidRPr="006F7344">
        <w:t xml:space="preserve"> (2010). The law and its execution must preserve the notion </w:t>
      </w:r>
      <w:r w:rsidRPr="006F7344">
        <w:lastRenderedPageBreak/>
        <w:t xml:space="preserve">of justice as a prerequisite. For instance, by determining if the case studies demonstrate that the IABL does not just safeguard the interests of dominant religious groups, but also punishes religious minorities; Additionally, if the punishment inflicted on the group of blasphemers or the </w:t>
      </w:r>
      <w:r w:rsidR="00FA68F1" w:rsidRPr="006F7344">
        <w:t>brutality,</w:t>
      </w:r>
      <w:r w:rsidRPr="006F7344">
        <w:t xml:space="preserve"> they endured is proportional to the errors they made. Second, the legislation and its execution do not infringe the religious liberty of any individual. </w:t>
      </w:r>
      <w:commentRangeStart w:id="84"/>
      <w:r w:rsidRPr="006F7344">
        <w:t xml:space="preserve">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w:t>
      </w:r>
      <w:commentRangeEnd w:id="84"/>
      <w:r w:rsidR="007F1DC5">
        <w:rPr>
          <w:rStyle w:val="CommentReference"/>
          <w:rFonts w:ascii="Calibri" w:eastAsia="Calibri" w:hAnsi="Calibri"/>
          <w:color w:val="000000"/>
        </w:rPr>
        <w:commentReference w:id="84"/>
      </w:r>
      <w:r w:rsidRPr="006F7344">
        <w:t xml:space="preserve">In order to examine the compatibility of the IABLs with the IHRL, the cases and judicial decisions will be </w:t>
      </w:r>
      <w:r w:rsidR="00FA68F1" w:rsidRPr="006F7344">
        <w:t>analysed</w:t>
      </w:r>
      <w:r w:rsidRPr="006F7344">
        <w:t xml:space="preserve"> in accordance with the ICCPR article 18</w:t>
      </w:r>
      <w:r w:rsidRPr="00E82028">
        <w:rPr>
          <w:rStyle w:val="FootnoteReference"/>
        </w:rPr>
        <w:footnoteReference w:id="26"/>
      </w:r>
      <w:r w:rsidRPr="006F7344">
        <w:t xml:space="preserve">  and General Comment Number 22,</w:t>
      </w:r>
      <w:r w:rsidRPr="006F7344">
        <w:rPr>
          <w:vertAlign w:val="superscript"/>
        </w:rPr>
        <w:t xml:space="preserve"> </w:t>
      </w:r>
      <w:r w:rsidRPr="00E82028">
        <w:rPr>
          <w:rStyle w:val="FootnoteReference"/>
        </w:rPr>
        <w:footnoteReference w:id="27"/>
      </w:r>
      <w:r w:rsidRPr="006F7344">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6F7344" w:rsidRDefault="00961936" w:rsidP="00293471">
      <w:pPr>
        <w:pStyle w:val="Heading4"/>
        <w:ind w:left="360"/>
        <w:rPr>
          <w:bCs/>
        </w:rPr>
      </w:pPr>
      <w:bookmarkStart w:id="85" w:name="_heading=h.cu4ww1yr9et6" w:colFirst="0" w:colLast="0"/>
      <w:bookmarkEnd w:id="85"/>
      <w:r w:rsidRPr="006F7344">
        <w:t>The element of legal procedure</w:t>
      </w:r>
    </w:p>
    <w:p w14:paraId="28F76206" w14:textId="525AF466" w:rsidR="001214A0" w:rsidRPr="006F7344" w:rsidRDefault="001214A0" w:rsidP="00293471">
      <w:pPr>
        <w:pStyle w:val="ParagraphafSubheader"/>
      </w:pPr>
      <w:r w:rsidRPr="006F7344">
        <w:t xml:space="preserve">The element legal procedure evaluates three indicators, the first of which is whether the legislation applies broadly rather than targeting certain groups. </w:t>
      </w:r>
      <w:proofErr w:type="spellStart"/>
      <w:r w:rsidRPr="006F7344">
        <w:t>Bedner</w:t>
      </w:r>
      <w:proofErr w:type="spellEnd"/>
      <w:r w:rsidRPr="006F7344">
        <w:t xml:space="preserve">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w:t>
      </w:r>
      <w:proofErr w:type="spellStart"/>
      <w:r w:rsidRPr="006F7344">
        <w:t>Bedner</w:t>
      </w:r>
      <w:proofErr w:type="spellEnd"/>
      <w:r w:rsidR="00FA68F1">
        <w:t xml:space="preserve"> </w:t>
      </w:r>
      <w:r w:rsidR="00FA68F1">
        <w:fldChar w:fldCharType="begin"/>
      </w:r>
      <w:r w:rsidR="00FA68F1">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 also argued that the existence of the law ought to foster clarity and stability in society, rather than uncertainty and stress. The second indicator of the legal procedural aspect is "state activities are subject to the law" (58-59). This study </w:t>
      </w:r>
      <w:r w:rsidRPr="006F7344">
        <w:lastRenderedPageBreak/>
        <w:t>will investigate whether restrictions on the freedom of individuals to express or display their religions or beliefs are founded on a high level of restriction. The restriction must be set by legislation, taking into account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w:t>
      </w:r>
      <w:proofErr w:type="spellStart"/>
      <w:r w:rsidRPr="006F7344">
        <w:t>Bakorpakem</w:t>
      </w:r>
      <w:proofErr w:type="spellEnd"/>
      <w:r w:rsidRPr="006F7344">
        <w:t>),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w:t>
      </w:r>
      <w:commentRangeStart w:id="86"/>
      <w:r w:rsidRPr="006F7344">
        <w:t xml:space="preserve"> if the government's activity in imposing the IABL is based on general principles </w:t>
      </w:r>
      <w:commentRangeEnd w:id="86"/>
      <w:r w:rsidR="007F1DC5">
        <w:rPr>
          <w:rStyle w:val="CommentReference"/>
          <w:rFonts w:ascii="Calibri" w:eastAsia="Calibri" w:hAnsi="Calibri"/>
          <w:color w:val="000000"/>
        </w:rPr>
        <w:commentReference w:id="86"/>
      </w:r>
      <w:r w:rsidRPr="006F7344">
        <w:t>or whether there are exception clauses that allow the state to penalize activities that offend sentiments or defame religions practiced in Indonesia via the threat of penalty.</w:t>
      </w:r>
    </w:p>
    <w:p w14:paraId="25BBA48D" w14:textId="4C3E223C" w:rsidR="001214A0" w:rsidRPr="006F7344" w:rsidRDefault="001214A0" w:rsidP="00293471">
      <w:pPr>
        <w:pStyle w:val="ParagraphNormal"/>
      </w:pPr>
      <w:r w:rsidRPr="006F7344">
        <w:t xml:space="preserve">According to </w:t>
      </w:r>
      <w:proofErr w:type="spellStart"/>
      <w:r w:rsidRPr="006F7344">
        <w:t>Bedner</w:t>
      </w:r>
      <w:proofErr w:type="spellEnd"/>
      <w:r w:rsidRPr="006F7344">
        <w:t xml:space="preserve"> (2010), the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6F7344">
        <w:t>behaviours</w:t>
      </w:r>
      <w:r w:rsidRPr="006F7344">
        <w:t xml:space="preserve"> are genuinely forbidden or justified according to the IABL, or do they have trouble understanding them? Does the IABL satisfy the remaining formal legality requirements, particularly the extent to </w:t>
      </w:r>
      <w:commentRangeStart w:id="87"/>
      <w:r w:rsidRPr="006F7344">
        <w:t xml:space="preserve">which legal standards are </w:t>
      </w:r>
      <w:proofErr w:type="spellStart"/>
      <w:r w:rsidRPr="006F7344">
        <w:t>nondiscriminatory</w:t>
      </w:r>
      <w:commentRangeEnd w:id="87"/>
      <w:proofErr w:type="spellEnd"/>
      <w:r w:rsidR="007F1DC5">
        <w:rPr>
          <w:rStyle w:val="CommentReference"/>
          <w:rFonts w:ascii="Calibri" w:eastAsia="Calibri" w:hAnsi="Calibri"/>
          <w:color w:val="000000"/>
        </w:rPr>
        <w:commentReference w:id="87"/>
      </w:r>
      <w:r w:rsidRPr="006F7344">
        <w:t xml:space="preserve">?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 (Fraser, 2019; </w:t>
      </w:r>
      <w:proofErr w:type="spellStart"/>
      <w:r w:rsidRPr="006F7344">
        <w:t>Altwicker</w:t>
      </w:r>
      <w:proofErr w:type="spellEnd"/>
      <w:r w:rsidRPr="006F7344">
        <w:t>, T., 2018). The restriction itself must be strict with a clear interpretation, regulated by law, and used for the stated purpose in the agreement (</w:t>
      </w:r>
      <w:proofErr w:type="spellStart"/>
      <w:r w:rsidRPr="006F7344">
        <w:t>Debeljak</w:t>
      </w:r>
      <w:proofErr w:type="spellEnd"/>
      <w:r w:rsidRPr="006F7344">
        <w:t xml:space="preserve">, 2008; McDonagh, 2013). Therefore, although </w:t>
      </w:r>
      <w:proofErr w:type="spellStart"/>
      <w:r w:rsidRPr="006F7344">
        <w:t>FoRB</w:t>
      </w:r>
      <w:proofErr w:type="spellEnd"/>
      <w:r w:rsidRPr="006F7344">
        <w:t xml:space="preserve"> restrictions are permitted under Article 18 (3) of the ICCPR, the standard re-strictions must not violate the rights guaranteed under Articles 1, 2, and 4. Special attention will be paid to </w:t>
      </w:r>
      <w:proofErr w:type="spellStart"/>
      <w:r w:rsidRPr="006F7344">
        <w:t>Petcharamesree</w:t>
      </w:r>
      <w:proofErr w:type="spellEnd"/>
      <w:r w:rsidRPr="006F7344">
        <w:t xml:space="preserve"> </w:t>
      </w:r>
      <w:r w:rsidR="00FA68F1">
        <w:fldChar w:fldCharType="begin"/>
      </w:r>
      <w:r w:rsidR="00FA68F1">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fldChar w:fldCharType="separate"/>
      </w:r>
      <w:r w:rsidR="00FA68F1" w:rsidRPr="00FA68F1">
        <w:rPr>
          <w:rFonts w:cs="Linux Libertine"/>
        </w:rPr>
        <w:t>(2013)</w:t>
      </w:r>
      <w:r w:rsidR="00FA68F1">
        <w:fldChar w:fldCharType="end"/>
      </w:r>
      <w:r w:rsidRPr="006F7344">
        <w:t xml:space="preserve"> if participants of the ICCPR misuse the formulas "in accordance with the law" or "as provided for by law" contained in certain provisions, such as articles 18 and 19 of the </w:t>
      </w:r>
      <w:r w:rsidRPr="006F7344">
        <w:lastRenderedPageBreak/>
        <w:t>ICCPR, and thereby violate international human rights standards by using national law (p.53).</w:t>
      </w:r>
    </w:p>
    <w:p w14:paraId="5EA7FDD1" w14:textId="6FCA46AA" w:rsidR="00961936" w:rsidRPr="006F7344" w:rsidRDefault="00863502" w:rsidP="00293471">
      <w:pPr>
        <w:pStyle w:val="Heading4"/>
        <w:ind w:left="360"/>
      </w:pPr>
      <w:r>
        <w:t>L</w:t>
      </w:r>
      <w:r w:rsidR="00961936" w:rsidRPr="006F7344">
        <w:t xml:space="preserve">egal </w:t>
      </w:r>
      <w:r>
        <w:t>I</w:t>
      </w:r>
      <w:r w:rsidR="00961936" w:rsidRPr="006F7344">
        <w:t>nstitutions</w:t>
      </w:r>
    </w:p>
    <w:p w14:paraId="1FC4B72D" w14:textId="12B1A674" w:rsidR="001214A0" w:rsidRPr="006F7344" w:rsidRDefault="001214A0" w:rsidP="00293471">
      <w:pPr>
        <w:pStyle w:val="ParagraphafSubheader"/>
      </w:pPr>
      <w:r w:rsidRPr="006F7344">
        <w:t xml:space="preserve">In addition to the substantive components elaborated earlier, the rule of law is also concerned with legal institutions and the manner in which the law is enforced to protect human rights (Waldron, 2010, p. 2; Fuller, 1969; 162). In this study, it is necessary to investigate the fair trial and legal due process. Referring to </w:t>
      </w:r>
      <w:proofErr w:type="spellStart"/>
      <w:r w:rsidRPr="006F7344">
        <w:t>Bedner</w:t>
      </w:r>
      <w:proofErr w:type="spellEnd"/>
      <w:r w:rsidRPr="006F7344">
        <w:t xml:space="preserve"> (2010), the factor of law enforcement assesses whether blasphemy cases are adjudicated with impartiality and independence.</w:t>
      </w:r>
    </w:p>
    <w:p w14:paraId="58B4095F" w14:textId="1A022272" w:rsidR="001214A0" w:rsidRPr="006F7344" w:rsidRDefault="001214A0" w:rsidP="00293471">
      <w:pPr>
        <w:pStyle w:val="ParagraphNormal"/>
      </w:pPr>
      <w:r w:rsidRPr="006F7344">
        <w:t xml:space="preserve">The notion of a fair trial may be traced back to case studies demonstrating how legal institutions uphold the suspect's right to a legal </w:t>
      </w:r>
      <w:r w:rsidR="00FA68F1" w:rsidRPr="006F7344">
        <w:t>defence</w:t>
      </w:r>
      <w:r w:rsidRPr="006F7344">
        <w:t xml:space="preserve">, including how judges listen to their views equally. The impartiality and independence of the judiciary in judging blasphemy cases will be </w:t>
      </w:r>
      <w:r w:rsidR="003728FB" w:rsidRPr="006F7344">
        <w:t>analysed</w:t>
      </w:r>
      <w:r w:rsidRPr="006F7344">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6F7344" w:rsidRDefault="001214A0" w:rsidP="00293471">
      <w:pPr>
        <w:pStyle w:val="ParagraphNormal"/>
        <w:rPr>
          <w:noProof/>
        </w:rPr>
      </w:pPr>
      <w:r w:rsidRPr="006F7344">
        <w:t xml:space="preserve">In addition, according to the concept of due process of law, the state is obligated to ensure that the domestic courts' law enforcement procedures are compliant with 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6F7344">
        <w:t>i.e.,</w:t>
      </w:r>
      <w:r w:rsidRPr="006F7344">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6F7344">
        <w:rPr>
          <w:noProof/>
        </w:rPr>
        <w:t xml:space="preserve"> </w:t>
      </w:r>
    </w:p>
    <w:p w14:paraId="2D466524" w14:textId="77777777" w:rsidR="00863502" w:rsidRDefault="001214A0" w:rsidP="00863502">
      <w:pPr>
        <w:keepNext/>
        <w:spacing w:line="360" w:lineRule="auto"/>
        <w:ind w:right="85" w:firstLine="720"/>
        <w:jc w:val="both"/>
      </w:pPr>
      <w:r w:rsidRPr="006F7344">
        <w:rPr>
          <w:noProof/>
        </w:rPr>
        <w:lastRenderedPageBreak/>
        <w:drawing>
          <wp:inline distT="0" distB="0" distL="0" distR="0" wp14:anchorId="46FB5F0B" wp14:editId="3AB96CB6">
            <wp:extent cx="4676775" cy="4371975"/>
            <wp:effectExtent l="0" t="0" r="0" b="349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5255D2FE" w14:textId="477D5D4C" w:rsidR="001214A0" w:rsidRPr="006F7344" w:rsidRDefault="00863502" w:rsidP="00863502">
      <w:pPr>
        <w:pStyle w:val="Caption"/>
        <w:rPr>
          <w:noProof/>
          <w:cs/>
        </w:rPr>
      </w:pPr>
      <w:commentRangeStart w:id="88"/>
      <w:r>
        <w:t xml:space="preserve">Figure </w:t>
      </w:r>
      <w:r>
        <w:fldChar w:fldCharType="begin"/>
      </w:r>
      <w:r>
        <w:instrText xml:space="preserve"> SEQ Figure \* ARABIC </w:instrText>
      </w:r>
      <w:r>
        <w:fldChar w:fldCharType="separate"/>
      </w:r>
      <w:r>
        <w:rPr>
          <w:noProof/>
        </w:rPr>
        <w:t>4</w:t>
      </w:r>
      <w:r>
        <w:fldChar w:fldCharType="end"/>
      </w:r>
      <w:r>
        <w:t xml:space="preserve">. </w:t>
      </w:r>
      <w:r w:rsidRPr="00937DB4">
        <w:t>Elements of the Rule of Law</w:t>
      </w:r>
      <w:commentRangeEnd w:id="88"/>
      <w:r w:rsidR="008C73EC">
        <w:rPr>
          <w:rStyle w:val="CommentReference"/>
          <w:rFonts w:ascii="Calibri" w:eastAsia="Calibri" w:hAnsi="Calibri"/>
          <w:i w:val="0"/>
          <w:iCs w:val="0"/>
          <w:color w:val="000000"/>
        </w:rPr>
        <w:commentReference w:id="88"/>
      </w:r>
    </w:p>
    <w:p w14:paraId="6C9E00A6" w14:textId="77777777" w:rsidR="00961936" w:rsidRPr="006F7344" w:rsidRDefault="00961936" w:rsidP="00961936"/>
    <w:p w14:paraId="59336F2B" w14:textId="349F8EF9" w:rsidR="00961936" w:rsidRPr="006F7344" w:rsidRDefault="001214A0" w:rsidP="00293471">
      <w:pPr>
        <w:pStyle w:val="ParagraphNormal"/>
      </w:pPr>
      <w:r w:rsidRPr="006F7344">
        <w:t xml:space="preserve">The discussion in Chapter 3 concentrates on the element of legal substance, one of the three aspects of a rule of law stated above. While the other two parts, namely legal procedural </w:t>
      </w:r>
      <w:r w:rsidR="003728FB" w:rsidRPr="006F7344">
        <w:t>elements,</w:t>
      </w:r>
      <w:r w:rsidRPr="006F7344">
        <w:t xml:space="preserve"> and institutional elements, will be discussed in following chapters.</w:t>
      </w:r>
    </w:p>
    <w:p w14:paraId="474590DE" w14:textId="0C1780B2" w:rsidR="00122342" w:rsidRPr="006F7344" w:rsidRDefault="00FD0AF1" w:rsidP="00FD0AF1">
      <w:pPr>
        <w:pStyle w:val="Heading3"/>
        <w:numPr>
          <w:ilvl w:val="0"/>
          <w:numId w:val="0"/>
        </w:numPr>
        <w:ind w:left="720" w:hanging="720"/>
      </w:pPr>
      <w:bookmarkStart w:id="89" w:name="_Toc121200557"/>
      <w:r w:rsidRPr="006F7344">
        <w:t xml:space="preserve">3.2.2 </w:t>
      </w:r>
      <w:r w:rsidR="004B7FDA" w:rsidRPr="006F7344">
        <w:t>Constitutionality</w:t>
      </w:r>
      <w:r w:rsidR="00122342" w:rsidRPr="006F7344">
        <w:t xml:space="preserve"> of Laws</w:t>
      </w:r>
      <w:bookmarkEnd w:id="89"/>
    </w:p>
    <w:p w14:paraId="0D294794" w14:textId="1E913A9D" w:rsidR="001F0181" w:rsidRPr="006F7344" w:rsidRDefault="00EF5692" w:rsidP="00293471">
      <w:pPr>
        <w:pStyle w:val="ParagraphafSubheader"/>
      </w:pPr>
      <w:r w:rsidRPr="006F7344">
        <w:t>In general, the constitutionality of a statute or a law is the condition that laws adopted by Parliament are following an applicable constitution or the condition in which a particular norm is determined valid under the Constitution</w:t>
      </w:r>
      <w:r w:rsidR="003728FB">
        <w:t xml:space="preserve"> </w:t>
      </w:r>
      <w:r w:rsidR="003728FB">
        <w:fldChar w:fldCharType="begin"/>
      </w:r>
      <w:r w:rsidR="003728FB">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(Arato, 2012)</w:t>
      </w:r>
      <w:r w:rsidR="003728FB">
        <w:fldChar w:fldCharType="end"/>
      </w:r>
      <w:r w:rsidRPr="006F7344">
        <w:t xml:space="preserve">. </w:t>
      </w:r>
      <w:r w:rsidR="001F0181" w:rsidRPr="006F7344">
        <w:t xml:space="preserve">For instance, when a country ratifies numerous international human rights instruments, domestic law must no longer clash with constitutional protections of human rights in order to meet the rule of law norm. Moreover, the existence of law must not infringe upon the fundamental rights of individuals, and the establishment of law should not just restrict </w:t>
      </w:r>
      <w:r w:rsidR="001F0181" w:rsidRPr="006F7344">
        <w:lastRenderedPageBreak/>
        <w:t xml:space="preserve">the </w:t>
      </w:r>
      <w:r w:rsidR="003728FB" w:rsidRPr="006F7344">
        <w:t>behaviour</w:t>
      </w:r>
      <w:r w:rsidR="001F0181" w:rsidRPr="006F7344">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6F7344" w:rsidRDefault="001F0181" w:rsidP="00293471">
      <w:pPr>
        <w:pStyle w:val="ParagraphNormal"/>
      </w:pPr>
      <w:r w:rsidRPr="006F7344">
        <w:t xml:space="preserve">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whether or not they violate the Constitution. Several sources state that the CCIR typically applies the Austrian model developed from the Hans </w:t>
      </w:r>
      <w:proofErr w:type="spellStart"/>
      <w:r w:rsidRPr="006F7344">
        <w:t>Kelsen</w:t>
      </w:r>
      <w:proofErr w:type="spellEnd"/>
      <w:r w:rsidRPr="006F7344">
        <w:t xml:space="preserve"> theory</w:t>
      </w:r>
      <w:r w:rsidR="003728FB">
        <w:t xml:space="preserve"> </w:t>
      </w:r>
      <w:r w:rsidR="003728FB">
        <w:fldChar w:fldCharType="begin"/>
      </w:r>
      <w:r w:rsidR="003728FB">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(Arato, 2012)</w:t>
      </w:r>
      <w:r w:rsidR="003728FB">
        <w:fldChar w:fldCharType="end"/>
      </w:r>
      <w:r w:rsidRPr="006F7344">
        <w:t xml:space="preserve">.  In this framework, the Constitutional Court evaluates whether or not a statute of law was formed in accordance with the country's constitution. The CCIR has the authority to declare an entire statute or section of a statute invalid and void, with its rulings applying to and binding all persons and entities </w:t>
      </w:r>
      <w:r w:rsidRPr="006F7344">
        <w:rPr>
          <w:i/>
          <w:iCs/>
        </w:rPr>
        <w:t xml:space="preserve">(er-ga omnes </w:t>
      </w:r>
      <w:r w:rsidRPr="006F7344">
        <w:t>effect)</w:t>
      </w:r>
      <w:r w:rsidR="003728FB">
        <w:t xml:space="preserve"> </w:t>
      </w:r>
      <w:r w:rsidR="003728FB">
        <w:fldChar w:fldCharType="begin"/>
      </w:r>
      <w:r w:rsidR="003728FB">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fldChar w:fldCharType="separate"/>
      </w:r>
      <w:r w:rsidR="003728FB" w:rsidRPr="003728FB">
        <w:rPr>
          <w:rFonts w:cs="Linux Libertine"/>
        </w:rPr>
        <w:t>(Asshiddiqie, 2016)</w:t>
      </w:r>
      <w:r w:rsidR="003728FB">
        <w:fldChar w:fldCharType="end"/>
      </w:r>
      <w:r w:rsidRPr="006F7344">
        <w:t>.</w:t>
      </w:r>
    </w:p>
    <w:p w14:paraId="410DA072" w14:textId="45A2C5DC" w:rsidR="001F0181" w:rsidRPr="006F7344" w:rsidRDefault="001F0181" w:rsidP="00293471">
      <w:pPr>
        <w:pStyle w:val="ParagraphNormal"/>
      </w:pPr>
      <w:commentRangeStart w:id="90"/>
      <w:r w:rsidRPr="006F7344">
        <w:t xml:space="preserve">It is important to clarify the constitutionality of the ABLI so that it can realize </w:t>
      </w:r>
      <w:commentRangeEnd w:id="90"/>
      <w:r w:rsidR="00D20F00">
        <w:rPr>
          <w:rStyle w:val="CommentReference"/>
          <w:rFonts w:ascii="Calibri" w:eastAsia="Calibri" w:hAnsi="Calibri"/>
          <w:color w:val="000000"/>
        </w:rPr>
        <w:commentReference w:id="90"/>
      </w:r>
      <w:r w:rsidRPr="006F7344">
        <w:t xml:space="preserve">the basic objectives of the right to </w:t>
      </w:r>
      <w:proofErr w:type="spellStart"/>
      <w:r w:rsidRPr="006F7344">
        <w:t>FoRB</w:t>
      </w:r>
      <w:proofErr w:type="spellEnd"/>
      <w:r w:rsidRPr="006F7344">
        <w:t xml:space="preserve"> without discriminating against other groups on the basis of their religion, as is allowed under Article 4 of the ICCPR. In Article 4, it is made clear that the right to be free from discrimination is inviolable and cannot be waived, even in times of emergency</w:t>
      </w:r>
      <w:r w:rsidR="003728FB">
        <w:t xml:space="preserve"> </w:t>
      </w:r>
      <w:r w:rsidR="003728FB">
        <w:fldChar w:fldCharType="begin"/>
      </w:r>
      <w:r w:rsidR="003728FB">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fldChar w:fldCharType="separate"/>
      </w:r>
      <w:r w:rsidR="003728FB" w:rsidRPr="003728FB">
        <w:rPr>
          <w:rFonts w:cs="Linux Libertine"/>
        </w:rPr>
        <w:t>(Henkin, 2009)</w:t>
      </w:r>
      <w:r w:rsidR="003728FB">
        <w:fldChar w:fldCharType="end"/>
      </w:r>
      <w:r w:rsidRPr="006F7344">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t xml:space="preserve"> </w:t>
      </w:r>
      <w:r w:rsidR="003728FB">
        <w:fldChar w:fldCharType="begin"/>
      </w:r>
      <w:r w:rsidR="003728FB">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fldChar w:fldCharType="separate"/>
      </w:r>
      <w:r w:rsidR="003728FB" w:rsidRPr="003728FB">
        <w:rPr>
          <w:rFonts w:cs="Linux Libertine"/>
        </w:rPr>
        <w:t>(Eddyono, 2016)</w:t>
      </w:r>
      <w:r w:rsidR="003728FB">
        <w:fldChar w:fldCharType="end"/>
      </w:r>
      <w:r w:rsidRPr="006F7344">
        <w:t>,</w:t>
      </w:r>
      <w:r w:rsidRPr="006F7344">
        <w:rPr>
          <w:rStyle w:val="FootnoteReference"/>
        </w:rPr>
        <w:t xml:space="preserve"> </w:t>
      </w:r>
      <w:r w:rsidRPr="006F7344">
        <w:t>much like the IHRL does. Therefore, the CCIR must take into account both principles while evaluating human rights issues, as they constitute the foundation of the human rights framework.</w:t>
      </w:r>
    </w:p>
    <w:p w14:paraId="42D11493" w14:textId="1142247E" w:rsidR="001F0181" w:rsidRPr="006F7344" w:rsidRDefault="001F0181" w:rsidP="00293471">
      <w:pPr>
        <w:pStyle w:val="ParagraphNormal"/>
      </w:pPr>
      <w:r w:rsidRPr="006F7344">
        <w:t xml:space="preserve">Considering that the ABLI is in line with government efforts to stifle religious expression, the guidelines for doing so are the exclusive topic of this research. The right to </w:t>
      </w:r>
      <w:proofErr w:type="spellStart"/>
      <w:r w:rsidRPr="006F7344">
        <w:t>FoE</w:t>
      </w:r>
      <w:proofErr w:type="spellEnd"/>
      <w:r w:rsidRPr="006F7344">
        <w:t xml:space="preserve"> is not an absolute right like FORB</w:t>
      </w:r>
      <w:r w:rsidR="003728FB">
        <w:t xml:space="preserve"> </w:t>
      </w:r>
      <w:r w:rsidR="003728FB">
        <w:fldChar w:fldCharType="begin"/>
      </w:r>
      <w:r w:rsidR="003728FB">
        <w:instrText xml:space="preserve"> ADDIN ZOTERO_ITEM CSL_CITATION {"citationID":"VVJ3xj43","properties":{"formattedCitation":"(Smet, 2011)","plainCitation":"(Smet, 2011)","noteIndex":0},"citationItems":[{"id":834,"uris":["http://zotero.org/users/6396655/items/IJSGIQNH"],"itemData":{"id":834,"type":"webpage","container-title":"papers.ssrn.com","title":"Freedom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fldChar w:fldCharType="separate"/>
      </w:r>
      <w:r w:rsidR="003728FB" w:rsidRPr="003728FB">
        <w:rPr>
          <w:rFonts w:cs="Linux Libertine"/>
        </w:rPr>
        <w:t>(Smet, 2011)</w:t>
      </w:r>
      <w:r w:rsidR="003728FB">
        <w:fldChar w:fldCharType="end"/>
      </w:r>
      <w:r w:rsidRPr="006F7344">
        <w:t>.</w:t>
      </w:r>
      <w:r w:rsidRPr="006F7344">
        <w:rPr>
          <w:rStyle w:val="FootnoteReference"/>
        </w:rPr>
        <w:t xml:space="preserve"> </w:t>
      </w:r>
      <w:r w:rsidRPr="006F7344">
        <w:t>When it comes to enforcing prohibitions, a country can use any legal means it deems fit</w:t>
      </w:r>
      <w:r w:rsidR="005A393D">
        <w:t xml:space="preserve"> </w:t>
      </w:r>
      <w:r w:rsidR="005A393D">
        <w:fldChar w:fldCharType="begin"/>
      </w:r>
      <w:r w:rsidR="005A393D">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fldChar w:fldCharType="separate"/>
      </w:r>
      <w:r w:rsidR="005A393D" w:rsidRPr="005A393D">
        <w:rPr>
          <w:rFonts w:cs="Linux Libertine"/>
        </w:rPr>
        <w:t>(Fraser, 2019)</w:t>
      </w:r>
      <w:r w:rsidR="005A393D">
        <w:fldChar w:fldCharType="end"/>
      </w:r>
      <w:r w:rsidRPr="006F7344">
        <w:t xml:space="preserve">.  The </w:t>
      </w:r>
      <w:r w:rsidRPr="006F7344">
        <w:lastRenderedPageBreak/>
        <w:t xml:space="preserve">limitation itself, however, must be legally permissible and utilized only for the agreed-upon purpose. Dworkin claims that </w:t>
      </w:r>
      <w:r w:rsidR="003728FB" w:rsidRPr="006F7344">
        <w:t>labelling</w:t>
      </w:r>
      <w:r w:rsidRPr="006F7344">
        <w:t xml:space="preserve"> someone's perspective as insulting is the same as declaring that person's opinion is not "worthy of equal respect."</w:t>
      </w:r>
      <w:r w:rsidR="005A393D">
        <w:t xml:space="preserve"> </w:t>
      </w:r>
      <w:r w:rsidR="005A393D">
        <w:fldChar w:fldCharType="begin"/>
      </w:r>
      <w:r w:rsidR="005A393D">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fldChar w:fldCharType="separate"/>
      </w:r>
      <w:r w:rsidR="005A393D" w:rsidRPr="005A393D">
        <w:rPr>
          <w:rFonts w:cs="Linux Libertine"/>
        </w:rPr>
        <w:t>(Debeljak, 2008)</w:t>
      </w:r>
      <w:r w:rsidR="005A393D">
        <w:fldChar w:fldCharType="end"/>
      </w:r>
      <w:r w:rsidR="005A393D">
        <w:t>.</w:t>
      </w:r>
      <w:r w:rsidRPr="006F7344">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w:t>
      </w:r>
      <w:proofErr w:type="spellStart"/>
      <w:r w:rsidRPr="006F7344">
        <w:t>FoE</w:t>
      </w:r>
      <w:proofErr w:type="spellEnd"/>
      <w:r w:rsidRPr="006F7344">
        <w:t>,</w:t>
      </w:r>
      <w:r w:rsidRPr="006F7344">
        <w:rPr>
          <w:rStyle w:val="FootnoteReference"/>
        </w:rPr>
        <w:t xml:space="preserve"> </w:t>
      </w:r>
      <w:r w:rsidRPr="00E82028">
        <w:rPr>
          <w:rStyle w:val="FootnoteReference"/>
        </w:rPr>
        <w:footnoteReference w:id="28"/>
      </w:r>
      <w:r w:rsidRPr="006F7344">
        <w:t xml:space="preserve">  and the UN Economic and Social Council developed the Syracuse Principles on the Limitation and Derogation Provisions in the ICCPR,</w:t>
      </w:r>
      <w:r w:rsidRPr="00E82028">
        <w:rPr>
          <w:rStyle w:val="FootnoteReference"/>
        </w:rPr>
        <w:footnoteReference w:id="29"/>
      </w:r>
      <w:r w:rsidRPr="006F7344">
        <w:t xml:space="preserve"> which were accepted by the UN General Assembly through GC No. 22.</w:t>
      </w:r>
      <w:r w:rsidRPr="006F7344">
        <w:rPr>
          <w:rStyle w:val="FootnoteReference"/>
        </w:rPr>
        <w:t xml:space="preserve"> </w:t>
      </w:r>
      <w:r w:rsidRPr="00E82028">
        <w:rPr>
          <w:rStyle w:val="FootnoteReference"/>
        </w:rPr>
        <w:footnoteReference w:id="30"/>
      </w:r>
      <w:r w:rsidRPr="006F7344">
        <w:t xml:space="preserve">  It is hoped that by adhering to these principles, the member states would be better able to grasp the rules and prevent any misunderstandings when incorporating them into their own laws.</w:t>
      </w:r>
    </w:p>
    <w:p w14:paraId="6A0F191A" w14:textId="18DC2002" w:rsidR="001F0181" w:rsidRPr="006F7344" w:rsidRDefault="001F0181" w:rsidP="00293471">
      <w:pPr>
        <w:pStyle w:val="ParagraphNormal"/>
      </w:pPr>
      <w:r w:rsidRPr="006F7344">
        <w:t xml:space="preserve">Using a summary of Article 19 (3), the Syracuse principles, and UNGC No. 22, Durham and </w:t>
      </w:r>
      <w:proofErr w:type="spellStart"/>
      <w:r w:rsidRPr="006F7344">
        <w:t>Scharffs</w:t>
      </w:r>
      <w:proofErr w:type="spellEnd"/>
      <w:r w:rsidRPr="006F7344">
        <w:t xml:space="preserve"> elaborate on four steps a court must take to limit the right to freedom of religion and speech. In the absence of proof in any of these four categories,</w:t>
      </w:r>
      <w:r w:rsidR="005A393D">
        <w:t xml:space="preserve"> </w:t>
      </w:r>
      <w:r w:rsidRPr="006F7344">
        <w:t xml:space="preserve">the case should be </w:t>
      </w:r>
      <w:r w:rsidR="003728FB" w:rsidRPr="006F7344">
        <w:t>dismissed,</w:t>
      </w:r>
      <w:r w:rsidRPr="006F7344">
        <w:t xml:space="preserve"> and the defendant discharged in accordance with the law</w:t>
      </w:r>
      <w:r w:rsidR="005A393D">
        <w:t xml:space="preserve"> </w:t>
      </w:r>
      <w:r w:rsidR="005A393D" w:rsidRPr="005A393D">
        <w:t xml:space="preserve"> (2014) </w:t>
      </w:r>
      <w:r w:rsidR="005A393D">
        <w:t xml:space="preserve"> </w:t>
      </w:r>
      <w:r w:rsidR="005A393D">
        <w:fldChar w:fldCharType="begin"/>
      </w:r>
      <w:r w:rsidR="005A393D">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p>
    <w:p w14:paraId="6042E225" w14:textId="22241F29" w:rsidR="001F0181" w:rsidRPr="006F7344" w:rsidRDefault="001F0181" w:rsidP="00293471">
      <w:pPr>
        <w:pStyle w:val="ParagraphNormal"/>
      </w:pPr>
      <w:r w:rsidRPr="006F7344">
        <w:t xml:space="preserve">The first step is the restrictions must be set out in the law. There are two parts to this requirement: the structural and the qualitative. It was a necessary formality that the State's intervention be sanctioned by law. To be constitutionally permissible, a legislation must be passed by </w:t>
      </w:r>
      <w:r w:rsidR="003728FB" w:rsidRPr="006F7344">
        <w:t>law making</w:t>
      </w:r>
      <w:r w:rsidRPr="006F7344">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"be consistent with the goals and purpose of the Covenant," see above</w:t>
      </w:r>
      <w:r w:rsidR="005A393D">
        <w:t xml:space="preserve"> </w:t>
      </w:r>
      <w:r w:rsidR="005A393D">
        <w:fldChar w:fldCharType="begin"/>
      </w:r>
      <w:r w:rsidR="005A393D">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r w:rsidRPr="006F7344">
        <w:rPr>
          <w:rStyle w:val="FootnoteReference"/>
        </w:rPr>
        <w:t xml:space="preserve"> </w:t>
      </w:r>
    </w:p>
    <w:p w14:paraId="00EA8E45" w14:textId="00B9AA5B" w:rsidR="001F0181" w:rsidRPr="006F7344" w:rsidRDefault="001F0181" w:rsidP="00293471">
      <w:pPr>
        <w:pStyle w:val="ParagraphNormal"/>
      </w:pPr>
      <w:r w:rsidRPr="006F7344">
        <w:lastRenderedPageBreak/>
        <w:t xml:space="preserve">Next, we have </w:t>
      </w:r>
      <w:commentRangeStart w:id="91"/>
      <w:r w:rsidRPr="006F7344">
        <w:t>Phase Two</w:t>
      </w:r>
      <w:commentRangeEnd w:id="91"/>
      <w:r w:rsidR="00D20F00">
        <w:rPr>
          <w:rStyle w:val="CommentReference"/>
          <w:rFonts w:ascii="Calibri" w:eastAsia="Calibri" w:hAnsi="Calibri"/>
          <w:color w:val="000000"/>
        </w:rPr>
        <w:commentReference w:id="91"/>
      </w:r>
      <w:r w:rsidRPr="006F7344">
        <w:t>. Only in public settings are these prohibitions enforced. This is all explained in further detail in the Rabat Plan of Action (RPA).</w:t>
      </w:r>
      <w:r w:rsidRPr="006F7344">
        <w:rPr>
          <w:rStyle w:val="FootnoteReference"/>
        </w:rPr>
        <w:t xml:space="preserve"> </w:t>
      </w:r>
      <w:r w:rsidRPr="00E82028">
        <w:rPr>
          <w:rStyle w:val="FootnoteReference"/>
        </w:rPr>
        <w:footnoteReference w:id="31"/>
      </w:r>
      <w:r w:rsidRPr="006F7344">
        <w:t xml:space="preserve">  The RPA (2011) suggests that the court look at the speaker's social standing before deciding whether or not the speaker's public statements are intended to offend certain groups. Second, there must be some connection between the object, the speech topic, and the listeners for the action to have any meaning. Third, this entails determining the extent to which harm is possible, regardless of whether incitement occurs in the near future.</w:t>
      </w:r>
      <w:r w:rsidRPr="00E82028">
        <w:rPr>
          <w:rStyle w:val="FootnoteReference"/>
        </w:rPr>
        <w:footnoteReference w:id="32"/>
      </w:r>
      <w:r w:rsidRPr="006F7344">
        <w:t xml:space="preserve"> In a private setting, a person cannot be penalized for expressing themselves openly, which brings us to our fourth point. That "the statemen</w:t>
      </w:r>
      <w:ins w:id="92" w:author="MICHAEL GEORGE HAYES" w:date="2023-02-26T17:41:00Z">
        <w:r w:rsidR="00D20F00">
          <w:t>t</w:t>
        </w:r>
      </w:ins>
      <w:r w:rsidRPr="006F7344">
        <w:t xml:space="preserve"> circulated in a confined context or generally accessible to the general public" is the fifth criterion for determining whether or not a speech is public in character. Finally, the social and political climate should be present and apparent when the speech was given and circulated.</w:t>
      </w:r>
      <w:r w:rsidRPr="00E82028">
        <w:rPr>
          <w:rStyle w:val="FootnoteReference"/>
        </w:rPr>
        <w:footnoteReference w:id="33"/>
      </w:r>
      <w:r w:rsidRPr="006F7344">
        <w:t xml:space="preserve"> </w:t>
      </w:r>
    </w:p>
    <w:p w14:paraId="4160A4F7" w14:textId="53E3EB39" w:rsidR="001F0181" w:rsidRPr="006F7344" w:rsidRDefault="001F0181" w:rsidP="00293471">
      <w:pPr>
        <w:pStyle w:val="ParagraphNormal"/>
      </w:pPr>
      <w:r w:rsidRPr="006F7344">
        <w:t>Third, the "necessity test" requires that at least one of the following goals, including (a) keeping public order, (b) defending people's morality, (c) protecting public health, and (b) protecting and respecting the rights of others, be met by the limits. Although Durham maintains that the limitation must be tested on a case-by-case basis when exercising such limitation, the state cannot violate the fundamental right to "freedom of thought, conscience, and religion," and the state cannot prefer to only protect one religion by imposing arbitrary punishment to hold back the racial mixing that would otherwise occur</w:t>
      </w:r>
      <w:r w:rsidR="00781AC3">
        <w:t xml:space="preserve"> </w:t>
      </w:r>
      <w:r w:rsidR="00781AC3">
        <w:fldChar w:fldCharType="begin"/>
      </w:r>
      <w:r w:rsidR="00781AC3">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fldChar w:fldCharType="separate"/>
      </w:r>
      <w:r w:rsidR="00781AC3" w:rsidRPr="00781AC3">
        <w:rPr>
          <w:rFonts w:cs="Linux Libertine"/>
        </w:rPr>
        <w:t>(Durham, 2011)</w:t>
      </w:r>
      <w:r w:rsidR="00781AC3">
        <w:fldChar w:fldCharType="end"/>
      </w:r>
      <w:r w:rsidRPr="006F7344">
        <w:t>.  The most crucial aspect is that limiting reasons should be limited solely to the stated grounds and unambiguous interpretation.</w:t>
      </w:r>
      <w:r w:rsidRPr="006F7344">
        <w:rPr>
          <w:rStyle w:val="FootnoteReference"/>
        </w:rPr>
        <w:t xml:space="preserve"> </w:t>
      </w:r>
      <w:r w:rsidRPr="00E82028">
        <w:rPr>
          <w:rStyle w:val="FootnoteReference"/>
        </w:rPr>
        <w:footnoteReference w:id="34"/>
      </w:r>
      <w:r w:rsidRPr="006F7344">
        <w:t xml:space="preserve">  For the most part, you can't use any of the extended limitation justifications that aren't explicitly mentioned in Articles 19 (3) or 20 (2) to put a cap on your liability.</w:t>
      </w:r>
      <w:r w:rsidRPr="006F7344">
        <w:rPr>
          <w:rStyle w:val="FootnoteReference"/>
        </w:rPr>
        <w:t xml:space="preserve"> </w:t>
      </w:r>
      <w:r w:rsidRPr="00E82028">
        <w:rPr>
          <w:rStyle w:val="FootnoteReference"/>
        </w:rPr>
        <w:footnoteReference w:id="35"/>
      </w:r>
    </w:p>
    <w:p w14:paraId="0646BAD2" w14:textId="1822ED29" w:rsidR="001F0181" w:rsidRPr="006F7344" w:rsidRDefault="001F0181" w:rsidP="00293471">
      <w:pPr>
        <w:pStyle w:val="ParagraphNormal"/>
        <w:rPr>
          <w:cs/>
        </w:rPr>
      </w:pPr>
      <w:commentRangeStart w:id="93"/>
      <w:r w:rsidRPr="006F7344">
        <w:lastRenderedPageBreak/>
        <w:t xml:space="preserve">In the last phase, the limits must pass the "proportional test," which requires that </w:t>
      </w:r>
      <w:commentRangeEnd w:id="93"/>
      <w:r w:rsidR="00D20F00">
        <w:rPr>
          <w:rStyle w:val="CommentReference"/>
          <w:rFonts w:ascii="Calibri" w:eastAsia="Calibri" w:hAnsi="Calibri"/>
          <w:color w:val="000000"/>
        </w:rPr>
        <w:commentReference w:id="93"/>
      </w:r>
      <w:r w:rsidRPr="006F7344">
        <w:t xml:space="preserve">they ensure everyone is treated fairly when taking into account the severity of the punishment they would face. Overall, Freedom of Expression is not an unqualified right. On the other hand, in a democratic society, everyone has an inherent and inalienable right to </w:t>
      </w:r>
      <w:proofErr w:type="spellStart"/>
      <w:r w:rsidRPr="006F7344">
        <w:t>FoE</w:t>
      </w:r>
      <w:proofErr w:type="spellEnd"/>
      <w:r w:rsidRPr="006F7344">
        <w:t xml:space="preserve">. Therefore, the right to </w:t>
      </w:r>
      <w:proofErr w:type="spellStart"/>
      <w:r w:rsidRPr="006F7344">
        <w:t>FoE</w:t>
      </w:r>
      <w:proofErr w:type="spellEnd"/>
      <w:r w:rsidRPr="006F7344">
        <w:t xml:space="preserv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Political Rights (ICCPR). To what extent these limitations have been embraced by the ABLI and followed by the CCIR will be examined in further detail when we </w:t>
      </w:r>
      <w:r w:rsidR="00781AC3" w:rsidRPr="006F7344">
        <w:t>analyse</w:t>
      </w:r>
      <w:r w:rsidRPr="006F7344">
        <w:t xml:space="preserve"> the legal flaws.</w:t>
      </w:r>
    </w:p>
    <w:p w14:paraId="0F0BA5CA" w14:textId="21CD0F06" w:rsidR="00122342" w:rsidRPr="006F7344" w:rsidRDefault="00FD0AF1" w:rsidP="00FD0AF1">
      <w:pPr>
        <w:pStyle w:val="Heading3"/>
        <w:numPr>
          <w:ilvl w:val="0"/>
          <w:numId w:val="0"/>
        </w:numPr>
        <w:ind w:left="720" w:hanging="720"/>
      </w:pPr>
      <w:bookmarkStart w:id="94" w:name="_Toc121200558"/>
      <w:r w:rsidRPr="006F7344">
        <w:t xml:space="preserve">3.2.3 </w:t>
      </w:r>
      <w:r w:rsidR="00243A9E" w:rsidRPr="006F7344">
        <w:t>Defining Religion and the Right to Religious Freedom</w:t>
      </w:r>
      <w:bookmarkEnd w:id="94"/>
    </w:p>
    <w:p w14:paraId="7291819E" w14:textId="7BCDE4FA" w:rsidR="00961936" w:rsidRPr="00F1323A" w:rsidRDefault="00961936" w:rsidP="007B6165">
      <w:pPr>
        <w:pStyle w:val="Heading4"/>
        <w:numPr>
          <w:ilvl w:val="0"/>
          <w:numId w:val="43"/>
        </w:numPr>
        <w:ind w:left="360"/>
      </w:pPr>
      <w:r w:rsidRPr="00F1323A">
        <w:t>Defining Religions or beliefs in Indonesia</w:t>
      </w:r>
    </w:p>
    <w:p w14:paraId="318F6C0F" w14:textId="77777777" w:rsidR="001F0181" w:rsidRPr="006F7344" w:rsidRDefault="00961936" w:rsidP="00172F4D">
      <w:pPr>
        <w:pStyle w:val="ParagraphafSubheader"/>
      </w:pPr>
      <w:r w:rsidRPr="006F7344">
        <w:t xml:space="preserve">In order to conduct a study on the development of </w:t>
      </w:r>
      <w:commentRangeStart w:id="95"/>
      <w:r w:rsidRPr="006F7344">
        <w:t xml:space="preserve">the IABL and its </w:t>
      </w:r>
      <w:r w:rsidR="001F0181" w:rsidRPr="006F7344">
        <w:t xml:space="preserve">So, how exactly </w:t>
      </w:r>
      <w:commentRangeEnd w:id="95"/>
      <w:r w:rsidR="00D20F00">
        <w:rPr>
          <w:rStyle w:val="CommentReference"/>
          <w:rFonts w:ascii="Calibri" w:eastAsia="Calibri" w:hAnsi="Calibri"/>
          <w:color w:val="000000"/>
        </w:rPr>
        <w:commentReference w:id="95"/>
      </w:r>
      <w:r w:rsidR="001F0181" w:rsidRPr="006F7344">
        <w:t>do we characterize religious belief? The word "religion" comes from the Ancient Greek and denotes both (1) the belief in the presence of a god or gods and the acts that are connected to the worship of them, and (2) one of the faith systems that are founded on the belief in the existence of a specific deity or gods.</w:t>
      </w:r>
    </w:p>
    <w:p w14:paraId="6631542A" w14:textId="4EBBA06A" w:rsidR="001F0181" w:rsidRPr="006F7344" w:rsidRDefault="001F0181" w:rsidP="00172F4D">
      <w:pPr>
        <w:pStyle w:val="ParagraphNormal"/>
      </w:pPr>
      <w:r w:rsidRPr="006F7344">
        <w:t xml:space="preserve">According to the Brief </w:t>
      </w:r>
      <w:r w:rsidR="00172F4D" w:rsidRPr="006F7344">
        <w:t>Encyclopaedia</w:t>
      </w:r>
      <w:r w:rsidRPr="006F7344">
        <w:t xml:space="preserve"> of the Philosophy of Religion, there are three main reasons why a universally accepted definition of religion is so elusive: first, factually, religion or belief is very religious, so its definition cannot be generalized just by looking at the similarities or attractions of Abrahamic religions like Judaism, Christianity, and Islam with other religions like Hinduism, C. Second, it's difficult to provide a definition of religion that is free of bias toward any one </w:t>
      </w:r>
      <w:r w:rsidR="00781AC3" w:rsidRPr="006F7344">
        <w:t>faith</w:t>
      </w:r>
      <w:r w:rsidRPr="006F7344">
        <w:t>. Third, a philosophical or theological perspective, rather than a sociological-ideological one that treats religion as an individual preoccupation unrelated to societal dynamics, is now required for a proper comprehension of religion.</w:t>
      </w:r>
    </w:p>
    <w:p w14:paraId="724B0300" w14:textId="5BEF47BC" w:rsidR="001F0181" w:rsidRPr="006F7344" w:rsidRDefault="001F0181" w:rsidP="00172F4D">
      <w:pPr>
        <w:pStyle w:val="ParagraphNormal"/>
      </w:pPr>
      <w:r w:rsidRPr="006F7344">
        <w:t xml:space="preserve">However, the phrase "religion" appears in a number of different treaties that make up international human rights law, and while these agreements do not define </w:t>
      </w:r>
      <w:r w:rsidRPr="006F7344">
        <w:lastRenderedPageBreak/>
        <w:t>the term, they do describe religion as "belief" in a wide sense. In its General Comment No. 22, the United Nations Human Rights Committee clarifies that Article 18 of the Covenant on Civil and Political Rights protects theistic, non-theistic, and atheistic views, as well as the freedom not to accept a religion or belief. Article 18's expansive definition of religion underlines that it is not confined to only recognizing the presence of established faiths, but rather encompasses all views held by members of a commu</w:t>
      </w:r>
      <w:commentRangeStart w:id="96"/>
      <w:r w:rsidRPr="006F7344">
        <w:t xml:space="preserve">nity, whether they are ancient or modern, </w:t>
      </w:r>
      <w:r w:rsidR="00781AC3" w:rsidRPr="006F7344">
        <w:t>theistic,</w:t>
      </w:r>
      <w:r w:rsidRPr="006F7344">
        <w:t xml:space="preserve"> or nontheistic. The Human Rights </w:t>
      </w:r>
      <w:commentRangeEnd w:id="96"/>
      <w:r w:rsidR="00D20F00">
        <w:rPr>
          <w:rStyle w:val="CommentReference"/>
          <w:rFonts w:ascii="Calibri" w:eastAsia="Calibri" w:hAnsi="Calibri"/>
          <w:color w:val="000000"/>
        </w:rPr>
        <w:commentReference w:id="96"/>
      </w:r>
      <w:r w:rsidRPr="006F7344">
        <w:t>Committee's point of view cannot be divorced from the growing pattern of governments adopting a literal interpretation of religious texts, which in turn justifies a wide range of discriminatory practices based on the adherents' faith.</w:t>
      </w:r>
    </w:p>
    <w:p w14:paraId="22957DBC" w14:textId="50FECCB5" w:rsidR="001F0181" w:rsidRPr="006F7344" w:rsidRDefault="001F0181" w:rsidP="00172F4D">
      <w:pPr>
        <w:pStyle w:val="ParagraphNormal"/>
      </w:pPr>
      <w:r w:rsidRPr="006F7344">
        <w:t xml:space="preserve">Pew Research </w:t>
      </w:r>
      <w:r w:rsidR="00781AC3" w:rsidRPr="006F7344">
        <w:t>Centre</w:t>
      </w:r>
      <w:r w:rsidRPr="006F7344">
        <w:t xml:space="preserve"> research that Grim</w:t>
      </w:r>
      <w:r w:rsidR="00781AC3">
        <w:t xml:space="preserve"> and Finke</w:t>
      </w:r>
      <w:r w:rsidRPr="006F7344">
        <w:t xml:space="preserve"> </w:t>
      </w:r>
      <w:r w:rsidR="00781AC3">
        <w:fldChar w:fldCharType="begin"/>
      </w:r>
      <w:r w:rsidR="00781AC3">
        <w:instrText xml:space="preserve"> ADDIN ZOTERO_ITEM CSL_CITATION {"citationID":"EZtMhiKa","properties":{"formattedCitation":"(2010)","plainCitation":"(2010)","noteIndex":0},"citationItems":[{"id":1413,"uris":["http://zotero.org/users/6396655/items/7CWQZK8D"],"itemData":{"id":1413,"type":"article-journal","abstract":"The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Denied","volume":"72","author":[{"family":"Grim","given":"Brian"},{"family":"Finke","given":"Roger"}],"issued":{"date-parts":[["2010",1,1]]}},"label":"page","suppress-author":true}],"schema":"https://github.com/citation-style-language/schema/raw/master/csl-citation.json"} </w:instrText>
      </w:r>
      <w:r w:rsidR="00781AC3">
        <w:fldChar w:fldCharType="separate"/>
      </w:r>
      <w:r w:rsidR="00781AC3" w:rsidRPr="00781AC3">
        <w:rPr>
          <w:rFonts w:cs="Linux Libertine"/>
        </w:rPr>
        <w:t>(2010)</w:t>
      </w:r>
      <w:r w:rsidR="00781AC3">
        <w:fldChar w:fldCharType="end"/>
      </w:r>
      <w:r w:rsidRPr="006F7344">
        <w:t xml:space="preserve"> alludes to was completed in 230 different nations. In addition to the five "majority" faiths of Buddhism, Christianity, Hinduism, Islam, and Judaism, it names four "minority" faiths. Religious believers come first, including Ahmadiyya, Shi'a, and Jehovah's Witnesses. Folk or traditional religions, including several mythological beliefs in Indonesia, are the second category. Third, there are many who do not identify with any particular religion, including adherents of the </w:t>
      </w:r>
      <w:proofErr w:type="spellStart"/>
      <w:r w:rsidRPr="006F7344">
        <w:t>Bahá'</w:t>
      </w:r>
      <w:r w:rsidR="00781AC3">
        <w:t>i</w:t>
      </w:r>
      <w:proofErr w:type="spellEnd"/>
      <w:r w:rsidRPr="006F7344">
        <w:t xml:space="preserve"> faith, Shintoism, Sikhism, Zoroastrianism, and a host of others (p.136). The lack of a unified definition of religion makes such </w:t>
      </w:r>
      <w:r w:rsidR="00781AC3" w:rsidRPr="006F7344">
        <w:t>labelling</w:t>
      </w:r>
      <w:r w:rsidRPr="006F7344">
        <w:t xml:space="preserve"> of religion understandable.</w:t>
      </w:r>
    </w:p>
    <w:p w14:paraId="5C056937" w14:textId="1293F3DB" w:rsidR="001F0181" w:rsidRPr="006F7344" w:rsidRDefault="001F0181" w:rsidP="00172F4D">
      <w:pPr>
        <w:pStyle w:val="ParagraphNormal"/>
      </w:pPr>
      <w:r w:rsidRPr="006F7344">
        <w:t>Section 3 of the Equality Act 2006 (Equality Act 2006, Chapter 3) states that "religion implies any faith" for the purposes of British law. In the same vein, "any religious or philosophical belief" is the sole formalism for belief (believe). The absence of religious or spiritual practice is sometimes included in discussions of religion and belief. Taking cues from International Human Rights Law, the term "religion" is employed in this research in a wide sense that encompasses all forms of religious or spiritual belief, both established and unconventional.</w:t>
      </w:r>
    </w:p>
    <w:p w14:paraId="56A24D9A" w14:textId="77777777" w:rsidR="001F0181" w:rsidRPr="006F7344" w:rsidRDefault="001F0181" w:rsidP="00172F4D">
      <w:pPr>
        <w:pStyle w:val="ParagraphNormal"/>
      </w:pPr>
      <w:r w:rsidRPr="006F7344">
        <w:t xml:space="preserve">Not so in Indonesia, where no statute explicitly defines the parameters of a "recognized religion." It's important to note that under Indonesia's legal system, established religions have a distinct standing than traditional or sectarian faiths. To prevent the spread of folk religions or traditional religious systems across Indonesia whose teachings were deemed to contradict the fundamental principles of recognized religions, Soekarno enacted the </w:t>
      </w:r>
      <w:commentRangeStart w:id="97"/>
      <w:r w:rsidRPr="006F7344">
        <w:t xml:space="preserve">Indonesian Anti-Birth Law (IABL) </w:t>
      </w:r>
      <w:commentRangeEnd w:id="97"/>
      <w:r w:rsidR="008111EA">
        <w:rPr>
          <w:rStyle w:val="CommentReference"/>
          <w:rFonts w:ascii="Calibri" w:eastAsia="Calibri" w:hAnsi="Calibri"/>
          <w:color w:val="000000"/>
        </w:rPr>
        <w:commentReference w:id="97"/>
      </w:r>
      <w:r w:rsidRPr="006F7344">
        <w:t xml:space="preserve">and Article 156a of the </w:t>
      </w:r>
      <w:r w:rsidRPr="006F7344">
        <w:lastRenderedPageBreak/>
        <w:t xml:space="preserve">Indonesian Criminal Code to protect the established religions and beliefs. Article 1 of the Indonesian constitution recognizes Islam, Protestant Christianity, Catholicism, Hinduism, and Buddhism as official faiths of the country. However, this does not imply that the government prohibits other religions, including Baha'i, Shinto, Judaism, and many more. When President Gus </w:t>
      </w:r>
      <w:proofErr w:type="spellStart"/>
      <w:r w:rsidRPr="006F7344">
        <w:t>Dur's</w:t>
      </w:r>
      <w:proofErr w:type="spellEnd"/>
      <w:r w:rsidRPr="006F7344">
        <w:t xml:space="preserve"> government took office following the Reformation Period, Confucianism was added to the list, bringing the total number of legally recognized faiths to six. The cases of blasphemy chosen for this study will provide an overview of how the Indonesian judiciary actually formulates religions, how the ambiguity of the norms of the Blasphemy Law affects judges in formulating the offense of blasphemy of religion, and how the </w:t>
      </w:r>
      <w:commentRangeStart w:id="98"/>
      <w:r w:rsidRPr="006F7344">
        <w:t>judiciary's formulation of religions relates to the criminalization of certain religions.</w:t>
      </w:r>
      <w:commentRangeEnd w:id="98"/>
      <w:r w:rsidR="008111EA">
        <w:rPr>
          <w:rStyle w:val="CommentReference"/>
          <w:rFonts w:ascii="Calibri" w:eastAsia="Calibri" w:hAnsi="Calibri"/>
          <w:color w:val="000000"/>
        </w:rPr>
        <w:commentReference w:id="98"/>
      </w:r>
    </w:p>
    <w:p w14:paraId="2B87F8FE" w14:textId="478EEF90" w:rsidR="001F0181" w:rsidRPr="006F7344" w:rsidRDefault="001F0181" w:rsidP="00172F4D">
      <w:pPr>
        <w:pStyle w:val="ParagraphNormal"/>
      </w:pPr>
      <w:r w:rsidRPr="006F7344">
        <w:t xml:space="preserve">In addition, the recent rise in religious intolerance in Indonesia is undeniable. Firstly, according to Lindsey and </w:t>
      </w:r>
      <w:proofErr w:type="spellStart"/>
      <w:r w:rsidRPr="006F7344">
        <w:t>Pausacker</w:t>
      </w:r>
      <w:proofErr w:type="spellEnd"/>
      <w:r w:rsidRPr="006F7344">
        <w:t xml:space="preserve"> </w:t>
      </w:r>
      <w:r w:rsidR="00227EBE">
        <w:fldChar w:fldCharType="begin"/>
      </w:r>
      <w:r w:rsidR="00227EBE">
        <w:instrText xml:space="preserve"> ADDIN ZOTERO_ITEM CSL_CITATION {"citationID":"pKYI9kbW","properties":{"formattedCitation":"(2017)","plainCitation":"(2017)","noteIndex":0},"citationItems":[{"id":1298,"uris":["http://zotero.org/users/6396655/items/7XR743Y9"],"itemData":{"id":1298,"type":"book","collection-number":"15","edition":"First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Indonesia","editor":[{"family":"Lindsey","given":"Timothy"},{"family":"Pausacker","given":"Helen"}],"issued":{"date-parts":[["2017"]]}},"label":"page","suppress-author":true}],"schema":"https://github.com/citation-style-language/schema/raw/master/csl-citation.json"} </w:instrText>
      </w:r>
      <w:r w:rsidR="00227EBE">
        <w:fldChar w:fldCharType="separate"/>
      </w:r>
      <w:r w:rsidR="00227EBE" w:rsidRPr="00227EBE">
        <w:rPr>
          <w:rFonts w:cs="Linux Libertine"/>
        </w:rPr>
        <w:t>(2017)</w:t>
      </w:r>
      <w:r w:rsidR="00227EBE">
        <w:fldChar w:fldCharType="end"/>
      </w:r>
      <w:r w:rsidRPr="006F7344">
        <w:t xml:space="preserve">, the first tenet of Pancasila, "Believe in One God the Almighty," which was meant to ensure religious freedom since it embraces variety, has become "a homogeneous ideology of One God," leading to religious intolerance in Indonesia (p.9). Second, prejudice against minorities persists, whether via the stigmatization of 'deviant' groups, the activation of fatwas declaring particular religious groupings 'deviant' </w:t>
      </w:r>
      <w:r w:rsidR="00227EBE">
        <w:fldChar w:fldCharType="begin"/>
      </w:r>
      <w:r w:rsidR="00227EBE">
        <w:instrText xml:space="preserve"> ADDIN ZOTERO_ITEM CSL_CITATION {"citationID":"4x4EYXF7","properties":{"formattedCitation":"(Qurrata A\\uc0\\u8217{}yun, 2020, p. 335)","plainCitation":"(Qurrata A’yun, 2020, p. 335)","noteIndex":0},"citationItems":[{"id":1369,"uris":["http://zotero.org/users/6396655/items/KT5QF6SG"],"itemData":{"id":1369,"type":"article-journal","container-title":"Melbourne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A'yun","given":"Rafiqa"}],"issued":{"date-parts":[["2020",11]]}},"locator":"335","label":"page"}],"schema":"https://github.com/citation-style-language/schema/raw/master/csl-citation.json"} </w:instrText>
      </w:r>
      <w:r w:rsidR="00227EBE">
        <w:fldChar w:fldCharType="separate"/>
      </w:r>
      <w:r w:rsidR="00227EBE" w:rsidRPr="00227EBE">
        <w:rPr>
          <w:rFonts w:cs="Linux Libertine"/>
          <w:szCs w:val="24"/>
        </w:rPr>
        <w:t>(Qurrata A’yun, 2020, p. 335)</w:t>
      </w:r>
      <w:r w:rsidR="00227EBE">
        <w:fldChar w:fldCharType="end"/>
      </w:r>
      <w:r w:rsidRPr="006F7344">
        <w:t xml:space="preserve">, or the punishment of individuals who are seen to have defiled religion </w:t>
      </w:r>
      <w:r w:rsidR="00227EBE">
        <w:fldChar w:fldCharType="begin"/>
      </w:r>
      <w:r w:rsidR="00227EBE">
        <w:instrText xml:space="preserve"> ADDIN ZOTERO_ITEM CSL_CITATION {"citationID":"aM9m6Hgp","properties":{"formattedCitation":"(Sihombing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227EBE">
        <w:fldChar w:fldCharType="separate"/>
      </w:r>
      <w:r w:rsidR="00227EBE" w:rsidRPr="00227EBE">
        <w:rPr>
          <w:rFonts w:cs="Linux Libertine"/>
        </w:rPr>
        <w:t>(Sihombing et al., 2012)</w:t>
      </w:r>
      <w:r w:rsidR="00227EBE">
        <w:fldChar w:fldCharType="end"/>
      </w:r>
      <w:r w:rsidRPr="006F7344">
        <w:t xml:space="preserve">. According to Lindsey and Butt </w:t>
      </w:r>
      <w:r w:rsidR="00227EBE">
        <w:fldChar w:fldCharType="begin"/>
      </w:r>
      <w:r w:rsidR="00227EBE">
        <w:instrText xml:space="preserve"> ADDIN ZOTERO_ITEM CSL_CITATION {"citationID":"V0GYxOLl","properties":{"formattedCitation":"(2016)","plainCitation":"(2016)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Framework","author":[{"family":"Lindsey","given":"Timothy"},{"family":"Butt","given":"Simon"}],"issued":{"date-parts":[["2016"]]}},"label":"page","suppress-author":true}],"schema":"https://github.com/citation-style-language/schema/raw/master/csl-citation.json"} </w:instrText>
      </w:r>
      <w:r w:rsidR="00227EBE">
        <w:fldChar w:fldCharType="separate"/>
      </w:r>
      <w:r w:rsidR="00227EBE" w:rsidRPr="00227EBE">
        <w:rPr>
          <w:rFonts w:cs="Linux Libertine"/>
        </w:rPr>
        <w:t>(2016)</w:t>
      </w:r>
      <w:r w:rsidR="00227EBE">
        <w:fldChar w:fldCharType="end"/>
      </w:r>
      <w:r w:rsidRPr="006F7344">
        <w:t>, despite Indonesia's acceptance of IHR treaties and the acknowledgement of human rights values in the 1945 Constitution, religious freedom has not improved. Instead of striking down the IABL, the Constitutional Court only declares that it is not in conflict with the Constitution (p.37). There is a need for more research on whether or how people's understandings of divine ideology affect the IABL and its enforcement, and whether or not they think that doing away with the IABL might be harmful to society.</w:t>
      </w:r>
    </w:p>
    <w:p w14:paraId="142AE10A" w14:textId="73BC382F" w:rsidR="00961936" w:rsidRPr="006F7344" w:rsidRDefault="001F0181" w:rsidP="00172F4D">
      <w:pPr>
        <w:pStyle w:val="ParagraphNormal"/>
      </w:pPr>
      <w:r w:rsidRPr="006F7344">
        <w:t>The IABL was created solely to safeguard "[...] faiths adhered to in Indo-</w:t>
      </w:r>
      <w:proofErr w:type="spellStart"/>
      <w:r w:rsidRPr="006F7344">
        <w:t>nesia</w:t>
      </w:r>
      <w:proofErr w:type="spellEnd"/>
      <w:r w:rsidRPr="006F7344">
        <w:t>" [...]. Islam, Catholicism, Christianity, Hinduism, Buddhism, and Confucianism are all included in the category of "recognized faiths" when discussing the religious practices of Indonesians</w:t>
      </w:r>
      <w:commentRangeStart w:id="99"/>
      <w:r w:rsidRPr="006F7344">
        <w:t xml:space="preserve">. There is an issue with this rule in that it imposes penalties not just on those who do not adhere to officially recognized faiths and traditional beliefs, but also on those who do not believe in any religion or traditional belief system at all. </w:t>
      </w:r>
      <w:commentRangeEnd w:id="99"/>
      <w:r w:rsidR="008111EA">
        <w:rPr>
          <w:rStyle w:val="CommentReference"/>
          <w:rFonts w:ascii="Calibri" w:eastAsia="Calibri" w:hAnsi="Calibri"/>
          <w:color w:val="000000"/>
        </w:rPr>
        <w:lastRenderedPageBreak/>
        <w:commentReference w:id="99"/>
      </w:r>
      <w:r w:rsidRPr="006F7344">
        <w:t xml:space="preserve">Furthermore, Article 4 and Article 1 and 2 of the 1965 IABL's exclusion and limitation towards unrecognized faiths might cause them to be classified as "heretical religions." For all intents and purposes, this idea will supersede competing religious tenets, whether they be traditionalist views or more alternative religious tenets (Ahmadiyya, Shia, </w:t>
      </w:r>
      <w:proofErr w:type="spellStart"/>
      <w:r w:rsidRPr="006F7344">
        <w:t>Gafatar</w:t>
      </w:r>
      <w:proofErr w:type="spellEnd"/>
      <w:r w:rsidRPr="006F7344">
        <w:t>). Since this is the case, it is crucial to investigate whether or not the Courts in the four cases of the study treated the minority religions fairly or unfairly, whether or not stigmatization language was used in the Court decisions, and whether or not the Court has a certain reason why the perpetrators who practiced their own beliefs should be punished.</w:t>
      </w:r>
    </w:p>
    <w:p w14:paraId="4C07EED6" w14:textId="3C66148F" w:rsidR="00961936" w:rsidRPr="006F7344" w:rsidRDefault="00961936" w:rsidP="00172F4D">
      <w:pPr>
        <w:pStyle w:val="Heading4"/>
        <w:ind w:left="360"/>
      </w:pPr>
      <w:r w:rsidRPr="006F7344">
        <w:t xml:space="preserve"> The right to FORB as Human Rights</w:t>
      </w:r>
    </w:p>
    <w:p w14:paraId="339FD2BB" w14:textId="1BA34F2D" w:rsidR="001F0181" w:rsidRPr="006F7344" w:rsidRDefault="001F0181" w:rsidP="00172F4D">
      <w:pPr>
        <w:pStyle w:val="ParagraphafSubheader"/>
      </w:pPr>
      <w:r w:rsidRPr="006F7344">
        <w:t xml:space="preserve">Human rights, </w:t>
      </w:r>
      <w:commentRangeStart w:id="100"/>
      <w:r w:rsidRPr="006F7344">
        <w:t xml:space="preserve">which the theory of natural law holds </w:t>
      </w:r>
      <w:r w:rsidR="00227EBE" w:rsidRPr="006F7344">
        <w:t>is</w:t>
      </w:r>
      <w:r w:rsidRPr="006F7344">
        <w:t xml:space="preserve"> inalienable to every person </w:t>
      </w:r>
      <w:commentRangeEnd w:id="100"/>
      <w:r w:rsidR="008111EA">
        <w:rPr>
          <w:rStyle w:val="CommentReference"/>
          <w:rFonts w:ascii="Calibri" w:eastAsia="Calibri" w:hAnsi="Calibri"/>
          <w:color w:val="000000"/>
        </w:rPr>
        <w:commentReference w:id="100"/>
      </w:r>
      <w:r w:rsidRPr="006F7344">
        <w:t>on the planet due to their intrinsic worth, are sometimes dismissed as idealistic abstractions due to the challenges they provide in practice. The United Nations adopted International Human Rights Law, also known as the Universal Declaration of Human Rights (UDHR), the International Covenant on Civil and Political Rights (ICCPR), the International Covenant on Economic, Social, and Cultural Rights (ICESCR), and its Optional and Additional Protocols, as well as the nine core human rights conventions, which have transformed the previously abstract concept of human rights into concrete and formal law. In his talk, Manfred Nowak stressed the state's duty to uphold human rights via action.</w:t>
      </w:r>
    </w:p>
    <w:p w14:paraId="45FE2F04" w14:textId="0B744E79" w:rsidR="00961936" w:rsidRPr="006F7344" w:rsidRDefault="001F0181" w:rsidP="00172F4D">
      <w:pPr>
        <w:pStyle w:val="ParagraphNormal"/>
      </w:pPr>
      <w:commentRangeStart w:id="101"/>
      <w:r w:rsidRPr="006F7344">
        <w:t xml:space="preserve">According to James W. Nickel, human rights are claims made by persons who </w:t>
      </w:r>
      <w:commentRangeEnd w:id="101"/>
      <w:r w:rsidR="008111EA">
        <w:rPr>
          <w:rStyle w:val="CommentReference"/>
          <w:rFonts w:ascii="Calibri" w:eastAsia="Calibri" w:hAnsi="Calibri"/>
          <w:color w:val="000000"/>
        </w:rPr>
        <w:commentReference w:id="101"/>
      </w:r>
      <w:r w:rsidRPr="006F7344">
        <w:t xml:space="preserve">have rights to others who are obligated or responsible for protecting those rights. The rights holder is claiming some sort of benefit, freedom, or protection. The responsibility bearers also have two types of obligations: positive duties, in which the State must take action to preserve the human rights of its citizens, and negative duties, in which the State must not act in a specific way to prevent a violation of the rights of its inhabitants. For instance, the State is obligated to carry out positive duties by issuing policies or legal regulations to </w:t>
      </w:r>
      <w:r w:rsidR="00227EBE" w:rsidRPr="006F7344">
        <w:t>fulfil</w:t>
      </w:r>
      <w:r w:rsidRPr="006F7344">
        <w:t xml:space="preserve"> the right to health, providing budget for building infrastructure and hospitals, employing medical persons, and so on, in order to meet the demands of the right holder to obtain a high degree of health services. When car</w:t>
      </w:r>
      <w:commentRangeStart w:id="102"/>
      <w:r w:rsidRPr="006F7344">
        <w:t xml:space="preserve">rying out negative obligations, such as those related to the right to religious freedom, </w:t>
      </w:r>
      <w:commentRangeEnd w:id="102"/>
      <w:r w:rsidR="00191920">
        <w:rPr>
          <w:rStyle w:val="CommentReference"/>
          <w:rFonts w:ascii="Calibri" w:eastAsia="Calibri" w:hAnsi="Calibri"/>
          <w:color w:val="000000"/>
        </w:rPr>
        <w:commentReference w:id="102"/>
      </w:r>
      <w:r w:rsidRPr="006F7344">
        <w:t xml:space="preserve">the state is required to stay out of people's private religious practices. The rights to </w:t>
      </w:r>
      <w:r w:rsidRPr="006F7344">
        <w:lastRenderedPageBreak/>
        <w:t xml:space="preserve">FORB might be restricted, diminished, or revoked if the state enacted different legislation or policies pertaining to religion and worship. </w:t>
      </w:r>
    </w:p>
    <w:p w14:paraId="757D2DCB" w14:textId="07F32511" w:rsidR="001F0181" w:rsidRPr="006F7344" w:rsidRDefault="001F0181" w:rsidP="00172F4D">
      <w:pPr>
        <w:pStyle w:val="ParagraphNormal"/>
      </w:pPr>
      <w:r w:rsidRPr="006F7344">
        <w:t xml:space="preserve">Both the freedom of expression and the freedom of religion or belief can be considered </w:t>
      </w:r>
      <w:commentRangeStart w:id="103"/>
      <w:r w:rsidRPr="006F7344">
        <w:t xml:space="preserve">basic </w:t>
      </w:r>
      <w:commentRangeEnd w:id="103"/>
      <w:r w:rsidR="008111EA">
        <w:rPr>
          <w:rStyle w:val="CommentReference"/>
          <w:rFonts w:ascii="Calibri" w:eastAsia="Calibri" w:hAnsi="Calibri"/>
          <w:color w:val="000000"/>
        </w:rPr>
        <w:commentReference w:id="103"/>
      </w:r>
      <w:r w:rsidRPr="006F7344">
        <w:t>human rights. Both Article 18 of the UDHR and the International Covenant on Civil and Political Rights recognize religious freedom as a fundamental human right (ICCPR).</w:t>
      </w:r>
      <w:r w:rsidRPr="006F7344">
        <w:rPr>
          <w:vertAlign w:val="superscript"/>
        </w:rPr>
        <w:t xml:space="preserve"> </w:t>
      </w:r>
      <w:r w:rsidRPr="00E82028">
        <w:rPr>
          <w:rStyle w:val="FootnoteReference"/>
        </w:rPr>
        <w:footnoteReference w:id="36"/>
      </w:r>
      <w:r w:rsidRPr="006F7344">
        <w:t xml:space="preserve">  The international community has accepted and implemented these texts, which include shared values, beliefs, principles, norms, and laws. The State party to the ICCPR should also consult General Comment No.22</w:t>
      </w:r>
      <w:r w:rsidRPr="00E82028">
        <w:rPr>
          <w:rStyle w:val="FootnoteReference"/>
        </w:rPr>
        <w:footnoteReference w:id="37"/>
      </w:r>
      <w:r w:rsidRPr="006F7344">
        <w:t xml:space="preserve"> on the Declaration on the Elimination of All Forms of Intolerance and Discrimination Based on Religion or Belief, 1981 (Declaration 1981)</w:t>
      </w:r>
      <w:r w:rsidRPr="006F7344">
        <w:rPr>
          <w:vertAlign w:val="superscript"/>
        </w:rPr>
        <w:t xml:space="preserve"> </w:t>
      </w:r>
      <w:r w:rsidRPr="00E82028">
        <w:rPr>
          <w:rStyle w:val="FootnoteReference"/>
        </w:rPr>
        <w:footnoteReference w:id="38"/>
      </w:r>
      <w:r w:rsidRPr="006F7344">
        <w:t xml:space="preserve">  and General Comment No.34 on Freedom of Religion or Belief.</w:t>
      </w:r>
    </w:p>
    <w:p w14:paraId="06E52E23" w14:textId="77777777" w:rsidR="001F0181" w:rsidRPr="006F7344" w:rsidRDefault="001F0181" w:rsidP="00172F4D">
      <w:pPr>
        <w:pStyle w:val="ParagraphNormal"/>
      </w:pPr>
      <w:r w:rsidRPr="006F7344">
        <w:t xml:space="preserve">Heiner (2012) argues that religious freedom is an inalienable human right that must be protected at all costs since disregarding it will lead to the disregarding of other rights (p.20). Heiner outlined the two aspects of the </w:t>
      </w:r>
      <w:proofErr w:type="spellStart"/>
      <w:r w:rsidRPr="006F7344">
        <w:t>FoRB</w:t>
      </w:r>
      <w:proofErr w:type="spellEnd"/>
      <w:r w:rsidRPr="006F7344">
        <w:t>: the forum-</w:t>
      </w:r>
      <w:proofErr w:type="spellStart"/>
      <w:r w:rsidRPr="006F7344">
        <w:t>internum</w:t>
      </w:r>
      <w:proofErr w:type="spellEnd"/>
      <w:r w:rsidRPr="006F7344">
        <w:t xml:space="preserve"> and the forum-</w:t>
      </w:r>
      <w:proofErr w:type="spellStart"/>
      <w:r w:rsidRPr="006F7344">
        <w:t>externum</w:t>
      </w:r>
      <w:proofErr w:type="spellEnd"/>
      <w:r w:rsidRPr="006F7344">
        <w:t xml:space="preserve"> (p.21). The freedom to associate with any religious group or none at all, as well as the ability to exercise these choices, are all protected by international law and cannot be challenged by any government. While Article 18 guarantees individuals the right to worship, teach, and observe their religion, the state may impose reasonable restrictions on these freedoms (3). There may be times when it is necessary to impose limits on people's religious freedoms, but any such measures must be carefully crafted to ensure that they do not violate basic rights and are not used to discriminate against any particular group (p.23). </w:t>
      </w:r>
    </w:p>
    <w:p w14:paraId="5E52B54A" w14:textId="30855A47" w:rsidR="001F0181" w:rsidRPr="006F7344" w:rsidRDefault="001F0181" w:rsidP="00172F4D">
      <w:pPr>
        <w:pStyle w:val="ParagraphNormal"/>
      </w:pPr>
      <w:r w:rsidRPr="006F7344">
        <w:t>Given that the right to freedom of expression (</w:t>
      </w:r>
      <w:proofErr w:type="spellStart"/>
      <w:r w:rsidRPr="006F7344">
        <w:t>FoE</w:t>
      </w:r>
      <w:proofErr w:type="spellEnd"/>
      <w:r w:rsidRPr="006F7344">
        <w:t xml:space="preserve">) is not an </w:t>
      </w:r>
      <w:commentRangeStart w:id="104"/>
      <w:r w:rsidRPr="006F7344">
        <w:t xml:space="preserve">absolute </w:t>
      </w:r>
      <w:commentRangeEnd w:id="104"/>
      <w:r w:rsidR="00191920">
        <w:rPr>
          <w:rStyle w:val="CommentReference"/>
          <w:rFonts w:ascii="Calibri" w:eastAsia="Calibri" w:hAnsi="Calibri"/>
          <w:color w:val="000000"/>
        </w:rPr>
        <w:commentReference w:id="104"/>
      </w:r>
      <w:r w:rsidRPr="006F7344">
        <w:t>right, the International Covenant on Civil and Political Rights (ICCPR) articles 19, 21, and 22</w:t>
      </w:r>
      <w:r w:rsidRPr="00E82028">
        <w:rPr>
          <w:rStyle w:val="FootnoteReference"/>
        </w:rPr>
        <w:footnoteReference w:id="39"/>
      </w:r>
      <w:r w:rsidRPr="006F7344">
        <w:t xml:space="preserve">  should be consulted for determining the scope of restrictions on religious speech or manifestation (Smith, 2007: p.268). </w:t>
      </w:r>
      <w:commentRangeStart w:id="105"/>
      <w:r w:rsidRPr="006F7344">
        <w:t xml:space="preserve">However, this is a universal human right that no nation can or should ever try to curtail. Therefore, the state is allowed to utilize its domestic law to impose limits </w:t>
      </w:r>
      <w:commentRangeEnd w:id="105"/>
      <w:r w:rsidR="00191920">
        <w:rPr>
          <w:rStyle w:val="CommentReference"/>
          <w:rFonts w:ascii="Calibri" w:eastAsia="Calibri" w:hAnsi="Calibri"/>
          <w:color w:val="000000"/>
        </w:rPr>
        <w:commentReference w:id="105"/>
      </w:r>
      <w:r w:rsidRPr="006F7344">
        <w:t xml:space="preserve">(Fraser, 2019; </w:t>
      </w:r>
      <w:proofErr w:type="spellStart"/>
      <w:r w:rsidRPr="006F7344">
        <w:t>Altwicker</w:t>
      </w:r>
      <w:proofErr w:type="spellEnd"/>
      <w:r w:rsidRPr="006F7344">
        <w:t xml:space="preserve">, T. 2018), so long as the </w:t>
      </w:r>
      <w:r w:rsidRPr="006F7344">
        <w:lastRenderedPageBreak/>
        <w:t>restriction is enforceable, has a precise meaning, is governed by law, and serves the agreement's stated purpose (</w:t>
      </w:r>
      <w:proofErr w:type="spellStart"/>
      <w:r w:rsidRPr="006F7344">
        <w:t>Debeljak</w:t>
      </w:r>
      <w:proofErr w:type="spellEnd"/>
      <w:r w:rsidRPr="006F7344">
        <w:t xml:space="preserve">, 2008; McDonagh, 2013). Censoring someone else's viewpoint because it's disrespectful is, according to Dworkin (1980), the same as </w:t>
      </w:r>
      <w:commentRangeStart w:id="106"/>
      <w:r w:rsidRPr="006F7344">
        <w:t xml:space="preserve">declaring that person's perspective isn't "worthy of equal respect" (p.51). Thus, one </w:t>
      </w:r>
      <w:commentRangeEnd w:id="106"/>
      <w:r w:rsidR="00191920">
        <w:rPr>
          <w:rStyle w:val="CommentReference"/>
          <w:rFonts w:ascii="Calibri" w:eastAsia="Calibri" w:hAnsi="Calibri"/>
          <w:color w:val="000000"/>
        </w:rPr>
        <w:commentReference w:id="106"/>
      </w:r>
      <w:r w:rsidRPr="006F7344">
        <w:t>cannot be punished for the thoughts, beliefs, or imaginations they have (Medlow, 2017: 2345).</w:t>
      </w:r>
    </w:p>
    <w:p w14:paraId="0A4F4742" w14:textId="77DE77B7" w:rsidR="001F0181" w:rsidRPr="006F7344" w:rsidRDefault="001F0181" w:rsidP="00172F4D">
      <w:pPr>
        <w:pStyle w:val="ParagraphNormal"/>
      </w:pPr>
      <w:r w:rsidRPr="006F7344">
        <w:t xml:space="preserve">Despite the fact that Indonesia has become more democratic and less authoritarian during the reformation era in 1998, the number of blasphemy charges has </w:t>
      </w:r>
      <w:commentRangeStart w:id="107"/>
      <w:r w:rsidRPr="006F7344">
        <w:t>grown</w:t>
      </w:r>
      <w:commentRangeEnd w:id="107"/>
      <w:r w:rsidR="00191920">
        <w:rPr>
          <w:rStyle w:val="CommentReference"/>
          <w:rFonts w:ascii="Calibri" w:eastAsia="Calibri" w:hAnsi="Calibri"/>
          <w:color w:val="000000"/>
        </w:rPr>
        <w:commentReference w:id="107"/>
      </w:r>
      <w:r w:rsidRPr="006F7344">
        <w:t xml:space="preserve">. Indonesia has signed and ratified eight out of nine human rights treaties, as well as five international instruments related to FORB, including the UN Charter, the Universal Declaration of Human Rights from 1948, the International Covenant on Civil and Political Rights, and the Vienna Convention on the Law of Treaties. Indonesia's acceptance of its International duties to respect and preserve the right to FORB is made clear in those papers. Human rights and basic freedom for all people, regardless of their </w:t>
      </w:r>
      <w:r w:rsidR="00227EBE" w:rsidRPr="006F7344">
        <w:t>colour</w:t>
      </w:r>
      <w:r w:rsidRPr="006F7344">
        <w:t xml:space="preserve">, gender, language, or religion, are guaranteed by the United Nations Charter, and Indonesia is responsible for ensuring that this happens. Article 18 of the Universal Declaration of Human Rights, Article 18 of the International Covenant on Civil and Political Rights, and General Comment Number 22 all require Indonesia to respect and protect the principles of Freedom of Religion or Belief (FORB), including freedom of religion or belief (including freedom to adopt, renounce, or change religion), freedom of assembly and association (including freedom from interference with religious exercise), and freedom from persecution (including freedom from coercion in the exercise of religious exercise). </w:t>
      </w:r>
    </w:p>
    <w:p w14:paraId="0E658150" w14:textId="61FD0DDA" w:rsidR="00446D0B" w:rsidRPr="006F7344" w:rsidRDefault="00446D0B" w:rsidP="00172F4D">
      <w:pPr>
        <w:pStyle w:val="ParagraphNormal"/>
      </w:pPr>
      <w:r w:rsidRPr="006F7344">
        <w:t xml:space="preserve">The rule of law is characterized by the protection and </w:t>
      </w:r>
      <w:r w:rsidR="00227EBE" w:rsidRPr="006F7344">
        <w:t>defence</w:t>
      </w:r>
      <w:r w:rsidRPr="006F7344">
        <w:t xml:space="preserve"> of human rights. Therefore, the extent to which human rights are protected, especially the right to religious freedom, must be considered while </w:t>
      </w:r>
      <w:r w:rsidR="00227EBE" w:rsidRPr="006F7344">
        <w:t>analysing</w:t>
      </w:r>
      <w:r w:rsidRPr="006F7344">
        <w:t xml:space="preserve"> the creation and implementation of the IABL. Indonesia is obligated to adhere to the limitation criterion set forth in Article 19 (3), Article 20 (2) and (3) ICCPR, and other General Comments of the ICCPR in cases when the right to FORB intersects with other rights, such as the right to freedom of speech or the right to education. Since its reformation phase in 1998, Indonesia has changed its Constitution four times to promote regional autonomy, defend human rights, and improve check and balances among the three parts of government </w:t>
      </w:r>
      <w:r w:rsidRPr="006F7344">
        <w:lastRenderedPageBreak/>
        <w:t>(executive, judicative, and legislative). FORB is protected under Articles 28E, 28I, and 29 of Indonesia's Constitution of 1945. Therefore, it is crucial to investigate how much weight the court has given to IHRL in considering blasphemy cases. The Vienna Convention of 1969 on the Law of Treaties states this as a general rule (</w:t>
      </w:r>
      <w:proofErr w:type="spellStart"/>
      <w:r w:rsidRPr="006F7344">
        <w:t>Bolintineanu</w:t>
      </w:r>
      <w:proofErr w:type="spellEnd"/>
      <w:r w:rsidRPr="006F7344">
        <w:t>, 1974).</w:t>
      </w:r>
      <w:r w:rsidRPr="00E82028">
        <w:rPr>
          <w:rStyle w:val="FootnoteReference"/>
        </w:rPr>
        <w:footnoteReference w:id="40"/>
      </w:r>
      <w:r w:rsidRPr="006F7344">
        <w:t xml:space="preserve">  Evidence of this dedication comes from the treaty's domestic enforcement determination (Hathaway, 2007).</w:t>
      </w:r>
    </w:p>
    <w:p w14:paraId="1FB42F87" w14:textId="77777777" w:rsidR="00446D0B" w:rsidRPr="006F7344" w:rsidRDefault="00446D0B" w:rsidP="00172F4D">
      <w:pPr>
        <w:pStyle w:val="ParagraphNormal"/>
      </w:pPr>
      <w:r w:rsidRPr="006F7344">
        <w:t xml:space="preserve">Because it has signed the ICCPR and written it into its constitution, Indonesia is legally obligated to ensure that every person has full protection under the </w:t>
      </w:r>
      <w:proofErr w:type="spellStart"/>
      <w:r w:rsidRPr="006F7344">
        <w:t>FoRB</w:t>
      </w:r>
      <w:proofErr w:type="spellEnd"/>
      <w:r w:rsidRPr="006F7344">
        <w:t xml:space="preserve">. However, the IABL's implementation remains contentious due to concerns that it might be used to stifle people's religious liberty. The court takes into account secondary rules, such as those issued by the Indonesian Ulama Council (MUI), the Forum for Interreligious Harmony, or ministerial decisions, while applying the IABL. IABL's continued relevance has been bolstered by the passage of Law No. 11 of 2008 about Electronic Information and Transactions (hence referred to as the Law of IET), specifically Article 28. As stated in Article 28 (2), "everyone deliberately and without right transmits the information designed to generate a sense of animosity or enmity for people and/or </w:t>
      </w:r>
      <w:commentRangeStart w:id="108"/>
      <w:r w:rsidRPr="006F7344">
        <w:t>groups in specific areas based on ethnicity, religion, race."</w:t>
      </w:r>
      <w:commentRangeEnd w:id="108"/>
      <w:r w:rsidR="00F42032">
        <w:rPr>
          <w:rStyle w:val="CommentReference"/>
          <w:rFonts w:ascii="Calibri" w:eastAsia="Calibri" w:hAnsi="Calibri"/>
          <w:color w:val="000000"/>
        </w:rPr>
        <w:commentReference w:id="108"/>
      </w:r>
    </w:p>
    <w:p w14:paraId="0E01D362" w14:textId="204A94EA" w:rsidR="00446D0B" w:rsidRPr="006F7344" w:rsidRDefault="00446D0B" w:rsidP="00172F4D">
      <w:pPr>
        <w:pStyle w:val="ParagraphNormal"/>
      </w:pPr>
      <w:r w:rsidRPr="006F7344">
        <w:t>To that end, this research delves deeper into the question of whether or not the creation and application of the blasphemy legislation violates the most fundamental standards protecting the freedom of all citizens to practice their faiths freely. In cases where delegated rules substantially conflict with the constitution, the court tends to give less weight to constitutional standards and international law on human rights that have been incorporated into positive Indonesian law. When resolving blasphemy cases, how do the courts rely only on restrictions created by non-state organizations like the MUI?</w:t>
      </w:r>
    </w:p>
    <w:p w14:paraId="5A0D1E4B" w14:textId="56BBB723" w:rsidR="00D149C4" w:rsidRPr="006F7344" w:rsidRDefault="00E774D8">
      <w:pPr>
        <w:pStyle w:val="Heading2"/>
        <w:numPr>
          <w:ilvl w:val="1"/>
          <w:numId w:val="15"/>
        </w:numPr>
        <w:ind w:hanging="792"/>
      </w:pPr>
      <w:bookmarkStart w:id="109" w:name="_Toc121200559"/>
      <w:bookmarkEnd w:id="80"/>
      <w:r w:rsidRPr="006F7344">
        <w:t>Examines the Historical Persistence of Indonesia's Anti-Blasphemy Law</w:t>
      </w:r>
      <w:bookmarkEnd w:id="109"/>
    </w:p>
    <w:p w14:paraId="1D9E31E5" w14:textId="6AA9A7BA" w:rsidR="004F4B0E" w:rsidRPr="006F7344" w:rsidRDefault="00A433E9" w:rsidP="004F4B0E">
      <w:pPr>
        <w:pStyle w:val="Heading3"/>
        <w:spacing w:line="360" w:lineRule="auto"/>
        <w:ind w:left="567" w:hanging="567"/>
        <w:rPr>
          <w:cs/>
        </w:rPr>
      </w:pPr>
      <w:bookmarkStart w:id="110" w:name="_Toc121200560"/>
      <w:bookmarkStart w:id="111" w:name="_Toc118302750"/>
      <w:r w:rsidRPr="006F7344">
        <w:rPr>
          <w:cs/>
        </w:rPr>
        <w:t>Du</w:t>
      </w:r>
      <w:proofErr w:type="spellStart"/>
      <w:r w:rsidRPr="006F7344">
        <w:rPr>
          <w:cs/>
        </w:rPr>
        <w:t>ring</w:t>
      </w:r>
      <w:proofErr w:type="spellEnd"/>
      <w:r w:rsidRPr="006F7344">
        <w:rPr>
          <w:cs/>
        </w:rPr>
        <w:t xml:space="preserve"> </w:t>
      </w:r>
      <w:proofErr w:type="spellStart"/>
      <w:r w:rsidRPr="006F7344">
        <w:rPr>
          <w:cs/>
        </w:rPr>
        <w:t>the</w:t>
      </w:r>
      <w:proofErr w:type="spellEnd"/>
      <w:r w:rsidRPr="006F7344">
        <w:rPr>
          <w:cs/>
        </w:rPr>
        <w:t xml:space="preserve"> </w:t>
      </w:r>
      <w:proofErr w:type="spellStart"/>
      <w:r w:rsidRPr="006F7344">
        <w:rPr>
          <w:cs/>
        </w:rPr>
        <w:t>Guide</w:t>
      </w:r>
      <w:proofErr w:type="spellEnd"/>
      <w:r w:rsidRPr="006F7344">
        <w:rPr>
          <w:cs/>
        </w:rPr>
        <w:t xml:space="preserve">d </w:t>
      </w:r>
      <w:proofErr w:type="spellStart"/>
      <w:r w:rsidRPr="006F7344">
        <w:rPr>
          <w:cs/>
        </w:rPr>
        <w:t>Dem</w:t>
      </w:r>
      <w:proofErr w:type="spellEnd"/>
      <w:r w:rsidRPr="006F7344">
        <w:rPr>
          <w:cs/>
        </w:rPr>
        <w:t>oc</w:t>
      </w:r>
      <w:proofErr w:type="spellStart"/>
      <w:r w:rsidRPr="006F7344">
        <w:rPr>
          <w:cs/>
        </w:rPr>
        <w:t>racy</w:t>
      </w:r>
      <w:proofErr w:type="spellEnd"/>
      <w:r w:rsidRPr="006F7344">
        <w:rPr>
          <w:cs/>
        </w:rPr>
        <w:t xml:space="preserve"> of</w:t>
      </w:r>
      <w:r w:rsidR="00DC5B8F" w:rsidRPr="006F7344">
        <w:rPr>
          <w:cs/>
        </w:rPr>
        <w:t xml:space="preserve"> </w:t>
      </w:r>
      <w:proofErr w:type="spellStart"/>
      <w:r w:rsidR="00DC5B8F" w:rsidRPr="006F7344">
        <w:rPr>
          <w:cs/>
        </w:rPr>
        <w:t>Soekarno</w:t>
      </w:r>
      <w:proofErr w:type="spellEnd"/>
      <w:r w:rsidR="00DC5B8F" w:rsidRPr="006F7344">
        <w:rPr>
          <w:cs/>
        </w:rPr>
        <w:t xml:space="preserve">: An </w:t>
      </w:r>
      <w:proofErr w:type="spellStart"/>
      <w:r w:rsidR="00DC5B8F" w:rsidRPr="006F7344">
        <w:rPr>
          <w:cs/>
        </w:rPr>
        <w:t>Emergency</w:t>
      </w:r>
      <w:proofErr w:type="spellEnd"/>
      <w:r w:rsidR="00DC5B8F" w:rsidRPr="006F7344">
        <w:rPr>
          <w:cs/>
        </w:rPr>
        <w:t xml:space="preserve"> L</w:t>
      </w:r>
      <w:proofErr w:type="spellStart"/>
      <w:r w:rsidR="00DC5B8F" w:rsidRPr="006F7344">
        <w:rPr>
          <w:cs/>
        </w:rPr>
        <w:t>aw</w:t>
      </w:r>
      <w:proofErr w:type="spellEnd"/>
      <w:r w:rsidRPr="006F7344">
        <w:rPr>
          <w:cs/>
        </w:rPr>
        <w:t xml:space="preserve"> </w:t>
      </w:r>
      <w:proofErr w:type="spellStart"/>
      <w:r w:rsidRPr="006F7344">
        <w:rPr>
          <w:cs/>
        </w:rPr>
        <w:t>Ai</w:t>
      </w:r>
      <w:proofErr w:type="spellEnd"/>
      <w:r w:rsidRPr="006F7344">
        <w:rPr>
          <w:cs/>
        </w:rPr>
        <w:t xml:space="preserve">m </w:t>
      </w:r>
      <w:proofErr w:type="spellStart"/>
      <w:r w:rsidRPr="006F7344">
        <w:rPr>
          <w:cs/>
        </w:rPr>
        <w:t>to</w:t>
      </w:r>
      <w:proofErr w:type="spellEnd"/>
      <w:r w:rsidRPr="006F7344">
        <w:rPr>
          <w:cs/>
        </w:rPr>
        <w:t xml:space="preserve"> </w:t>
      </w:r>
      <w:proofErr w:type="spellStart"/>
      <w:r w:rsidRPr="006F7344">
        <w:rPr>
          <w:cs/>
        </w:rPr>
        <w:t>Prevent</w:t>
      </w:r>
      <w:proofErr w:type="spellEnd"/>
      <w:r w:rsidRPr="006F7344">
        <w:rPr>
          <w:cs/>
        </w:rPr>
        <w:t xml:space="preserve"> </w:t>
      </w:r>
      <w:proofErr w:type="spellStart"/>
      <w:r w:rsidRPr="006F7344">
        <w:rPr>
          <w:cs/>
        </w:rPr>
        <w:t>National</w:t>
      </w:r>
      <w:proofErr w:type="spellEnd"/>
      <w:r w:rsidRPr="006F7344">
        <w:rPr>
          <w:cs/>
        </w:rPr>
        <w:t xml:space="preserve"> </w:t>
      </w:r>
      <w:proofErr w:type="spellStart"/>
      <w:r w:rsidRPr="006F7344">
        <w:rPr>
          <w:cs/>
        </w:rPr>
        <w:t>Di</w:t>
      </w:r>
      <w:proofErr w:type="spellEnd"/>
      <w:r w:rsidRPr="006F7344">
        <w:rPr>
          <w:cs/>
        </w:rPr>
        <w:t>s</w:t>
      </w:r>
      <w:proofErr w:type="spellStart"/>
      <w:r w:rsidRPr="006F7344">
        <w:rPr>
          <w:cs/>
        </w:rPr>
        <w:t>integration</w:t>
      </w:r>
      <w:proofErr w:type="spellEnd"/>
      <w:r w:rsidR="004F4B0E" w:rsidRPr="006F7344">
        <w:rPr>
          <w:cs/>
        </w:rPr>
        <w:t>.</w:t>
      </w:r>
      <w:bookmarkEnd w:id="110"/>
    </w:p>
    <w:p w14:paraId="0F907602" w14:textId="77777777" w:rsidR="00A433E9" w:rsidRPr="006F7344" w:rsidRDefault="00243A9E" w:rsidP="00172F4D">
      <w:pPr>
        <w:pStyle w:val="ParagraphafSubheader"/>
      </w:pPr>
      <w:commentRangeStart w:id="112"/>
      <w:r w:rsidRPr="006F7344">
        <w:lastRenderedPageBreak/>
        <w:t xml:space="preserve">Historically, the IABL is regulated through Presidential Decree No. 1/ PNPS / 1956 </w:t>
      </w:r>
      <w:commentRangeEnd w:id="112"/>
      <w:r w:rsidR="00F42032">
        <w:rPr>
          <w:rStyle w:val="CommentReference"/>
          <w:rFonts w:ascii="Calibri" w:eastAsia="Calibri" w:hAnsi="Calibri"/>
          <w:color w:val="000000"/>
        </w:rPr>
        <w:commentReference w:id="112"/>
      </w:r>
      <w:r w:rsidRPr="006F7344">
        <w:t>signed January 20, 1965 under Soekarno's "Guided Democracy".</w:t>
      </w:r>
      <w:r w:rsidRPr="00E82028">
        <w:rPr>
          <w:rStyle w:val="FootnoteReference"/>
        </w:rPr>
        <w:footnoteReference w:id="41"/>
      </w:r>
      <w:r w:rsidRPr="006F7344">
        <w:t xml:space="preserve"> Initially, this law was intended to reduce social conflicts between conservative citizens and non-religious groups including atheist</w:t>
      </w:r>
      <w:r w:rsidRPr="00E82028">
        <w:rPr>
          <w:rStyle w:val="FootnoteReference"/>
        </w:rPr>
        <w:footnoteReference w:id="42"/>
      </w:r>
      <w:r w:rsidRPr="006F7344">
        <w:t xml:space="preserve"> which were considered to be against Pancasila and could threaten protected religions, national security, and cause the disintegration of the nation.</w:t>
      </w:r>
      <w:r w:rsidRPr="00E82028">
        <w:rPr>
          <w:rStyle w:val="FootnoteReference"/>
        </w:rPr>
        <w:footnoteReference w:id="43"/>
      </w:r>
      <w:r w:rsidRPr="006F7344">
        <w:t xml:space="preserve"> </w:t>
      </w:r>
      <w:r w:rsidR="00A433E9" w:rsidRPr="006F7344">
        <w:t>Politically, Indonesia was in a period of guided democracy after President Soekarno issued a Decree of 5 July 1959 which later strengthened through Presidential Decree No. 150 of 1959, in which Soekarno ordered to leave the 1950 Constitution and return to the 1945 Constitution, forming a Provisional Consultative Assembly, a Provisional Supreme Advisory Council in the shortest possible time.</w:t>
      </w:r>
      <w:r w:rsidR="00A433E9" w:rsidRPr="00E82028">
        <w:rPr>
          <w:rStyle w:val="FootnoteReference"/>
        </w:rPr>
        <w:footnoteReference w:id="44"/>
      </w:r>
    </w:p>
    <w:p w14:paraId="0C7AA4CC" w14:textId="340BD476" w:rsidR="00243A9E" w:rsidRPr="006F7344" w:rsidRDefault="00243A9E" w:rsidP="00172F4D">
      <w:pPr>
        <w:pStyle w:val="ParagraphNormal"/>
      </w:pPr>
      <w:r w:rsidRPr="006F7344">
        <w:t xml:space="preserve">The events of the 1965 communist revolution became a dark history that frightened the Indonesian people, and the people did not want </w:t>
      </w:r>
      <w:commentRangeStart w:id="113"/>
      <w:r w:rsidRPr="006F7344">
        <w:t xml:space="preserve">a similar incident </w:t>
      </w:r>
      <w:commentRangeEnd w:id="113"/>
      <w:r w:rsidR="00F42032">
        <w:rPr>
          <w:rStyle w:val="CommentReference"/>
          <w:rFonts w:ascii="Calibri" w:eastAsia="Calibri" w:hAnsi="Calibri"/>
          <w:color w:val="000000"/>
        </w:rPr>
        <w:commentReference w:id="113"/>
      </w:r>
      <w:r w:rsidRPr="006F7344">
        <w:t>to happen again (</w:t>
      </w:r>
      <w:proofErr w:type="spellStart"/>
      <w:r w:rsidRPr="006F7344">
        <w:t>Arief</w:t>
      </w:r>
      <w:proofErr w:type="spellEnd"/>
      <w:r w:rsidRPr="006F7344">
        <w:t>, 2008:7-8; Crouch, 2012a).</w:t>
      </w:r>
      <w:r w:rsidRPr="00E82028">
        <w:rPr>
          <w:rStyle w:val="FootnoteReference"/>
        </w:rPr>
        <w:footnoteReference w:id="45"/>
      </w:r>
      <w:r w:rsidRPr="006F7344">
        <w:t xml:space="preserve"> This terrible incident has prompted the DPR to issue the Provisional People's Consultative Assembly of the Republic of Indonesia No. XXV / MPRS / 1966, which prohibits the teachings of communism, Leninism and Marxism, which promote non-religious ideology, can be considered as blasphemy of religion.</w:t>
      </w:r>
      <w:r w:rsidRPr="006F7344">
        <w:rPr>
          <w:vertAlign w:val="superscript"/>
        </w:rPr>
        <w:t xml:space="preserve"> </w:t>
      </w:r>
      <w:r w:rsidRPr="00E82028">
        <w:rPr>
          <w:rStyle w:val="FootnoteReference"/>
        </w:rPr>
        <w:footnoteReference w:id="46"/>
      </w:r>
      <w:r w:rsidRPr="006F7344">
        <w:t xml:space="preserve"> Since then, the Presidential Decree has changed its title to Law No. 1/PNPS/1965 (now called the Indonesian Blasphemy Law / IABL), but the contents of </w:t>
      </w:r>
      <w:r w:rsidRPr="006F7344">
        <w:lastRenderedPageBreak/>
        <w:t>the law remain the same. Although Indonesia, Malaysia and Pakistan are predominantly Muslim</w:t>
      </w:r>
      <w:r w:rsidRPr="006F7344">
        <w:rPr>
          <w:vertAlign w:val="superscript"/>
        </w:rPr>
        <w:t xml:space="preserve"> </w:t>
      </w:r>
      <w:r w:rsidRPr="006F7344">
        <w:t>countries,</w:t>
      </w:r>
      <w:r w:rsidRPr="00E82028">
        <w:rPr>
          <w:rStyle w:val="FootnoteReference"/>
        </w:rPr>
        <w:footnoteReference w:id="47"/>
      </w:r>
      <w:r w:rsidRPr="006F7344">
        <w:t xml:space="preserve"> </w:t>
      </w:r>
      <w:commentRangeStart w:id="114"/>
      <w:r w:rsidRPr="006F7344">
        <w:t xml:space="preserve">that their BL are not original laws.  </w:t>
      </w:r>
      <w:commentRangeEnd w:id="114"/>
      <w:r w:rsidR="00F42032">
        <w:rPr>
          <w:rStyle w:val="CommentReference"/>
          <w:rFonts w:ascii="Calibri" w:eastAsia="Calibri" w:hAnsi="Calibri"/>
          <w:color w:val="000000"/>
        </w:rPr>
        <w:commentReference w:id="114"/>
      </w:r>
      <w:r w:rsidRPr="006F7344">
        <w:t>Their BL have different historical context. The BL in Indonesia consist of (1) the President Stipulation No. 1/PNPS/ 1965 concerning on the Prevention of Abuse and/or Defamation of Religion (the Law No. 1/PNPS/1965) that signed by President Soekarno since January 20</w:t>
      </w:r>
      <w:r w:rsidRPr="006F7344">
        <w:rPr>
          <w:vertAlign w:val="superscript"/>
        </w:rPr>
        <w:t>th</w:t>
      </w:r>
      <w:r w:rsidRPr="006F7344">
        <w:t xml:space="preserve"> 1965</w:t>
      </w:r>
      <w:r w:rsidRPr="00E82028">
        <w:rPr>
          <w:rStyle w:val="FootnoteReference"/>
        </w:rPr>
        <w:footnoteReference w:id="48"/>
      </w:r>
      <w:r w:rsidRPr="006F7344">
        <w:t xml:space="preserve"> and (2) its corporation law so-called Indonesia Criminal Code on Article 156a which the concepts were adopted from the colonized country, the Netherlands. </w:t>
      </w:r>
    </w:p>
    <w:p w14:paraId="0D7B577F" w14:textId="0BB78FDD" w:rsidR="004F4B0E" w:rsidRPr="006F7344" w:rsidRDefault="00A433E9" w:rsidP="00172F4D">
      <w:pPr>
        <w:pStyle w:val="ParagraphNormal"/>
      </w:pPr>
      <w:r w:rsidRPr="006F7344">
        <w:t xml:space="preserve">There were two conditions that became Soekarno's political considerations to declare Indonesia in a state of emergency. First, the Ali </w:t>
      </w:r>
      <w:proofErr w:type="spellStart"/>
      <w:r w:rsidRPr="006F7344">
        <w:t>Sastroamidjojo</w:t>
      </w:r>
      <w:proofErr w:type="spellEnd"/>
      <w:r w:rsidRPr="006F7344">
        <w:t xml:space="preserve"> Cabinet fell, which prompted Sukarno to use martial law as a reference basis for appointing himself as a member of the formation board to form a cabinet and at the same time as the supreme commander of the armed forces. The cabinet formed by Soekarno was called the Gotong Royong Cabinet which placed the major parties in it, namely PNI (National Indonesian Party), </w:t>
      </w:r>
      <w:proofErr w:type="spellStart"/>
      <w:r w:rsidRPr="006F7344">
        <w:t>Masyumi</w:t>
      </w:r>
      <w:proofErr w:type="spellEnd"/>
      <w:r w:rsidRPr="006F7344">
        <w:t>, NU (</w:t>
      </w:r>
      <w:proofErr w:type="spellStart"/>
      <w:r w:rsidRPr="006F7344">
        <w:t>Nahdathul</w:t>
      </w:r>
      <w:proofErr w:type="spellEnd"/>
      <w:r w:rsidRPr="006F7344">
        <w:t xml:space="preserve"> Ulama Party), and PKI (Indonesia Communist Party), appointed </w:t>
      </w:r>
      <w:proofErr w:type="spellStart"/>
      <w:r w:rsidRPr="006F7344">
        <w:t>Djuanda</w:t>
      </w:r>
      <w:proofErr w:type="spellEnd"/>
      <w:r w:rsidRPr="006F7344">
        <w:t xml:space="preserve"> </w:t>
      </w:r>
      <w:proofErr w:type="spellStart"/>
      <w:r w:rsidRPr="006F7344">
        <w:t>Kartawijaya</w:t>
      </w:r>
      <w:proofErr w:type="spellEnd"/>
      <w:r w:rsidRPr="006F7344">
        <w:t xml:space="preserve"> as chairman, and several people outside political parties to become ministers.</w:t>
      </w:r>
      <w:r w:rsidRPr="00E82028">
        <w:rPr>
          <w:rStyle w:val="FootnoteReference"/>
        </w:rPr>
        <w:footnoteReference w:id="49"/>
      </w:r>
      <w:r w:rsidRPr="006F7344">
        <w:t xml:space="preserve"> Soekarno's Gotong Royong Cabinet did not get support from </w:t>
      </w:r>
      <w:proofErr w:type="spellStart"/>
      <w:r w:rsidRPr="006F7344">
        <w:t>Masyumi</w:t>
      </w:r>
      <w:proofErr w:type="spellEnd"/>
      <w:r w:rsidRPr="006F7344">
        <w:t>, the Catholic Party, the Indonesian People's Party.</w:t>
      </w:r>
      <w:r w:rsidRPr="00E82028">
        <w:rPr>
          <w:rStyle w:val="FootnoteReference"/>
        </w:rPr>
        <w:footnoteReference w:id="50"/>
      </w:r>
      <w:r w:rsidRPr="006F7344">
        <w:t xml:space="preserve"> Second, the emergency condition due to the </w:t>
      </w:r>
      <w:proofErr w:type="spellStart"/>
      <w:r w:rsidRPr="006F7344">
        <w:t>Darul</w:t>
      </w:r>
      <w:proofErr w:type="spellEnd"/>
      <w:r w:rsidRPr="006F7344">
        <w:t xml:space="preserve"> Islam (DI)/Indonesian Islamic Army (TII) rebellion which wanted to establish an Islamic state. This was motivated by the disappointment of the Islamic fighters over the </w:t>
      </w:r>
      <w:proofErr w:type="spellStart"/>
      <w:r w:rsidRPr="006F7344">
        <w:t>Renville</w:t>
      </w:r>
      <w:proofErr w:type="spellEnd"/>
      <w:r w:rsidRPr="006F7344">
        <w:t xml:space="preserve"> agreement which considered that the Indonesian National Army (TNI-RI) did not protect the citizens of West Java. The Conference of Muslims in West Java was then held in 1948, and was attended by 160 representatives of Islamic organizations, and gave birth to the idea of establishing the Islamic State of Indonesia (NII).</w:t>
      </w:r>
      <w:r w:rsidRPr="00E82028">
        <w:rPr>
          <w:rStyle w:val="FootnoteReference"/>
        </w:rPr>
        <w:footnoteReference w:id="51"/>
      </w:r>
      <w:r w:rsidRPr="006F7344">
        <w:t xml:space="preserve"> The </w:t>
      </w:r>
      <w:proofErr w:type="spellStart"/>
      <w:r w:rsidRPr="006F7344">
        <w:t>Kartosuwirjo</w:t>
      </w:r>
      <w:proofErr w:type="spellEnd"/>
      <w:r w:rsidRPr="006F7344">
        <w:t xml:space="preserve"> rebellion began when the </w:t>
      </w:r>
      <w:r w:rsidRPr="006F7344">
        <w:lastRenderedPageBreak/>
        <w:t xml:space="preserve">Dutch invaded Yogyakarta (the nation's capital), by announcing the fall of the Unitary State of the Republic of Indonesia (NKRI), and the birth of the NII and making West Java the de facto area of the NII. Gus </w:t>
      </w:r>
      <w:proofErr w:type="spellStart"/>
      <w:r w:rsidRPr="006F7344">
        <w:t>Sholahuddin</w:t>
      </w:r>
      <w:proofErr w:type="spellEnd"/>
      <w:r w:rsidRPr="006F7344">
        <w:t xml:space="preserve"> (2011)</w:t>
      </w:r>
      <w:r w:rsidRPr="00E82028">
        <w:rPr>
          <w:rStyle w:val="FootnoteReference"/>
        </w:rPr>
        <w:footnoteReference w:id="52"/>
      </w:r>
      <w:r w:rsidRPr="006F7344">
        <w:t xml:space="preserve"> or </w:t>
      </w:r>
      <w:proofErr w:type="spellStart"/>
      <w:r w:rsidRPr="006F7344">
        <w:t>Dewanto</w:t>
      </w:r>
      <w:proofErr w:type="spellEnd"/>
      <w:r w:rsidRPr="006F7344">
        <w:t xml:space="preserve"> (2011)</w:t>
      </w:r>
      <w:r w:rsidRPr="00E82028">
        <w:rPr>
          <w:rStyle w:val="FootnoteReference"/>
        </w:rPr>
        <w:footnoteReference w:id="53"/>
      </w:r>
      <w:r w:rsidRPr="006F7344">
        <w:t xml:space="preserve"> mentions in their paper that </w:t>
      </w:r>
      <w:proofErr w:type="spellStart"/>
      <w:r w:rsidRPr="006F7344">
        <w:t>Kartosoewirjo</w:t>
      </w:r>
      <w:proofErr w:type="spellEnd"/>
      <w:r w:rsidRPr="006F7344">
        <w:t xml:space="preserve"> was a follower of traditional Islam, believes in mysticism, and has succeeded in encouraging the proliferation of religious sects to hundreds of groups.</w:t>
      </w:r>
      <w:r w:rsidRPr="00E82028">
        <w:rPr>
          <w:rStyle w:val="FootnoteReference"/>
        </w:rPr>
        <w:footnoteReference w:id="54"/>
      </w:r>
      <w:r w:rsidRPr="006F7344">
        <w:t xml:space="preserve">  Another condition that worried the Soekarno government was that the DI/TII </w:t>
      </w:r>
      <w:proofErr w:type="spellStart"/>
      <w:r w:rsidRPr="006F7344">
        <w:t>Kartosuwirjo</w:t>
      </w:r>
      <w:proofErr w:type="spellEnd"/>
      <w:r w:rsidRPr="006F7344">
        <w:t xml:space="preserve"> rebellion which was finally suppressed in 1962 had killed 22,895 people, 115,822 houses were destroyed, with state losses of more than Rp. 650 million.</w:t>
      </w:r>
      <w:r w:rsidRPr="00E82028">
        <w:rPr>
          <w:rStyle w:val="FootnoteReference"/>
        </w:rPr>
        <w:footnoteReference w:id="55"/>
      </w:r>
      <w:r w:rsidRPr="006F7344">
        <w:t xml:space="preserve">  This emergency condition allowed Soekarno to issue a Presidential Decree (PNPS No. 1/PNPS/1965) with the aim of securing the country from rebellions caused by deviations or misunderstandings in the interpretation of a particular religion in Indonesia. The rise of traditional beliefs was considered by the Soekarno government to be contrary to the Pancasila Precepts I "Belief in One the Only God", and article 29 of the 1945 Constitution "A State based on One the Only God."</w:t>
      </w:r>
    </w:p>
    <w:p w14:paraId="0A88D47B" w14:textId="0D96CDAC" w:rsidR="00A433E9" w:rsidRPr="006F7344" w:rsidRDefault="004F4B0E">
      <w:pPr>
        <w:pStyle w:val="Heading3"/>
        <w:numPr>
          <w:ilvl w:val="2"/>
          <w:numId w:val="16"/>
        </w:numPr>
        <w:spacing w:before="0" w:after="0" w:line="360" w:lineRule="auto"/>
        <w:ind w:left="709" w:hanging="709"/>
      </w:pPr>
      <w:bookmarkStart w:id="115" w:name="_Toc121200561"/>
      <w:r w:rsidRPr="006F7344">
        <w:rPr>
          <w:cs/>
        </w:rPr>
        <w:t>Du</w:t>
      </w:r>
      <w:proofErr w:type="spellStart"/>
      <w:r w:rsidRPr="006F7344">
        <w:rPr>
          <w:cs/>
        </w:rPr>
        <w:t>ring</w:t>
      </w:r>
      <w:proofErr w:type="spellEnd"/>
      <w:r w:rsidRPr="006F7344">
        <w:rPr>
          <w:cs/>
        </w:rPr>
        <w:t xml:space="preserve"> New </w:t>
      </w:r>
      <w:proofErr w:type="spellStart"/>
      <w:r w:rsidRPr="006F7344">
        <w:rPr>
          <w:cs/>
        </w:rPr>
        <w:t>Orde</w:t>
      </w:r>
      <w:proofErr w:type="spellEnd"/>
      <w:r w:rsidRPr="006F7344">
        <w:rPr>
          <w:cs/>
        </w:rPr>
        <w:t>r of So</w:t>
      </w:r>
      <w:proofErr w:type="spellStart"/>
      <w:r w:rsidRPr="006F7344">
        <w:rPr>
          <w:cs/>
        </w:rPr>
        <w:t>erhart</w:t>
      </w:r>
      <w:proofErr w:type="spellEnd"/>
      <w:r w:rsidRPr="006F7344">
        <w:rPr>
          <w:cs/>
        </w:rPr>
        <w:t xml:space="preserve">o: </w:t>
      </w:r>
      <w:proofErr w:type="spellStart"/>
      <w:r w:rsidRPr="006F7344">
        <w:rPr>
          <w:cs/>
        </w:rPr>
        <w:t>Mai</w:t>
      </w:r>
      <w:proofErr w:type="spellEnd"/>
      <w:r w:rsidRPr="006F7344">
        <w:rPr>
          <w:cs/>
        </w:rPr>
        <w:t>n</w:t>
      </w:r>
      <w:proofErr w:type="spellStart"/>
      <w:r w:rsidRPr="006F7344">
        <w:rPr>
          <w:cs/>
        </w:rPr>
        <w:t>tinin</w:t>
      </w:r>
      <w:proofErr w:type="spellEnd"/>
      <w:r w:rsidRPr="006F7344">
        <w:rPr>
          <w:cs/>
        </w:rPr>
        <w:t xml:space="preserve">g A </w:t>
      </w:r>
      <w:proofErr w:type="spellStart"/>
      <w:r w:rsidRPr="006F7344">
        <w:rPr>
          <w:cs/>
        </w:rPr>
        <w:t>Flawed</w:t>
      </w:r>
      <w:proofErr w:type="spellEnd"/>
      <w:r w:rsidRPr="006F7344">
        <w:rPr>
          <w:cs/>
        </w:rPr>
        <w:t xml:space="preserve"> L</w:t>
      </w:r>
      <w:proofErr w:type="spellStart"/>
      <w:r w:rsidRPr="006F7344">
        <w:rPr>
          <w:cs/>
        </w:rPr>
        <w:t>aw</w:t>
      </w:r>
      <w:proofErr w:type="spellEnd"/>
      <w:r w:rsidRPr="006F7344">
        <w:rPr>
          <w:cs/>
        </w:rPr>
        <w:t xml:space="preserve"> </w:t>
      </w:r>
      <w:proofErr w:type="spellStart"/>
      <w:r w:rsidRPr="006F7344">
        <w:rPr>
          <w:cs/>
        </w:rPr>
        <w:t>for</w:t>
      </w:r>
      <w:proofErr w:type="spellEnd"/>
      <w:r w:rsidRPr="006F7344">
        <w:rPr>
          <w:cs/>
        </w:rPr>
        <w:t xml:space="preserve"> </w:t>
      </w:r>
      <w:proofErr w:type="spellStart"/>
      <w:r w:rsidRPr="006F7344">
        <w:rPr>
          <w:cs/>
        </w:rPr>
        <w:t>Powe</w:t>
      </w:r>
      <w:proofErr w:type="spellEnd"/>
      <w:r w:rsidRPr="006F7344">
        <w:rPr>
          <w:cs/>
        </w:rPr>
        <w:t>r</w:t>
      </w:r>
      <w:bookmarkEnd w:id="115"/>
    </w:p>
    <w:bookmarkEnd w:id="111"/>
    <w:p w14:paraId="3300CC25" w14:textId="77777777" w:rsidR="004F4B0E" w:rsidRPr="006F7344" w:rsidRDefault="004F4B0E" w:rsidP="00172F4D">
      <w:pPr>
        <w:pStyle w:val="ParagraphafSubheader"/>
      </w:pPr>
      <w:r w:rsidRPr="006F7344">
        <w:t xml:space="preserve">The status of the 1965 PNPS created during Soekarno's guided democracy, was converted into a law and to be strengthened by various laws. The 1965 PNPS was lost its legitimacy since it was made by the President himself. However, the MPRS Decree Number XIX/MPRS/1966 concerning Testing of State Legislative Products Other than MPRS Products that are not in Accordance with the 1945 Constitution gave possibility to review the 1965 PNPN to become a fully legitimate law. Based on the MPRS’s Decree, the DPR then reviewed all legislative products issued in the context of improving the 1945 Constitution. The MPRS’s Decree basically states that the Presidential Decree and Presidential Regulations that its contents and objectives are in accordance with the conscience of the people in the context of securing the national revolution shall be accepted to become a valid law, while those that do not </w:t>
      </w:r>
      <w:proofErr w:type="spellStart"/>
      <w:r w:rsidRPr="006F7344">
        <w:t>fulfill</w:t>
      </w:r>
      <w:proofErr w:type="spellEnd"/>
      <w:r w:rsidRPr="006F7344">
        <w:t xml:space="preserve"> these provisions are declared invalid.</w:t>
      </w:r>
      <w:r w:rsidRPr="00E82028">
        <w:rPr>
          <w:rStyle w:val="FootnoteReference"/>
        </w:rPr>
        <w:footnoteReference w:id="56"/>
      </w:r>
      <w:r w:rsidRPr="006F7344">
        <w:t xml:space="preserve">  This review process must be completed by the DPR within a period </w:t>
      </w:r>
      <w:commentRangeStart w:id="116"/>
      <w:r w:rsidRPr="006F7344">
        <w:t>of 2 (two) years.</w:t>
      </w:r>
      <w:commentRangeEnd w:id="116"/>
      <w:r w:rsidR="008D1697">
        <w:rPr>
          <w:rStyle w:val="CommentReference"/>
          <w:rFonts w:ascii="Calibri" w:eastAsia="Calibri" w:hAnsi="Calibri"/>
          <w:color w:val="000000"/>
        </w:rPr>
        <w:commentReference w:id="116"/>
      </w:r>
    </w:p>
    <w:p w14:paraId="40A47A63" w14:textId="77777777" w:rsidR="004F4B0E" w:rsidRPr="006F7344" w:rsidRDefault="004F4B0E" w:rsidP="004F4B0E">
      <w:pPr>
        <w:pStyle w:val="ParagraphNormal"/>
      </w:pPr>
      <w:r w:rsidRPr="006F7344">
        <w:lastRenderedPageBreak/>
        <w:t>The socio-legal dynamic as well as political-ideological situation that occurred at that time (1950-1965) was focusing on implementing the development of national law and had to choose between implementing legal pluralism or carrying out national law unification (</w:t>
      </w:r>
      <w:proofErr w:type="spellStart"/>
      <w:r w:rsidRPr="006F7344">
        <w:t>Wignjosoebroto</w:t>
      </w:r>
      <w:proofErr w:type="spellEnd"/>
      <w:r w:rsidRPr="006F7344">
        <w:t xml:space="preserve">, 1994: 2000). The acceptance of the 1965 PNPS to become a valid law was </w:t>
      </w:r>
      <w:commentRangeStart w:id="117"/>
      <w:proofErr w:type="spellStart"/>
      <w:r w:rsidRPr="006F7344">
        <w:t>Oemar’s</w:t>
      </w:r>
      <w:proofErr w:type="spellEnd"/>
      <w:r w:rsidRPr="006F7344">
        <w:t xml:space="preserve"> idea. Omar </w:t>
      </w:r>
      <w:commentRangeEnd w:id="117"/>
      <w:r w:rsidR="008D1697">
        <w:rPr>
          <w:rStyle w:val="CommentReference"/>
          <w:rFonts w:ascii="Calibri" w:eastAsia="Calibri" w:hAnsi="Calibri"/>
          <w:color w:val="000000"/>
        </w:rPr>
        <w:commentReference w:id="117"/>
      </w:r>
      <w:r w:rsidRPr="006F7344">
        <w:t>who was raised his idea at the 1963 National Seminar concerning the offenses against religion argued that all religious adherents in Indonesia have the same right to religion, so everyone is obliged to respect the religious rights of others. This is very important so that in a pluralistic country like Indonesia has no conflict between religions.</w:t>
      </w:r>
    </w:p>
    <w:p w14:paraId="00F804BB" w14:textId="77777777" w:rsidR="004F4B0E" w:rsidRPr="006F7344" w:rsidRDefault="004F4B0E" w:rsidP="004F4B0E">
      <w:pPr>
        <w:pStyle w:val="Quote"/>
        <w:ind w:left="540"/>
      </w:pPr>
      <w:r w:rsidRPr="006F7344">
        <w:t xml:space="preserve">“[…] </w:t>
      </w:r>
      <w:proofErr w:type="spellStart"/>
      <w:r w:rsidRPr="006F7344">
        <w:t>Tidakkah</w:t>
      </w:r>
      <w:proofErr w:type="spellEnd"/>
      <w:r w:rsidRPr="006F7344">
        <w:t xml:space="preserve"> </w:t>
      </w:r>
      <w:proofErr w:type="spellStart"/>
      <w:r w:rsidRPr="006F7344">
        <w:t>pengakuan</w:t>
      </w:r>
      <w:proofErr w:type="spellEnd"/>
      <w:r w:rsidRPr="006F7344">
        <w:t xml:space="preserve"> </w:t>
      </w:r>
      <w:proofErr w:type="spellStart"/>
      <w:r w:rsidRPr="006F7344">
        <w:t>sila</w:t>
      </w:r>
      <w:proofErr w:type="spellEnd"/>
      <w:r w:rsidRPr="006F7344">
        <w:t xml:space="preserve"> </w:t>
      </w:r>
      <w:proofErr w:type="spellStart"/>
      <w:r w:rsidRPr="006F7344">
        <w:t>Ketuhanan</w:t>
      </w:r>
      <w:proofErr w:type="spellEnd"/>
      <w:r w:rsidRPr="006F7344">
        <w:t xml:space="preserve"> Yang </w:t>
      </w:r>
      <w:proofErr w:type="spellStart"/>
      <w:r w:rsidRPr="006F7344">
        <w:t>Maha</w:t>
      </w:r>
      <w:proofErr w:type="spellEnd"/>
      <w:r w:rsidRPr="006F7344">
        <w:t xml:space="preserve"> </w:t>
      </w:r>
      <w:proofErr w:type="spellStart"/>
      <w:r w:rsidRPr="006F7344">
        <w:t>Esa</w:t>
      </w:r>
      <w:proofErr w:type="spellEnd"/>
      <w:r w:rsidRPr="006F7344">
        <w:t xml:space="preserve"> </w:t>
      </w:r>
      <w:proofErr w:type="spellStart"/>
      <w:r w:rsidRPr="006F7344">
        <w:t>sebagai</w:t>
      </w:r>
      <w:proofErr w:type="spellEnd"/>
      <w:r w:rsidRPr="006F7344">
        <w:t xml:space="preserve"> </w:t>
      </w:r>
      <w:proofErr w:type="spellStart"/>
      <w:r w:rsidRPr="006F7344">
        <w:t>kausa</w:t>
      </w:r>
      <w:proofErr w:type="spellEnd"/>
      <w:r w:rsidRPr="006F7344">
        <w:t xml:space="preserve"> prima </w:t>
      </w:r>
      <w:proofErr w:type="spellStart"/>
      <w:r w:rsidRPr="006F7344">
        <w:t>dalam</w:t>
      </w:r>
      <w:proofErr w:type="spellEnd"/>
      <w:r w:rsidRPr="006F7344">
        <w:t xml:space="preserve"> Negara Pancasila, </w:t>
      </w:r>
      <w:proofErr w:type="spellStart"/>
      <w:r w:rsidRPr="006F7344">
        <w:t>dengan</w:t>
      </w:r>
      <w:proofErr w:type="spellEnd"/>
      <w:r w:rsidRPr="006F7344">
        <w:t xml:space="preserve"> </w:t>
      </w:r>
      <w:proofErr w:type="spellStart"/>
      <w:r w:rsidRPr="006F7344">
        <w:t>pasal</w:t>
      </w:r>
      <w:proofErr w:type="spellEnd"/>
      <w:r w:rsidRPr="006F7344">
        <w:t xml:space="preserve"> 29 UUD 1945 yang </w:t>
      </w:r>
      <w:proofErr w:type="spellStart"/>
      <w:r w:rsidRPr="006F7344">
        <w:t>harus</w:t>
      </w:r>
      <w:proofErr w:type="spellEnd"/>
      <w:r w:rsidRPr="006F7344">
        <w:t xml:space="preserve"> </w:t>
      </w:r>
      <w:proofErr w:type="spellStart"/>
      <w:r w:rsidRPr="006F7344">
        <w:t>menjadi</w:t>
      </w:r>
      <w:proofErr w:type="spellEnd"/>
      <w:r w:rsidRPr="006F7344">
        <w:t xml:space="preserve"> </w:t>
      </w:r>
      <w:proofErr w:type="spellStart"/>
      <w:r w:rsidRPr="006F7344">
        <w:t>dasar</w:t>
      </w:r>
      <w:proofErr w:type="spellEnd"/>
      <w:r w:rsidRPr="006F7344">
        <w:t xml:space="preserve"> </w:t>
      </w:r>
      <w:proofErr w:type="spellStart"/>
      <w:r w:rsidRPr="006F7344">
        <w:t>dalam</w:t>
      </w:r>
      <w:proofErr w:type="spellEnd"/>
      <w:r w:rsidRPr="006F7344">
        <w:t xml:space="preserve"> </w:t>
      </w:r>
      <w:proofErr w:type="spellStart"/>
      <w:r w:rsidRPr="006F7344">
        <w:t>kehidupan</w:t>
      </w:r>
      <w:proofErr w:type="spellEnd"/>
      <w:r w:rsidRPr="006F7344">
        <w:t xml:space="preserve"> agama di Indonesia, </w:t>
      </w:r>
      <w:proofErr w:type="spellStart"/>
      <w:r w:rsidRPr="006F7344">
        <w:t>membenarkan</w:t>
      </w:r>
      <w:proofErr w:type="spellEnd"/>
      <w:r w:rsidRPr="006F7344">
        <w:t xml:space="preserve"> </w:t>
      </w:r>
      <w:proofErr w:type="spellStart"/>
      <w:r w:rsidRPr="006F7344">
        <w:t>bahkan</w:t>
      </w:r>
      <w:proofErr w:type="spellEnd"/>
      <w:r w:rsidRPr="006F7344">
        <w:t xml:space="preserve"> </w:t>
      </w:r>
      <w:proofErr w:type="spellStart"/>
      <w:r w:rsidRPr="006F7344">
        <w:t>mewajibkan</w:t>
      </w:r>
      <w:proofErr w:type="spellEnd"/>
      <w:r w:rsidRPr="006F7344">
        <w:t xml:space="preserve"> </w:t>
      </w:r>
      <w:proofErr w:type="spellStart"/>
      <w:r w:rsidRPr="006F7344">
        <w:t>penciptaan</w:t>
      </w:r>
      <w:proofErr w:type="spellEnd"/>
      <w:r w:rsidRPr="006F7344">
        <w:t xml:space="preserve"> </w:t>
      </w:r>
      <w:proofErr w:type="spellStart"/>
      <w:r w:rsidRPr="006F7344">
        <w:t>delik-delik</w:t>
      </w:r>
      <w:proofErr w:type="spellEnd"/>
      <w:r w:rsidRPr="006F7344">
        <w:t xml:space="preserve"> </w:t>
      </w:r>
      <w:proofErr w:type="spellStart"/>
      <w:r w:rsidRPr="006F7344">
        <w:t>agamadalam</w:t>
      </w:r>
      <w:proofErr w:type="spellEnd"/>
      <w:r w:rsidRPr="006F7344">
        <w:t xml:space="preserve"> KUHP? […]. Agama </w:t>
      </w:r>
      <w:proofErr w:type="spellStart"/>
      <w:r w:rsidRPr="006F7344">
        <w:t>dalam</w:t>
      </w:r>
      <w:proofErr w:type="spellEnd"/>
      <w:r w:rsidRPr="006F7344">
        <w:t xml:space="preserve"> </w:t>
      </w:r>
      <w:proofErr w:type="spellStart"/>
      <w:r w:rsidRPr="006F7344">
        <w:t>kehidupan</w:t>
      </w:r>
      <w:proofErr w:type="spellEnd"/>
      <w:r w:rsidRPr="006F7344">
        <w:t xml:space="preserve"> dan </w:t>
      </w:r>
      <w:proofErr w:type="spellStart"/>
      <w:r w:rsidRPr="006F7344">
        <w:t>kenyataan</w:t>
      </w:r>
      <w:proofErr w:type="spellEnd"/>
      <w:r w:rsidRPr="006F7344">
        <w:t xml:space="preserve"> </w:t>
      </w:r>
      <w:proofErr w:type="spellStart"/>
      <w:r w:rsidRPr="006F7344">
        <w:t>hukum</w:t>
      </w:r>
      <w:proofErr w:type="spellEnd"/>
      <w:r w:rsidRPr="006F7344">
        <w:t xml:space="preserve"> </w:t>
      </w:r>
      <w:proofErr w:type="spellStart"/>
      <w:r w:rsidRPr="006F7344">
        <w:t>kita</w:t>
      </w:r>
      <w:proofErr w:type="spellEnd"/>
      <w:r w:rsidRPr="006F7344">
        <w:t xml:space="preserve"> </w:t>
      </w:r>
      <w:proofErr w:type="spellStart"/>
      <w:r w:rsidRPr="006F7344">
        <w:t>merupakan</w:t>
      </w:r>
      <w:proofErr w:type="spellEnd"/>
      <w:r w:rsidRPr="006F7344">
        <w:t xml:space="preserve"> </w:t>
      </w:r>
      <w:proofErr w:type="spellStart"/>
      <w:r w:rsidRPr="006F7344">
        <w:t>faktor</w:t>
      </w:r>
      <w:proofErr w:type="spellEnd"/>
      <w:r w:rsidRPr="006F7344">
        <w:t xml:space="preserve"> fundamental, </w:t>
      </w:r>
      <w:proofErr w:type="spellStart"/>
      <w:r w:rsidRPr="006F7344">
        <w:t>dapatlah</w:t>
      </w:r>
      <w:proofErr w:type="spellEnd"/>
      <w:r w:rsidRPr="006F7344">
        <w:t xml:space="preserve"> </w:t>
      </w:r>
      <w:proofErr w:type="spellStart"/>
      <w:r w:rsidRPr="006F7344">
        <w:t>dimengerti</w:t>
      </w:r>
      <w:proofErr w:type="spellEnd"/>
      <w:r w:rsidRPr="006F7344">
        <w:t xml:space="preserve"> </w:t>
      </w:r>
      <w:proofErr w:type="spellStart"/>
      <w:r w:rsidRPr="006F7344">
        <w:t>apabila</w:t>
      </w:r>
      <w:proofErr w:type="spellEnd"/>
      <w:r w:rsidRPr="006F7344">
        <w:t xml:space="preserve"> </w:t>
      </w:r>
      <w:proofErr w:type="spellStart"/>
      <w:r w:rsidRPr="006F7344">
        <w:t>faktor</w:t>
      </w:r>
      <w:proofErr w:type="spellEnd"/>
      <w:r w:rsidRPr="006F7344">
        <w:t xml:space="preserve"> </w:t>
      </w:r>
      <w:proofErr w:type="spellStart"/>
      <w:r w:rsidRPr="006F7344">
        <w:t>tersebut</w:t>
      </w:r>
      <w:proofErr w:type="spellEnd"/>
      <w:r w:rsidRPr="006F7344">
        <w:t xml:space="preserve"> </w:t>
      </w:r>
      <w:proofErr w:type="spellStart"/>
      <w:r w:rsidRPr="006F7344">
        <w:t>dapat</w:t>
      </w:r>
      <w:proofErr w:type="spellEnd"/>
      <w:r w:rsidRPr="006F7344">
        <w:t xml:space="preserve"> </w:t>
      </w:r>
      <w:proofErr w:type="spellStart"/>
      <w:r w:rsidRPr="006F7344">
        <w:t>digunakan</w:t>
      </w:r>
      <w:proofErr w:type="spellEnd"/>
      <w:r w:rsidRPr="006F7344">
        <w:t xml:space="preserve"> </w:t>
      </w:r>
      <w:proofErr w:type="spellStart"/>
      <w:r w:rsidRPr="006F7344">
        <w:t>sebagai</w:t>
      </w:r>
      <w:proofErr w:type="spellEnd"/>
      <w:r w:rsidRPr="006F7344">
        <w:t xml:space="preserve"> </w:t>
      </w:r>
      <w:proofErr w:type="spellStart"/>
      <w:r w:rsidRPr="006F7344">
        <w:t>landasan</w:t>
      </w:r>
      <w:proofErr w:type="spellEnd"/>
      <w:r w:rsidRPr="006F7344">
        <w:t xml:space="preserve"> </w:t>
      </w:r>
      <w:proofErr w:type="spellStart"/>
      <w:r w:rsidRPr="006F7344">
        <w:t>kuat</w:t>
      </w:r>
      <w:proofErr w:type="spellEnd"/>
      <w:r w:rsidRPr="006F7344">
        <w:t xml:space="preserve"> </w:t>
      </w:r>
      <w:proofErr w:type="spellStart"/>
      <w:r w:rsidRPr="006F7344">
        <w:t>dihidupkannya</w:t>
      </w:r>
      <w:proofErr w:type="spellEnd"/>
      <w:r w:rsidRPr="006F7344">
        <w:t xml:space="preserve"> </w:t>
      </w:r>
      <w:proofErr w:type="spellStart"/>
      <w:r w:rsidRPr="006F7344">
        <w:t>delik-delik</w:t>
      </w:r>
      <w:proofErr w:type="spellEnd"/>
      <w:r w:rsidRPr="006F7344">
        <w:t xml:space="preserve"> agama.”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45DA2877" w14:textId="77777777" w:rsidR="004F4B0E" w:rsidRPr="006F7344" w:rsidRDefault="004F4B0E" w:rsidP="004F4B0E">
      <w:pPr>
        <w:pStyle w:val="ParagraphNormal"/>
      </w:pPr>
      <w:proofErr w:type="spellStart"/>
      <w:r w:rsidRPr="006F7344">
        <w:t>Oemar's</w:t>
      </w:r>
      <w:proofErr w:type="spellEnd"/>
      <w:r w:rsidRPr="006F7344">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6F7344">
        <w:t>Oemar</w:t>
      </w:r>
      <w:proofErr w:type="spellEnd"/>
      <w:r w:rsidRPr="006F7344">
        <w:t xml:space="preserve"> views as follows:</w:t>
      </w:r>
    </w:p>
    <w:p w14:paraId="5D4F2F5A" w14:textId="77777777" w:rsidR="004F4B0E" w:rsidRPr="006F7344" w:rsidRDefault="004F4B0E" w:rsidP="004F4B0E">
      <w:pPr>
        <w:pStyle w:val="Quote"/>
        <w:ind w:left="540"/>
      </w:pPr>
      <w:r w:rsidRPr="006F7344">
        <w:t xml:space="preserve">“[..] Negara </w:t>
      </w:r>
      <w:proofErr w:type="spellStart"/>
      <w:r w:rsidRPr="006F7344">
        <w:t>hukum</w:t>
      </w:r>
      <w:proofErr w:type="spellEnd"/>
      <w:r w:rsidRPr="006F7344">
        <w:t xml:space="preserve"> </w:t>
      </w:r>
      <w:proofErr w:type="spellStart"/>
      <w:r w:rsidRPr="006F7344">
        <w:t>kita</w:t>
      </w:r>
      <w:proofErr w:type="spellEnd"/>
      <w:r w:rsidRPr="006F7344">
        <w:t xml:space="preserve"> </w:t>
      </w:r>
      <w:proofErr w:type="spellStart"/>
      <w:r w:rsidRPr="006F7344">
        <w:t>berdasarkan</w:t>
      </w:r>
      <w:proofErr w:type="spellEnd"/>
      <w:r w:rsidRPr="006F7344">
        <w:t xml:space="preserve"> Pancasila, yang </w:t>
      </w:r>
      <w:proofErr w:type="spellStart"/>
      <w:r w:rsidRPr="006F7344">
        <w:t>bukan</w:t>
      </w:r>
      <w:proofErr w:type="spellEnd"/>
      <w:r w:rsidRPr="006F7344">
        <w:t xml:space="preserve"> Negara agama, </w:t>
      </w:r>
      <w:proofErr w:type="spellStart"/>
      <w:r w:rsidRPr="006F7344">
        <w:t>berdasarkan</w:t>
      </w:r>
      <w:proofErr w:type="spellEnd"/>
      <w:r w:rsidRPr="006F7344">
        <w:t xml:space="preserve"> “</w:t>
      </w:r>
      <w:proofErr w:type="spellStart"/>
      <w:r w:rsidRPr="006F7344">
        <w:t>Enheit</w:t>
      </w:r>
      <w:proofErr w:type="spellEnd"/>
      <w:r w:rsidRPr="006F7344">
        <w:t xml:space="preserve">” </w:t>
      </w:r>
      <w:proofErr w:type="spellStart"/>
      <w:r w:rsidRPr="006F7344">
        <w:t>antara</w:t>
      </w:r>
      <w:proofErr w:type="spellEnd"/>
      <w:r w:rsidRPr="006F7344">
        <w:t xml:space="preserve"> agama dan negara dan </w:t>
      </w:r>
      <w:proofErr w:type="spellStart"/>
      <w:r w:rsidRPr="006F7344">
        <w:t>yng</w:t>
      </w:r>
      <w:proofErr w:type="spellEnd"/>
      <w:r w:rsidRPr="006F7344">
        <w:t xml:space="preserve"> </w:t>
      </w:r>
      <w:proofErr w:type="spellStart"/>
      <w:r w:rsidRPr="006F7344">
        <w:t>tidak</w:t>
      </w:r>
      <w:proofErr w:type="spellEnd"/>
      <w:r w:rsidRPr="006F7344">
        <w:t xml:space="preserve"> </w:t>
      </w:r>
      <w:proofErr w:type="spellStart"/>
      <w:r w:rsidRPr="006F7344">
        <w:t>menganut</w:t>
      </w:r>
      <w:proofErr w:type="spellEnd"/>
      <w:r w:rsidRPr="006F7344">
        <w:t xml:space="preserve"> “separation” </w:t>
      </w:r>
      <w:proofErr w:type="spellStart"/>
      <w:r w:rsidRPr="006F7344">
        <w:t>dalam</w:t>
      </w:r>
      <w:proofErr w:type="spellEnd"/>
      <w:r w:rsidRPr="006F7344">
        <w:t xml:space="preserve"> </w:t>
      </w:r>
      <w:proofErr w:type="spellStart"/>
      <w:r w:rsidRPr="006F7344">
        <w:t>batas-batas</w:t>
      </w:r>
      <w:proofErr w:type="spellEnd"/>
      <w:r w:rsidRPr="006F7344">
        <w:t xml:space="preserve"> yang </w:t>
      </w:r>
      <w:proofErr w:type="spellStart"/>
      <w:r w:rsidRPr="006F7344">
        <w:t>tajam</w:t>
      </w:r>
      <w:proofErr w:type="spellEnd"/>
      <w:r w:rsidRPr="006F7344">
        <w:t xml:space="preserve"> dan strict, </w:t>
      </w:r>
      <w:proofErr w:type="spellStart"/>
      <w:r w:rsidRPr="006F7344">
        <w:t>seperti</w:t>
      </w:r>
      <w:proofErr w:type="spellEnd"/>
      <w:r w:rsidRPr="006F7344">
        <w:t xml:space="preserve"> </w:t>
      </w:r>
      <w:proofErr w:type="spellStart"/>
      <w:r w:rsidRPr="006F7344">
        <w:t>dianut</w:t>
      </w:r>
      <w:proofErr w:type="spellEnd"/>
      <w:r w:rsidRPr="006F7344">
        <w:t xml:space="preserve"> oleh negara-negara barat, dan negara-negara </w:t>
      </w:r>
      <w:proofErr w:type="spellStart"/>
      <w:r w:rsidRPr="006F7344">
        <w:t>sosialis</w:t>
      </w:r>
      <w:proofErr w:type="spellEnd"/>
      <w:r w:rsidRPr="006F7344">
        <w:t xml:space="preserve"> yang </w:t>
      </w:r>
      <w:proofErr w:type="spellStart"/>
      <w:r w:rsidRPr="006F7344">
        <w:t>bahkan</w:t>
      </w:r>
      <w:proofErr w:type="spellEnd"/>
      <w:r w:rsidRPr="006F7344">
        <w:t xml:space="preserve"> </w:t>
      </w:r>
      <w:proofErr w:type="spellStart"/>
      <w:r w:rsidRPr="006F7344">
        <w:t>mengikutsertakan</w:t>
      </w:r>
      <w:proofErr w:type="spellEnd"/>
      <w:r w:rsidRPr="006F7344">
        <w:t xml:space="preserve"> </w:t>
      </w:r>
      <w:proofErr w:type="spellStart"/>
      <w:r w:rsidRPr="006F7344">
        <w:t>sanctie</w:t>
      </w:r>
      <w:proofErr w:type="spellEnd"/>
      <w:r w:rsidRPr="006F7344">
        <w:t xml:space="preserve"> </w:t>
      </w:r>
      <w:proofErr w:type="spellStart"/>
      <w:r w:rsidRPr="006F7344">
        <w:t>pidana</w:t>
      </w:r>
      <w:proofErr w:type="spellEnd"/>
      <w:r w:rsidRPr="006F7344">
        <w:t xml:space="preserve"> pada </w:t>
      </w:r>
      <w:proofErr w:type="spellStart"/>
      <w:r w:rsidRPr="006F7344">
        <w:t>azas</w:t>
      </w:r>
      <w:proofErr w:type="spellEnd"/>
      <w:r w:rsidRPr="006F7344">
        <w:t xml:space="preserve"> “separation” </w:t>
      </w:r>
      <w:proofErr w:type="spellStart"/>
      <w:r w:rsidRPr="006F7344">
        <w:t>tersebut</w:t>
      </w:r>
      <w:proofErr w:type="spellEnd"/>
      <w:r w:rsidRPr="006F7344">
        <w:t>…”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w:t>
      </w:r>
      <w:proofErr w:type="spellStart"/>
      <w:r w:rsidRPr="006F7344">
        <w:t>Adji</w:t>
      </w:r>
      <w:proofErr w:type="spellEnd"/>
      <w:r w:rsidRPr="006F7344">
        <w:t>, O., 1983: 50).</w:t>
      </w:r>
    </w:p>
    <w:p w14:paraId="41D877FF" w14:textId="77777777" w:rsidR="004F4B0E" w:rsidRPr="006F7344" w:rsidRDefault="004F4B0E" w:rsidP="00172F4D">
      <w:pPr>
        <w:pStyle w:val="ParagraphNormal"/>
      </w:pPr>
      <w:r w:rsidRPr="006F7344">
        <w:lastRenderedPageBreak/>
        <w:t xml:space="preserve">In </w:t>
      </w:r>
      <w:proofErr w:type="spellStart"/>
      <w:r w:rsidRPr="006F7344">
        <w:t>Oemar's</w:t>
      </w:r>
      <w:proofErr w:type="spellEnd"/>
      <w:r w:rsidRPr="006F7344">
        <w:t xml:space="preserve"> view, the protection of religion is considered important, for three reasons: First, religion is a legal interest that must be protected (</w:t>
      </w:r>
      <w:proofErr w:type="spellStart"/>
      <w:r w:rsidRPr="006F7344">
        <w:rPr>
          <w:i/>
          <w:iCs/>
        </w:rPr>
        <w:t>Friedensschutz</w:t>
      </w:r>
      <w:proofErr w:type="spellEnd"/>
      <w:r w:rsidRPr="006F7344">
        <w:rPr>
          <w:i/>
          <w:iCs/>
        </w:rPr>
        <w:t xml:space="preserve"> </w:t>
      </w:r>
      <w:proofErr w:type="spellStart"/>
      <w:r w:rsidRPr="006F7344">
        <w:rPr>
          <w:i/>
          <w:iCs/>
        </w:rPr>
        <w:t>theorie</w:t>
      </w:r>
      <w:proofErr w:type="spellEnd"/>
      <w:r w:rsidRPr="006F7344">
        <w:rPr>
          <w:i/>
          <w:iCs/>
        </w:rPr>
        <w:t xml:space="preserve">: “der </w:t>
      </w:r>
      <w:proofErr w:type="spellStart"/>
      <w:r w:rsidRPr="006F7344">
        <w:rPr>
          <w:i/>
          <w:iCs/>
        </w:rPr>
        <w:t>religiöse</w:t>
      </w:r>
      <w:proofErr w:type="spellEnd"/>
      <w:r w:rsidRPr="006F7344">
        <w:rPr>
          <w:i/>
          <w:iCs/>
        </w:rPr>
        <w:t xml:space="preserve"> </w:t>
      </w:r>
      <w:proofErr w:type="spellStart"/>
      <w:r w:rsidRPr="006F7344">
        <w:rPr>
          <w:i/>
          <w:iCs/>
        </w:rPr>
        <w:t>interkonfessionelle</w:t>
      </w:r>
      <w:proofErr w:type="spellEnd"/>
      <w:r w:rsidRPr="006F7344">
        <w:rPr>
          <w:i/>
          <w:iCs/>
        </w:rPr>
        <w:t xml:space="preserve"> </w:t>
      </w:r>
      <w:proofErr w:type="spellStart"/>
      <w:r w:rsidRPr="006F7344">
        <w:rPr>
          <w:i/>
          <w:iCs/>
        </w:rPr>
        <w:t>Freude</w:t>
      </w:r>
      <w:proofErr w:type="spellEnd"/>
      <w:r w:rsidRPr="006F7344">
        <w:rPr>
          <w:i/>
          <w:iCs/>
        </w:rPr>
        <w:t>”</w:t>
      </w:r>
      <w:r w:rsidRPr="006F7344">
        <w:t>); Second, religious protection aims to protect citizens from feeling safe (</w:t>
      </w:r>
      <w:proofErr w:type="spellStart"/>
      <w:r w:rsidRPr="006F7344">
        <w:rPr>
          <w:i/>
          <w:iCs/>
        </w:rPr>
        <w:t>Gefühlsscutz</w:t>
      </w:r>
      <w:proofErr w:type="spellEnd"/>
      <w:r w:rsidRPr="006F7344">
        <w:rPr>
          <w:i/>
          <w:iCs/>
        </w:rPr>
        <w:t xml:space="preserve">-theory: “das </w:t>
      </w:r>
      <w:proofErr w:type="spellStart"/>
      <w:r w:rsidRPr="006F7344">
        <w:rPr>
          <w:i/>
          <w:iCs/>
        </w:rPr>
        <w:t>heiligste</w:t>
      </w:r>
      <w:proofErr w:type="spellEnd"/>
      <w:r w:rsidRPr="006F7344">
        <w:rPr>
          <w:i/>
          <w:iCs/>
        </w:rPr>
        <w:t xml:space="preserve"> </w:t>
      </w:r>
      <w:proofErr w:type="spellStart"/>
      <w:r w:rsidRPr="006F7344">
        <w:rPr>
          <w:i/>
          <w:iCs/>
        </w:rPr>
        <w:t>innenleben</w:t>
      </w:r>
      <w:proofErr w:type="spellEnd"/>
      <w:r w:rsidRPr="006F7344">
        <w:rPr>
          <w:i/>
          <w:iCs/>
        </w:rPr>
        <w:t xml:space="preserve"> der </w:t>
      </w:r>
      <w:proofErr w:type="spellStart"/>
      <w:r w:rsidRPr="006F7344">
        <w:rPr>
          <w:i/>
          <w:iCs/>
        </w:rPr>
        <w:t>Gesamtheit</w:t>
      </w:r>
      <w:proofErr w:type="spellEnd"/>
      <w:r w:rsidRPr="006F7344">
        <w:rPr>
          <w:i/>
          <w:iCs/>
        </w:rPr>
        <w:t>”</w:t>
      </w:r>
      <w:r w:rsidRPr="006F7344">
        <w:t>); Third, religion as a legal interest that must be protected by the state (</w:t>
      </w:r>
      <w:proofErr w:type="spellStart"/>
      <w:r w:rsidRPr="006F7344">
        <w:rPr>
          <w:i/>
          <w:iCs/>
        </w:rPr>
        <w:t>Religionschutz</w:t>
      </w:r>
      <w:proofErr w:type="spellEnd"/>
      <w:r w:rsidRPr="006F7344">
        <w:rPr>
          <w:i/>
          <w:iCs/>
        </w:rPr>
        <w:t xml:space="preserve">-theory: " das </w:t>
      </w:r>
      <w:proofErr w:type="spellStart"/>
      <w:r w:rsidRPr="006F7344">
        <w:rPr>
          <w:i/>
          <w:iCs/>
        </w:rPr>
        <w:t>Kulturgut</w:t>
      </w:r>
      <w:proofErr w:type="spellEnd"/>
      <w:r w:rsidRPr="006F7344">
        <w:rPr>
          <w:i/>
          <w:iCs/>
        </w:rPr>
        <w:t xml:space="preserve"> der Religion und der </w:t>
      </w:r>
      <w:proofErr w:type="spellStart"/>
      <w:r w:rsidRPr="006F7344">
        <w:rPr>
          <w:i/>
          <w:iCs/>
        </w:rPr>
        <w:t>ungeheuren</w:t>
      </w:r>
      <w:proofErr w:type="spellEnd"/>
      <w:r w:rsidRPr="006F7344">
        <w:rPr>
          <w:i/>
          <w:iCs/>
        </w:rPr>
        <w:t xml:space="preserve"> </w:t>
      </w:r>
      <w:proofErr w:type="spellStart"/>
      <w:r w:rsidRPr="006F7344">
        <w:rPr>
          <w:i/>
          <w:iCs/>
        </w:rPr>
        <w:t>idealismus</w:t>
      </w:r>
      <w:proofErr w:type="spellEnd"/>
      <w:r w:rsidRPr="006F7344">
        <w:rPr>
          <w:i/>
          <w:iCs/>
        </w:rPr>
        <w:t xml:space="preserve">, der </w:t>
      </w:r>
      <w:proofErr w:type="spellStart"/>
      <w:r w:rsidRPr="006F7344">
        <w:rPr>
          <w:i/>
          <w:iCs/>
        </w:rPr>
        <w:t>aus</w:t>
      </w:r>
      <w:proofErr w:type="spellEnd"/>
      <w:r w:rsidRPr="006F7344">
        <w:rPr>
          <w:i/>
          <w:iCs/>
        </w:rPr>
        <w:t xml:space="preserve"> </w:t>
      </w:r>
      <w:proofErr w:type="spellStart"/>
      <w:r w:rsidRPr="006F7344">
        <w:rPr>
          <w:i/>
          <w:iCs/>
        </w:rPr>
        <w:t>ihr</w:t>
      </w:r>
      <w:proofErr w:type="spellEnd"/>
      <w:r w:rsidRPr="006F7344">
        <w:rPr>
          <w:i/>
          <w:iCs/>
        </w:rPr>
        <w:t xml:space="preserve"> </w:t>
      </w:r>
      <w:proofErr w:type="spellStart"/>
      <w:r w:rsidRPr="006F7344">
        <w:rPr>
          <w:i/>
          <w:iCs/>
        </w:rPr>
        <w:t>furreine</w:t>
      </w:r>
      <w:proofErr w:type="spellEnd"/>
      <w:r w:rsidRPr="006F7344">
        <w:rPr>
          <w:i/>
          <w:iCs/>
        </w:rPr>
        <w:t xml:space="preserve"> </w:t>
      </w:r>
      <w:proofErr w:type="spellStart"/>
      <w:r w:rsidRPr="006F7344">
        <w:rPr>
          <w:i/>
          <w:iCs/>
        </w:rPr>
        <w:t>grosse</w:t>
      </w:r>
      <w:proofErr w:type="spellEnd"/>
      <w:r w:rsidRPr="006F7344">
        <w:rPr>
          <w:i/>
          <w:iCs/>
        </w:rPr>
        <w:t xml:space="preserve"> </w:t>
      </w:r>
      <w:proofErr w:type="spellStart"/>
      <w:r w:rsidRPr="006F7344">
        <w:rPr>
          <w:i/>
          <w:iCs/>
        </w:rPr>
        <w:t>menge</w:t>
      </w:r>
      <w:proofErr w:type="spellEnd"/>
      <w:r w:rsidRPr="006F7344">
        <w:rPr>
          <w:i/>
          <w:iCs/>
        </w:rPr>
        <w:t xml:space="preserve"> von Menschen </w:t>
      </w:r>
      <w:proofErr w:type="spellStart"/>
      <w:r w:rsidRPr="006F7344">
        <w:rPr>
          <w:i/>
          <w:iCs/>
        </w:rPr>
        <w:t>hervorgeht</w:t>
      </w:r>
      <w:proofErr w:type="spellEnd"/>
      <w:r w:rsidRPr="006F7344">
        <w:t>") (p.50).</w:t>
      </w:r>
    </w:p>
    <w:p w14:paraId="2880457C" w14:textId="77777777" w:rsidR="004F4B0E" w:rsidRPr="006F7344" w:rsidRDefault="004F4B0E" w:rsidP="004F4B0E">
      <w:pPr>
        <w:pStyle w:val="ParagraphNormal"/>
      </w:pPr>
      <w:r w:rsidRPr="006F7344">
        <w:t xml:space="preserve">Following up on the provisions of TAP MPRS No. XIX and </w:t>
      </w:r>
      <w:proofErr w:type="spellStart"/>
      <w:r w:rsidRPr="006F7344">
        <w:t>Oemar's</w:t>
      </w:r>
      <w:proofErr w:type="spellEnd"/>
      <w:r w:rsidRPr="006F7344">
        <w:t xml:space="preserve"> ideas, Presidential Decree No. 1/1965 was enacted as a law through Law No. 5/1969 on the condition that there were improvements, changes, or additions to the material, and it became the material for the formation of the next law. However, until this study was conducted, Law no. 1/PNPS/1965 has never been changed, expanded, or added to the material. Formally, this PNPS has obtained the approval of two institutions authorized to draft laws, namely the President and the DPR. However, materially, the 1965 PNPS Law has never been perfected as mandated by Law Number 5 of 1969.</w:t>
      </w:r>
    </w:p>
    <w:p w14:paraId="7C954E2B" w14:textId="77777777" w:rsidR="004F4B0E" w:rsidRPr="006F7344" w:rsidRDefault="004F4B0E" w:rsidP="00172F4D">
      <w:pPr>
        <w:pStyle w:val="ParagraphNormal"/>
      </w:pPr>
      <w:r w:rsidRPr="006F7344">
        <w:t>During the new order period, the Suharto’s administration maintained the IABL and enhanced it by adding Article 156a to the Indonesia Criminal Code.  Article 4 of the IABL, in conjunction with Article 156a of the 1981 ICC, states:</w:t>
      </w:r>
    </w:p>
    <w:p w14:paraId="06E4C761" w14:textId="77777777" w:rsidR="004F4B0E" w:rsidRPr="006F7344" w:rsidRDefault="004F4B0E" w:rsidP="00172F4D">
      <w:pPr>
        <w:pStyle w:val="Quote"/>
      </w:pPr>
      <w:r w:rsidRPr="006F7344">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11C17C2E" w14:textId="77777777" w:rsidR="004F4B0E" w:rsidRPr="006F7344" w:rsidRDefault="004F4B0E" w:rsidP="004F4B0E">
      <w:pPr>
        <w:ind w:left="720"/>
        <w:jc w:val="both"/>
      </w:pPr>
    </w:p>
    <w:p w14:paraId="46C59D12" w14:textId="77777777" w:rsidR="004F4B0E" w:rsidRPr="006F7344" w:rsidRDefault="004F4B0E" w:rsidP="00172F4D">
      <w:pPr>
        <w:pStyle w:val="ParagraphNormal"/>
      </w:pPr>
      <w:r w:rsidRPr="006F7344">
        <w:t>In that provision, there is no definition for "hostile," "misuse," and "desecrate" of religion even though it was intended only to protect "religions adhered to in Indonesia" from those actions. The phrase "religions adhered to in Indonesia" is defined narrowly as "recognized religions," namely Islam, Catholic, Christianity, Hinduism, Buddhism, and Confucianism. In Article 4 and Article 1 and 2 of the 1965 IABL, the religions other than those five could be labelled as "heretical religions".</w:t>
      </w:r>
      <w:r w:rsidRPr="00E82028">
        <w:rPr>
          <w:rStyle w:val="FootnoteReference"/>
        </w:rPr>
        <w:footnoteReference w:id="57"/>
      </w:r>
      <w:r w:rsidRPr="006F7344">
        <w:t xml:space="preserve"> </w:t>
      </w:r>
    </w:p>
    <w:p w14:paraId="26278366" w14:textId="77777777" w:rsidR="004F4B0E" w:rsidRPr="006F7344" w:rsidRDefault="004F4B0E" w:rsidP="00172F4D">
      <w:pPr>
        <w:pStyle w:val="ParagraphNormal"/>
      </w:pPr>
      <w:r w:rsidRPr="006F7344">
        <w:lastRenderedPageBreak/>
        <w:t xml:space="preserve">However, in 2008, the BL have been strengthened by the reformation government when the legislative body ratified the Law Number 11 of 2008 on Electronic Information and Transaction (hereinafter the EIT Law) in conjunction to the previous laws (See </w:t>
      </w:r>
      <w:r w:rsidRPr="006F7344">
        <w:rPr>
          <w:b/>
        </w:rPr>
        <w:t>Table 2.).</w:t>
      </w:r>
      <w:r w:rsidRPr="006F7344">
        <w:t xml:space="preserve"> However, in the period between 1965 and 1988, the BL were rarely used by Indonesia’s courts. The applications of the BL were frequently used in the court during the reign of the New Order. At least according to Crouch's record, from 1988 to 2012, there were at least 130 people convicted using the BL.</w:t>
      </w:r>
      <w:r w:rsidRPr="00E82028">
        <w:rPr>
          <w:rStyle w:val="FootnoteReference"/>
        </w:rPr>
        <w:footnoteReference w:id="58"/>
      </w:r>
      <w:r w:rsidRPr="006F7344">
        <w:t xml:space="preserve"> Whereas in 2012 until 2018, there were 66 cases which have been decided by the court.</w:t>
      </w:r>
      <w:r w:rsidRPr="00E82028">
        <w:rPr>
          <w:rStyle w:val="FootnoteReference"/>
        </w:rPr>
        <w:footnoteReference w:id="59"/>
      </w:r>
    </w:p>
    <w:p w14:paraId="54E89AF3" w14:textId="77777777" w:rsidR="004F4B0E" w:rsidRPr="006F7344" w:rsidRDefault="004F4B0E" w:rsidP="00172F4D">
      <w:pPr>
        <w:pStyle w:val="ParagraphNormal"/>
      </w:pPr>
      <w:r w:rsidRPr="006F7344">
        <w:t>The aim of enacting the Law No. 1/PNPS/ 1965 was to reduce social conflict between conservative religious groups with non-religious, belief groups, and atheists</w:t>
      </w:r>
      <w:r w:rsidRPr="00E82028">
        <w:rPr>
          <w:rStyle w:val="FootnoteReference"/>
        </w:rPr>
        <w:footnoteReference w:id="60"/>
      </w:r>
      <w:r w:rsidRPr="006F7344">
        <w:t xml:space="preserve"> that were considered in conflict with the First </w:t>
      </w:r>
      <w:proofErr w:type="spellStart"/>
      <w:r w:rsidRPr="006F7344">
        <w:t>Sila</w:t>
      </w:r>
      <w:proofErr w:type="spellEnd"/>
      <w:r w:rsidRPr="006F7344">
        <w:t xml:space="preserve"> of Pancasila</w:t>
      </w:r>
      <w:r w:rsidRPr="00E82028">
        <w:rPr>
          <w:rStyle w:val="FootnoteReference"/>
        </w:rPr>
        <w:footnoteReference w:id="61"/>
      </w:r>
      <w:r w:rsidRPr="006F7344">
        <w:t xml:space="preserve"> and could threaten the established religion, national security, or cause national disintegration.</w:t>
      </w:r>
      <w:r w:rsidRPr="00E82028">
        <w:rPr>
          <w:rStyle w:val="FootnoteReference"/>
        </w:rPr>
        <w:footnoteReference w:id="62"/>
      </w:r>
      <w:r w:rsidRPr="006F7344">
        <w:t xml:space="preserve"> The 1965 communist movement and revolution became a dark history that frightened Indonesian society who want to avoid a similar incident from happening again.</w:t>
      </w:r>
      <w:r w:rsidRPr="00E82028">
        <w:rPr>
          <w:rStyle w:val="FootnoteReference"/>
        </w:rPr>
        <w:footnoteReference w:id="63"/>
      </w:r>
      <w:r w:rsidRPr="006F7344">
        <w:t xml:space="preserve"> This terrible event triggered the People’s Consultative Assembly issuing the Provisional People's Consultative Assembly of the Republic of Indonesia No. XXV/MPRS/1966 which banned the teachings of communism, Leninism and Marxism.</w:t>
      </w:r>
      <w:r w:rsidRPr="00E82028">
        <w:rPr>
          <w:rStyle w:val="FootnoteReference"/>
        </w:rPr>
        <w:footnoteReference w:id="64"/>
      </w:r>
      <w:r w:rsidRPr="006F7344">
        <w:t xml:space="preserve"> The revolution also encouraged President Soekarno to resign from his office and gave the mandate to </w:t>
      </w:r>
      <w:proofErr w:type="spellStart"/>
      <w:r w:rsidRPr="006F7344">
        <w:lastRenderedPageBreak/>
        <w:t>Soeharto</w:t>
      </w:r>
      <w:proofErr w:type="spellEnd"/>
      <w:r w:rsidRPr="006F7344">
        <w:t xml:space="preserve"> to replace him.</w:t>
      </w:r>
      <w:r w:rsidRPr="00E82028">
        <w:rPr>
          <w:rStyle w:val="FootnoteReference"/>
        </w:rPr>
        <w:footnoteReference w:id="65"/>
      </w:r>
      <w:r w:rsidRPr="006F7344">
        <w:t xml:space="preserve"> Start from then, the administration law under President </w:t>
      </w:r>
      <w:proofErr w:type="spellStart"/>
      <w:r w:rsidRPr="006F7344">
        <w:t>Soeharto</w:t>
      </w:r>
      <w:proofErr w:type="spellEnd"/>
      <w:r w:rsidRPr="006F7344">
        <w:t xml:space="preserve"> administration or so called “the New Order” was changed. </w:t>
      </w:r>
    </w:p>
    <w:p w14:paraId="3CF5502A" w14:textId="50330095" w:rsidR="007F75DC" w:rsidRPr="006F7344" w:rsidRDefault="0005123C" w:rsidP="00172F4D">
      <w:pPr>
        <w:pStyle w:val="ParagraphNormal"/>
      </w:pPr>
      <w:r w:rsidRPr="006F7344">
        <w:t>The 1965 PNPS of Anti-Blasphemy was only a tool used by Soekarno to control the sects of belief which were endangering the power or existence of the Unitary State of the Republic of Indonesia. Through the law to prevent abuse or blasphemy of religion, Soekarno used the Precepts of Pancasila I "Belief in One the Only God" and Article 29 of the 1945 Constitution as justification for prohibiting deviant beliefs or teachings or teachings that insult 5 (five) recognized religions, namely Islam, Protestant Christianity, Catholicism, Hinduism, Buddhism. This is in accordance with the intent of the establishment of the Presidential Decree on the Prevention of Abuse and Blasphemy, namely:</w:t>
      </w:r>
    </w:p>
    <w:p w14:paraId="1D7F7E9C" w14:textId="0378D225" w:rsidR="00D32044" w:rsidRPr="006F7344" w:rsidRDefault="00D32044">
      <w:pPr>
        <w:pStyle w:val="ListNumber"/>
        <w:numPr>
          <w:ilvl w:val="0"/>
          <w:numId w:val="5"/>
        </w:numPr>
      </w:pPr>
      <w:r w:rsidRPr="006F7344">
        <w:t>State security and national revolution related to the prevention and blasphemy of religion.</w:t>
      </w:r>
    </w:p>
    <w:p w14:paraId="255004BF" w14:textId="1A94630E" w:rsidR="00D32044" w:rsidRPr="006F7344" w:rsidRDefault="00D32044" w:rsidP="00D32044">
      <w:pPr>
        <w:pStyle w:val="ListNumber"/>
      </w:pPr>
      <w:r w:rsidRPr="006F7344">
        <w:t>Security of revolution and public peace.</w:t>
      </w:r>
      <w:r w:rsidR="00276692" w:rsidRPr="00E82028">
        <w:rPr>
          <w:rStyle w:val="FootnoteReference"/>
        </w:rPr>
        <w:footnoteReference w:id="66"/>
      </w:r>
    </w:p>
    <w:p w14:paraId="49A8CAE8" w14:textId="20D66668" w:rsidR="00121789" w:rsidRPr="006F7344" w:rsidRDefault="00BF10CC" w:rsidP="00121789">
      <w:pPr>
        <w:pStyle w:val="ParagraphNormal"/>
      </w:pPr>
      <w:r w:rsidRPr="006F7344">
        <w:t xml:space="preserve">From the purpose of the issuance of the 1965 PNPS, the aim of "security of the state and the national revolution" is not to protect religions, because the 1965 PNPS is only a tool used to enlarge beliefs in Indonesia that endanger the Unitary State of the Republic of Indonesia. Furthermore, although the state of emergency had been overcome, in which </w:t>
      </w:r>
      <w:proofErr w:type="spellStart"/>
      <w:r w:rsidRPr="006F7344">
        <w:t>Kartosuwirjo</w:t>
      </w:r>
      <w:proofErr w:type="spellEnd"/>
      <w:r w:rsidRPr="006F7344">
        <w:t xml:space="preserve"> (DI/TII) was conquered in 1962, the PNPS for the Prevention of Blasphemy of </w:t>
      </w:r>
      <w:proofErr w:type="spellStart"/>
      <w:r w:rsidRPr="006F7344">
        <w:t>Relig</w:t>
      </w:r>
      <w:proofErr w:type="spellEnd"/>
      <w:ins w:id="118" w:author="MICHAEL GEORGE HAYES" w:date="2023-02-26T18:13:00Z">
        <w:r w:rsidR="008D1697">
          <w:t xml:space="preserve"> </w:t>
        </w:r>
      </w:ins>
      <w:r w:rsidRPr="006F7344">
        <w:t xml:space="preserve">ion </w:t>
      </w:r>
      <w:commentRangeStart w:id="119"/>
      <w:r w:rsidRPr="006F7344">
        <w:t>was not revoked.</w:t>
      </w:r>
      <w:commentRangeEnd w:id="119"/>
      <w:r w:rsidR="008D1697">
        <w:rPr>
          <w:rStyle w:val="CommentReference"/>
          <w:rFonts w:ascii="Calibri" w:eastAsia="Calibri" w:hAnsi="Calibri"/>
          <w:color w:val="000000"/>
        </w:rPr>
        <w:commentReference w:id="119"/>
      </w:r>
    </w:p>
    <w:p w14:paraId="37412C63" w14:textId="4B97F986" w:rsidR="00B7722E" w:rsidRPr="006F7344" w:rsidRDefault="008F20C9" w:rsidP="008F20C9">
      <w:pPr>
        <w:pStyle w:val="Heading3"/>
        <w:numPr>
          <w:ilvl w:val="0"/>
          <w:numId w:val="0"/>
        </w:numPr>
        <w:ind w:left="720" w:hanging="720"/>
      </w:pPr>
      <w:bookmarkStart w:id="120" w:name="_Toc121200562"/>
      <w:bookmarkStart w:id="121" w:name="_Toc118302753"/>
      <w:r w:rsidRPr="006F7344">
        <w:t xml:space="preserve">3.3.3     </w:t>
      </w:r>
      <w:r w:rsidR="004F4B0E" w:rsidRPr="006F7344">
        <w:t>D</w:t>
      </w:r>
      <w:r w:rsidR="00B7722E" w:rsidRPr="006F7344">
        <w:t xml:space="preserve">uring </w:t>
      </w:r>
      <w:r w:rsidR="004F4B0E" w:rsidRPr="006F7344">
        <w:t>R</w:t>
      </w:r>
      <w:r w:rsidR="00B7722E" w:rsidRPr="006F7344">
        <w:t xml:space="preserve">eformation </w:t>
      </w:r>
      <w:r w:rsidR="004F4B0E" w:rsidRPr="006F7344">
        <w:t>E</w:t>
      </w:r>
      <w:r w:rsidR="00B7722E" w:rsidRPr="006F7344">
        <w:t xml:space="preserve">ra: </w:t>
      </w:r>
      <w:r w:rsidR="004F4B0E" w:rsidRPr="006F7344">
        <w:t>A Repressive Law to Protect A Preferred S</w:t>
      </w:r>
      <w:r w:rsidR="00B7722E" w:rsidRPr="006F7344">
        <w:t xml:space="preserve">et of </w:t>
      </w:r>
      <w:r w:rsidR="004F4B0E" w:rsidRPr="006F7344">
        <w:t>R</w:t>
      </w:r>
      <w:r w:rsidR="00B7722E" w:rsidRPr="006F7344">
        <w:t>eligions</w:t>
      </w:r>
      <w:bookmarkEnd w:id="120"/>
      <w:r w:rsidR="00B7722E" w:rsidRPr="006F7344">
        <w:t xml:space="preserve"> </w:t>
      </w:r>
      <w:bookmarkEnd w:id="121"/>
    </w:p>
    <w:p w14:paraId="0DA7914B" w14:textId="1EFC60DC" w:rsidR="00957001" w:rsidRPr="006F7344" w:rsidRDefault="00BE5C5B" w:rsidP="00172F4D">
      <w:pPr>
        <w:pStyle w:val="ParagraphafSubheader"/>
      </w:pPr>
      <w:r w:rsidRPr="006F7344">
        <w:t xml:space="preserve">The reformation era began in </w:t>
      </w:r>
      <w:commentRangeStart w:id="122"/>
      <w:r w:rsidRPr="006F7344">
        <w:t>1999</w:t>
      </w:r>
      <w:commentRangeEnd w:id="122"/>
      <w:r w:rsidR="008D1697">
        <w:rPr>
          <w:rStyle w:val="CommentReference"/>
          <w:rFonts w:ascii="Calibri" w:eastAsia="Calibri" w:hAnsi="Calibri"/>
          <w:color w:val="000000"/>
        </w:rPr>
        <w:commentReference w:id="122"/>
      </w:r>
      <w:r w:rsidRPr="006F7344">
        <w:t xml:space="preserve">, marked by the fall of Suharto in 1998. The dynamics of legal politics that occurred during the reformation period influenced the legal development of the Anti-Defamation Law. As previously explained, the 1965 PNPS Law, which should have been perfected and amended, has in fact not been amended until it entered the reform era. On the contrary, various new laws and public policies at the </w:t>
      </w:r>
      <w:r w:rsidRPr="006F7344">
        <w:lastRenderedPageBreak/>
        <w:t>local level reinforce the norms in the 1965 PNPS Law. This view is supported by the following findings:</w:t>
      </w:r>
    </w:p>
    <w:p w14:paraId="4C7A5D84" w14:textId="0350AE9D" w:rsidR="00B021AD" w:rsidRPr="00172F4D" w:rsidRDefault="00DF2702" w:rsidP="00172F4D">
      <w:pPr>
        <w:pStyle w:val="ParagraphNormal"/>
      </w:pPr>
      <w:r w:rsidRPr="00172F4D">
        <w:t xml:space="preserve">The prohibition of blasphemy in Indonesia is not only regulated in Law No.1/PNPS/1965 concerning Anti-Defamation of Religion, but also in various articles in the criminal code. Since this law was enacted, it has never undergone any substantive changes, but its substance has been strengthened by the addition provision of the criminal code. Law No.1/PNPS/1965 only consists of four articles. Article 1 basically contains actions that are prohibited as blasphemy of religion. Articles 2 and 3 threaten administrative sanctions if blasphemy is committed by an organization or a sect of belief. Meanwhile, Article 4 orders a new article, Article 156a. </w:t>
      </w:r>
      <w:r w:rsidR="00281678" w:rsidRPr="00172F4D">
        <w:t xml:space="preserve">Following </w:t>
      </w:r>
      <w:r w:rsidR="00AB7F21" w:rsidRPr="00172F4D">
        <w:t>texts are</w:t>
      </w:r>
      <w:r w:rsidRPr="00172F4D">
        <w:t xml:space="preserve"> the full </w:t>
      </w:r>
      <w:r w:rsidR="00AB7F21" w:rsidRPr="00172F4D">
        <w:t>content</w:t>
      </w:r>
      <w:r w:rsidRPr="00172F4D">
        <w:t xml:space="preserve"> of the four articles:</w:t>
      </w:r>
    </w:p>
    <w:p w14:paraId="7C4334C7" w14:textId="77777777" w:rsidR="00B54EF4" w:rsidRPr="00172F4D" w:rsidRDefault="00B54EF4" w:rsidP="00172F4D">
      <w:pPr>
        <w:pStyle w:val="ParagraphNormal"/>
      </w:pPr>
      <w:r w:rsidRPr="00172F4D">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394CA423" w14:textId="77777777" w:rsidR="00B54EF4" w:rsidRPr="00172F4D" w:rsidRDefault="00B54EF4" w:rsidP="00172F4D">
      <w:pPr>
        <w:pStyle w:val="ParagraphNormal"/>
      </w:pPr>
      <w:r w:rsidRPr="00172F4D">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4C41B7A5" w14:textId="77777777" w:rsidR="00B54EF4" w:rsidRPr="00172F4D" w:rsidRDefault="00B54EF4" w:rsidP="00172F4D">
      <w:pPr>
        <w:pStyle w:val="ParagraphNormal"/>
      </w:pPr>
      <w:r w:rsidRPr="00172F4D">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5CCD8BD7" w14:textId="703838D7" w:rsidR="00B30A9C" w:rsidRPr="00172F4D" w:rsidRDefault="00B54EF4" w:rsidP="00172F4D">
      <w:pPr>
        <w:pStyle w:val="ParagraphNormal"/>
      </w:pPr>
      <w:r w:rsidRPr="00172F4D">
        <w:t xml:space="preserve">Article 4: "In the Criminal Code, a new article is issued which reads as follows: Article 156a." "Criminalized by a maximum imprisonment of five years whoever intentionally publicly expresses feelings or commits an act: a. basically hostile, abusing or </w:t>
      </w:r>
      <w:r w:rsidRPr="00172F4D">
        <w:lastRenderedPageBreak/>
        <w:t>blaspheming against a religion professed in Indonesia; b. with the intention that people do not follow any religion, which is based on the belief in the One God."</w:t>
      </w:r>
    </w:p>
    <w:p w14:paraId="37E98991" w14:textId="142F2209" w:rsidR="00B54EF4" w:rsidRPr="00172F4D" w:rsidRDefault="009834FC" w:rsidP="00172F4D">
      <w:pPr>
        <w:pStyle w:val="ParagraphNormal"/>
      </w:pPr>
      <w:r w:rsidRPr="00172F4D">
        <w:t xml:space="preserve">First, according to provisions of Articles 1, 2 and 3 of this Law indicate that administrative sanctions are prioritized and avoid criminal sanctions. Based on the provisions of Article 1, </w:t>
      </w:r>
      <w:proofErr w:type="spellStart"/>
      <w:r w:rsidRPr="00172F4D">
        <w:t>Bagir</w:t>
      </w:r>
      <w:proofErr w:type="spellEnd"/>
      <w:r w:rsidRPr="00172F4D">
        <w:t xml:space="preserve"> Manan emphasized that the types of actions that are prohibited are advocating or seeking general support for carrying out: (1) religious interpretation; and (2) deviant religious activities. In accordance with </w:t>
      </w:r>
      <w:proofErr w:type="spellStart"/>
      <w:r w:rsidRPr="00172F4D">
        <w:t>Mudzakir's</w:t>
      </w:r>
      <w:proofErr w:type="spellEnd"/>
      <w:r w:rsidRPr="00172F4D">
        <w:t xml:space="preserve"> view that the application of Articles 1, 2, and 3 of this Law emphasizes more on gradual development and efforts. This means that administrative sanctions are more sought if there are interpretations or activities that deviate from the religions adhered to in Indonesia. Thus, the approach chosen is a gentle approach, namely those who violate the provisions will be subject to a warning. If the violation continues then criminal sanctions may be imposed; Second, if the violation is committed by the organization, the organization can be dissolved, and if an action has been taken and still violates, the person, or adherents, members and/or members of the management of the organization concerned from that sect shall be punished with imprisonment for a maximum of 5 years. Therefore, law enforcers should apply Article 4 only if the act seriously endangers state security and has gone through the administrative procedures as regulated in Articles 2 and 3, then this is too much.</w:t>
      </w:r>
    </w:p>
    <w:p w14:paraId="6F3974AE" w14:textId="6B050FAB" w:rsidR="009834FC" w:rsidRPr="00172F4D" w:rsidRDefault="00C865F3" w:rsidP="00172F4D">
      <w:pPr>
        <w:pStyle w:val="ParagraphNormal"/>
      </w:pPr>
      <w:r w:rsidRPr="00172F4D">
        <w:t>In addition to Articles 156 and 156a of the Criminal Code, there are other provisions that prohibit criminal acts against religion, namely Articles 175, 176, 177, 503, 530, 545, 546 and 547. All these articles are multi-interpretative because they do not provide a clear limitation. it is clear what is meant by a statement that creates "feelings of hostility, hatred and contempt" or "blasphemy." The principle of legality in criminal law requires legislators to clearly define the formulation of the article to avoid subjective interpretations of law enforcers regarding prohibited acts and can be subject to sanctions. Furthermore, the objects protected by Article 156a are "religions professed in Indonesia". This means that when referring to the Elucidation of Article 1 of the Anti-Defamation Law, it is only limited to 6 religions, namely Islam, Protestant Christianity, Catholicism, Hinduism, Buddhism and Confucianism. This means that other religions other than the 6 religions referred to as well as sects of belief do not receive the same protection or that these groups are the targets of the provisions of this article.</w:t>
      </w:r>
    </w:p>
    <w:p w14:paraId="3C370709" w14:textId="72384B7B" w:rsidR="00F56AEC" w:rsidRPr="006F7344" w:rsidRDefault="00F56AEC" w:rsidP="00172F4D">
      <w:pPr>
        <w:pStyle w:val="ParagraphNormal"/>
      </w:pPr>
      <w:r w:rsidRPr="00172F4D">
        <w:lastRenderedPageBreak/>
        <w:t xml:space="preserve">Second, the term "blasphemy of religion" only existed when Article 156a of the Criminal Code was inserted. This is different from the unambiguous provisions of Article 156 of the Criminal Code compared to Article 156a, because according to Article 156 of the Criminal Code it only prohibits "statements of hostility, hatred, or insults against a group or groups in Indonesia", not "interpreting the religious teachings adhered to in Indonesia". The definition of ‘group' in this article is defined as each part of the Indonesian people that is different from one or several other sections, among them because of 'religion.' Referring to </w:t>
      </w:r>
      <w:proofErr w:type="spellStart"/>
      <w:r w:rsidRPr="00172F4D">
        <w:t>Sidharta</w:t>
      </w:r>
      <w:proofErr w:type="spellEnd"/>
      <w:r w:rsidRPr="00172F4D">
        <w:t xml:space="preserve"> (2018), Article 4 of Law No.1/PNPS/1965 inserts Article 156a of the Criminal Code in twenty years later after the Criminal Code officially became Indonesian positive law. If this history is not understood, then this can lead to errors in interpreting these provisions. This means that when Law No.1/PNPS/1965 was enacted, Article 156a of the Criminal Code had not yet been enacted. It is only natural that cases of blasphemy were rarely processed at the time the law was enacted, and it became even more widespread after Article 156a of the Criminal Code was inserted. Blasphemy of religion which previously only had an administrative impact as referred to in the provisions of Articles 2 and 3 became very repressive with the provisions of Article 4 which ordered the insertion of Article 156a of the Criminal Code. Article 156a of the Criminal Code is included in Chapter IV of the Criminal Code, namely "Crimes against Public Order" not "crimes against religion" because in the Criminal Code itself there are no crimes against religion. The existence of Article 156a of the Criminal Code has shifted the purpose of the formation of the 1965 PNPS which was originally for "security of the state and national revolution" towards "protection of religion". Thus, disturbances in state security were the main background for the enactment of the Anti-Defamation Law of 1965 at that time. If the background and purpose of the formation of this law is not understood by law enforcers at this time, then this law becomes very repressive. Because the state of emergency, namely the existence of a rebellion to establish a new state and the revolutionary movement that caused disturbances to state security, have passed, so implementing this law today, when the country is in a state of safety and there </w:t>
      </w:r>
      <w:commentRangeStart w:id="123"/>
      <w:r w:rsidRPr="00172F4D">
        <w:t xml:space="preserve">is no revolutionary emergency, is irrelevant. </w:t>
      </w:r>
      <w:commentRangeEnd w:id="123"/>
      <w:r w:rsidR="00935DEF">
        <w:rPr>
          <w:rStyle w:val="CommentReference"/>
          <w:rFonts w:ascii="Calibri" w:eastAsia="Calibri" w:hAnsi="Calibri"/>
          <w:color w:val="000000"/>
        </w:rPr>
        <w:commentReference w:id="123"/>
      </w:r>
      <w:r w:rsidRPr="00172F4D">
        <w:t xml:space="preserve">So, after the reformation, the insertion of Article 156a of the Criminal Code in the Anti-blasphemy Law made the law more repressive and only oriented to the protection of religions supported by the state. This is what makes the </w:t>
      </w:r>
      <w:r w:rsidRPr="00172F4D">
        <w:lastRenderedPageBreak/>
        <w:t xml:space="preserve">implementation of this law very discriminatory and violates the right to freedom of religion, because the criminalization of minority religions is very common. The tendency that occurs in cases of blasphemy in Indonesia is the application of Article 4 in conjunction with Article 156a of the Criminal Code which is prioritized can be found in the cases of </w:t>
      </w:r>
      <w:proofErr w:type="spellStart"/>
      <w:r w:rsidRPr="00172F4D">
        <w:t>Ahok</w:t>
      </w:r>
      <w:proofErr w:type="spellEnd"/>
      <w:r w:rsidRPr="00172F4D">
        <w:t xml:space="preserve">, </w:t>
      </w:r>
      <w:proofErr w:type="spellStart"/>
      <w:r w:rsidRPr="00172F4D">
        <w:t>Meiliana</w:t>
      </w:r>
      <w:proofErr w:type="spellEnd"/>
      <w:r w:rsidRPr="00172F4D">
        <w:t xml:space="preserve">, </w:t>
      </w:r>
      <w:proofErr w:type="spellStart"/>
      <w:r w:rsidRPr="00172F4D">
        <w:t>Gafatar</w:t>
      </w:r>
      <w:proofErr w:type="spellEnd"/>
      <w:r w:rsidRPr="00172F4D">
        <w:t xml:space="preserve">, and </w:t>
      </w:r>
      <w:commentRangeStart w:id="124"/>
      <w:r w:rsidRPr="00172F4D">
        <w:t>Ahmadiyya</w:t>
      </w:r>
      <w:commentRangeEnd w:id="124"/>
      <w:r w:rsidR="0080011D">
        <w:rPr>
          <w:rStyle w:val="CommentReference"/>
          <w:rFonts w:ascii="Calibri" w:eastAsia="Calibri" w:hAnsi="Calibri"/>
          <w:color w:val="000000"/>
        </w:rPr>
        <w:commentReference w:id="124"/>
      </w:r>
      <w:r w:rsidRPr="00172F4D">
        <w:t>.</w:t>
      </w:r>
    </w:p>
    <w:p w14:paraId="59B7F17F" w14:textId="0EB1156A" w:rsidR="00C7387A" w:rsidRPr="006F7344" w:rsidRDefault="00C7387A" w:rsidP="007B6165">
      <w:pPr>
        <w:pStyle w:val="Heading3"/>
        <w:numPr>
          <w:ilvl w:val="0"/>
          <w:numId w:val="0"/>
        </w:numPr>
        <w:ind w:left="540" w:hanging="540"/>
      </w:pPr>
      <w:bookmarkStart w:id="125" w:name="_Toc121200563"/>
      <w:r w:rsidRPr="006F7344">
        <w:t xml:space="preserve">3.3.4 During Post Reformation Era: </w:t>
      </w:r>
      <w:r w:rsidR="00940FCF" w:rsidRPr="006F7344">
        <w:t xml:space="preserve">Maintaining Discriminatory </w:t>
      </w:r>
      <w:r w:rsidRPr="006F7344">
        <w:t>Anti Blasphemy Law</w:t>
      </w:r>
      <w:bookmarkEnd w:id="125"/>
    </w:p>
    <w:p w14:paraId="00B872BA" w14:textId="77777777" w:rsidR="00C7387A" w:rsidRPr="006F7344" w:rsidRDefault="00C7387A" w:rsidP="007B6165">
      <w:pPr>
        <w:pStyle w:val="Heading4"/>
        <w:numPr>
          <w:ilvl w:val="0"/>
          <w:numId w:val="44"/>
        </w:numPr>
        <w:ind w:left="360"/>
      </w:pPr>
      <w:bookmarkStart w:id="126" w:name="_Toc118302756"/>
      <w:r w:rsidRPr="006F7344">
        <w:t>The ITE Law: strengthen blasphemy law in cyberspace</w:t>
      </w:r>
      <w:bookmarkEnd w:id="126"/>
    </w:p>
    <w:p w14:paraId="3F15F807" w14:textId="77777777" w:rsidR="00C7387A" w:rsidRPr="006F7344" w:rsidRDefault="00C7387A" w:rsidP="00C7387A">
      <w:pPr>
        <w:pStyle w:val="ParagraphafSubheader"/>
      </w:pPr>
      <w:r w:rsidRPr="006F7344">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77777777" w:rsidR="00C7387A" w:rsidRPr="006F7344" w:rsidRDefault="00C7387A" w:rsidP="00C7387A">
      <w:pPr>
        <w:pStyle w:val="ParagraphNormal"/>
      </w:pPr>
      <w:r w:rsidRPr="006F7344">
        <w:t>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"hostility"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6F7344" w:rsidRDefault="00C7387A" w:rsidP="00172F4D">
      <w:pPr>
        <w:pStyle w:val="Heading4"/>
        <w:ind w:left="360"/>
      </w:pPr>
      <w:bookmarkStart w:id="127" w:name="_Toc118302757"/>
      <w:r w:rsidRPr="006F7344">
        <w:t>The debate deadlock on the religious harmony bill</w:t>
      </w:r>
      <w:bookmarkEnd w:id="127"/>
    </w:p>
    <w:p w14:paraId="04EF5B77" w14:textId="77777777" w:rsidR="00C7387A" w:rsidRPr="006F7344" w:rsidRDefault="00C7387A" w:rsidP="00C7387A">
      <w:pPr>
        <w:pStyle w:val="ParagraphafSubheader"/>
      </w:pPr>
      <w:r w:rsidRPr="006F7344">
        <w:t xml:space="preserve">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w:t>
      </w:r>
      <w:r w:rsidRPr="006F7344">
        <w:lastRenderedPageBreak/>
        <w:t>contains five main things,</w:t>
      </w:r>
      <w:r w:rsidRPr="00E82028">
        <w:rPr>
          <w:rStyle w:val="FootnoteReference"/>
        </w:rPr>
        <w:footnoteReference w:id="67"/>
      </w:r>
      <w:r w:rsidRPr="006F7344">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6D94A50A" w14:textId="77777777" w:rsidR="00C7387A" w:rsidRPr="006F7344" w:rsidRDefault="00C7387A" w:rsidP="00C7387A">
      <w:pPr>
        <w:pStyle w:val="ParagraphNormal"/>
      </w:pPr>
      <w:r w:rsidRPr="006F7344">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6F7344">
        <w:t>Setara</w:t>
      </w:r>
      <w:proofErr w:type="spellEnd"/>
      <w:r w:rsidRPr="006F7344">
        <w:t xml:space="preserve"> Institute, </w:t>
      </w:r>
      <w:proofErr w:type="spellStart"/>
      <w:r w:rsidRPr="006F7344">
        <w:t>Hendardi</w:t>
      </w:r>
      <w:proofErr w:type="spellEnd"/>
      <w:r w:rsidRPr="006F7344">
        <w:t xml:space="preserve"> stated that "the KUB Bill is not designed to protect victims, but to legitimize the violence that has been perpetrated by certain groups”</w:t>
      </w:r>
      <w:r w:rsidRPr="00E82028">
        <w:rPr>
          <w:rStyle w:val="FootnoteReference"/>
        </w:rPr>
        <w:footnoteReference w:id="68"/>
      </w:r>
      <w:r w:rsidRPr="006F7344">
        <w:t xml:space="preserve"> Meanwhile, the chairman of PP Muhammadiyah, </w:t>
      </w:r>
      <w:proofErr w:type="spellStart"/>
      <w:r w:rsidRPr="006F7344">
        <w:t>Haedar</w:t>
      </w:r>
      <w:proofErr w:type="spellEnd"/>
      <w:r w:rsidRPr="006F7344">
        <w:t xml:space="preserve"> Nazir, stated that the current regulations were sufficient as a basis for building religious tolerance. The most important thing and not working is how to do advocacy when there are problems or inter-religious conflicts that need to be fixed. On December 30 to Republika.co.id </w:t>
      </w:r>
      <w:proofErr w:type="spellStart"/>
      <w:r w:rsidRPr="006F7344">
        <w:t>Haedar</w:t>
      </w:r>
      <w:proofErr w:type="spellEnd"/>
      <w:r w:rsidRPr="006F7344">
        <w:t xml:space="preserve"> Nazir stated that "Apply the existing laws so that we can focus on advocacy if there are cases (of religious violence)."</w:t>
      </w:r>
      <w:r w:rsidRPr="00E82028">
        <w:rPr>
          <w:rStyle w:val="FootnoteReference"/>
        </w:rPr>
        <w:footnoteReference w:id="69"/>
      </w:r>
    </w:p>
    <w:p w14:paraId="7A8C7567" w14:textId="77777777" w:rsidR="00C7387A" w:rsidRPr="006F7344" w:rsidRDefault="00C7387A" w:rsidP="00C7387A">
      <w:pPr>
        <w:pStyle w:val="ParagraphNormal"/>
      </w:pPr>
      <w:commentRangeStart w:id="128"/>
      <w:r w:rsidRPr="006F7344">
        <w:t xml:space="preserve">Finally, until now (2022), the Bill on Religious Harmony has stagnated, not being </w:t>
      </w:r>
      <w:commentRangeEnd w:id="128"/>
      <w:r w:rsidR="00E563D2">
        <w:rPr>
          <w:rStyle w:val="CommentReference"/>
          <w:rFonts w:ascii="Calibri" w:eastAsia="Calibri" w:hAnsi="Calibri"/>
          <w:color w:val="000000"/>
        </w:rPr>
        <w:commentReference w:id="128"/>
      </w:r>
      <w:r w:rsidRPr="006F7344">
        <w:t xml:space="preserve">continued. As a result, the Anti-Defamation Law of 1965 continues to be in effect and </w:t>
      </w:r>
      <w:r w:rsidRPr="006F7344">
        <w:lastRenderedPageBreak/>
        <w:t>is applied by law enforcement to punish perpetrators who are reported to be accused of blasphemy, insulting religion, or blasphemy.</w:t>
      </w:r>
      <w:r w:rsidRPr="00E82028">
        <w:rPr>
          <w:rStyle w:val="FootnoteReference"/>
        </w:rPr>
        <w:footnoteReference w:id="70"/>
      </w:r>
    </w:p>
    <w:p w14:paraId="7980EB86" w14:textId="77777777" w:rsidR="00C7387A" w:rsidRPr="006F7344" w:rsidRDefault="00C7387A" w:rsidP="00172F4D">
      <w:pPr>
        <w:pStyle w:val="Heading4"/>
        <w:ind w:left="360"/>
      </w:pPr>
      <w:bookmarkStart w:id="129" w:name="_Toc118302758"/>
      <w:r w:rsidRPr="006F7344">
        <w:t>The bill of amendment of the criminal code re-includes article of offenses against religion</w:t>
      </w:r>
      <w:bookmarkEnd w:id="129"/>
    </w:p>
    <w:p w14:paraId="61D85E4D" w14:textId="77777777" w:rsidR="00C7387A" w:rsidRPr="006F7344" w:rsidRDefault="00C7387A" w:rsidP="00C7387A">
      <w:pPr>
        <w:pStyle w:val="ParagraphafSubheader"/>
      </w:pPr>
      <w:r w:rsidRPr="006F7344">
        <w:t>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44A69C18" w14:textId="77777777" w:rsidR="00C7387A" w:rsidRPr="006F7344" w:rsidRDefault="00C7387A" w:rsidP="00C7387A">
      <w:pPr>
        <w:pStyle w:val="ParagraphNormal"/>
      </w:pPr>
      <w:r w:rsidRPr="006F7344">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77777777" w:rsidR="00C7387A" w:rsidRPr="006F7344" w:rsidRDefault="00C7387A" w:rsidP="00C7387A">
      <w:pPr>
        <w:pStyle w:val="ParagraphNormal"/>
      </w:pPr>
      <w:r w:rsidRPr="006F7344">
        <w:t xml:space="preserve">In the author's view, the Draft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Draft Criminal Procedure Code </w:t>
      </w:r>
      <w:r w:rsidRPr="006F7344">
        <w:lastRenderedPageBreak/>
        <w:t>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0D9CC6D5" w14:textId="2D91C139" w:rsidR="008F20C9" w:rsidRPr="006F7344" w:rsidRDefault="00C7387A" w:rsidP="007B6165">
      <w:pPr>
        <w:pStyle w:val="ParagraphNormal"/>
      </w:pPr>
      <w:r w:rsidRPr="006F7344">
        <w:t>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7B6165" w:rsidRDefault="00F51D8C" w:rsidP="007B6165">
      <w:pPr>
        <w:pStyle w:val="Heading2"/>
        <w:rPr>
          <w:szCs w:val="24"/>
          <w:cs/>
        </w:rPr>
      </w:pPr>
      <w:bookmarkStart w:id="130" w:name="_Toc121200564"/>
      <w:bookmarkStart w:id="131" w:name="_Toc118302755"/>
      <w:r w:rsidRPr="007B6165">
        <w:t>Analysing</w:t>
      </w:r>
      <w:r w:rsidR="009B611F" w:rsidRPr="007B6165">
        <w:t xml:space="preserve"> the Constitutionality of Indonesia's Anti-Blasphemy Law in the Post-Reformation Era Due to a Constitutional Court Decision</w:t>
      </w:r>
      <w:bookmarkEnd w:id="130"/>
    </w:p>
    <w:bookmarkEnd w:id="131"/>
    <w:p w14:paraId="35C74509" w14:textId="75083776" w:rsidR="00A677DD" w:rsidRPr="006F7344" w:rsidRDefault="00A677DD" w:rsidP="00F51D8C">
      <w:pPr>
        <w:pStyle w:val="ParagraphafSubheader"/>
      </w:pPr>
      <w:r w:rsidRPr="006F7344">
        <w:t xml:space="preserve">This chapter opens with a consideration of the most recent developments regarding the tightening of the blasphemy legislation in Indonesia. In several instances, members of religious minorities, namely Ahmadiyya, Shi’a, </w:t>
      </w:r>
      <w:proofErr w:type="spellStart"/>
      <w:r w:rsidRPr="006F7344">
        <w:t>Gafatar</w:t>
      </w:r>
      <w:proofErr w:type="spellEnd"/>
      <w:r w:rsidRPr="006F7344">
        <w:t xml:space="preserve"> who believe that the Anti-Blasphemy Law has violated their constitutional rights have submitted requests for judicial review to the Constitution Court of the Republic of Indonesia (the CCRI). The CCRI has the ability to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w:t>
      </w:r>
      <w:r w:rsidRPr="006F7344">
        <w:lastRenderedPageBreak/>
        <w:t>in conflict with the Constitution of 1995 and is constitutional. This section seeks to criticize and question the ambiguous the CCRI decisions, in which, on the one hand, the CCRI admits that the Law against Blasphemy has multiple interpretations, while, on the other hand, the CCRI states in its various decisions that the Law Against Blasphemy of Religion is constitutional or does not violate the 1945 Constitution.</w:t>
      </w:r>
    </w:p>
    <w:p w14:paraId="498E27B2" w14:textId="17370BAA" w:rsidR="008303A0" w:rsidRPr="006F7344" w:rsidRDefault="008303A0" w:rsidP="008303A0">
      <w:pPr>
        <w:pStyle w:val="ParagraphNormal"/>
        <w:rPr>
          <w:cs/>
        </w:rPr>
      </w:pPr>
      <w:r w:rsidRPr="006F7344">
        <w:t xml:space="preserve">The clauses of the IABL that restrict the freedom to religious expression fall between the rights to </w:t>
      </w:r>
      <w:proofErr w:type="spellStart"/>
      <w:r w:rsidRPr="006F7344">
        <w:t>FoE</w:t>
      </w:r>
      <w:proofErr w:type="spellEnd"/>
      <w:r w:rsidRPr="006F7344">
        <w:t xml:space="preserve"> and </w:t>
      </w:r>
      <w:proofErr w:type="spellStart"/>
      <w:r w:rsidRPr="006F7344">
        <w:t>FoRB</w:t>
      </w:r>
      <w:proofErr w:type="spellEnd"/>
      <w:r w:rsidRPr="006F7344">
        <w:t xml:space="preserve">. Religious speech may be regulated by the state if it is seen to infringe the rights or freedoms of others as guaranteed in Article 19 (3), or if it is deemed damaging or incites hostility that advocates discrimination against race or religion as protected by Article 20. (2). The right to </w:t>
      </w:r>
      <w:proofErr w:type="spellStart"/>
      <w:r w:rsidRPr="006F7344">
        <w:t>FoRB</w:t>
      </w:r>
      <w:proofErr w:type="spellEnd"/>
      <w:r w:rsidRPr="006F7344">
        <w:t xml:space="preserve"> is also a fundamental human right guaranteed by Article 18 of the Universal Declaration of Human Rights, Article 18 of the International Covenant on Civil and Political Rights, General Comment Number 22 of the ICCPR, and the UN Declaration of 16/18 on the Elimination of All Forms of Intolerance and Discrimination Based on Religion or Belief.</w:t>
      </w:r>
      <w:r w:rsidRPr="006F7344">
        <w:rPr>
          <w:rStyle w:val="FootnoteReference"/>
        </w:rPr>
        <w:t xml:space="preserve"> </w:t>
      </w:r>
      <w:r w:rsidRPr="00E82028">
        <w:rPr>
          <w:rStyle w:val="FootnoteReference"/>
        </w:rPr>
        <w:footnoteReference w:id="71"/>
      </w:r>
      <w:r w:rsidRPr="006F7344">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11E6F403" w:rsidR="008303A0" w:rsidRPr="006F7344" w:rsidRDefault="008303A0" w:rsidP="008303A0">
      <w:pPr>
        <w:pStyle w:val="ParagraphNormal"/>
      </w:pPr>
      <w:commentRangeStart w:id="132"/>
      <w:r w:rsidRPr="006F7344">
        <w:t>According to Heiner, religious freedom is a universal right inherent in every hu</w:t>
      </w:r>
      <w:commentRangeEnd w:id="132"/>
      <w:r w:rsidR="00E563D2">
        <w:rPr>
          <w:rStyle w:val="CommentReference"/>
          <w:rFonts w:ascii="Calibri" w:eastAsia="Calibri" w:hAnsi="Calibri"/>
          <w:color w:val="000000"/>
        </w:rPr>
        <w:commentReference w:id="132"/>
      </w:r>
      <w:r w:rsidRPr="006F7344">
        <w:t>man being that cannot be revoked,</w:t>
      </w:r>
      <w:r w:rsidRPr="006F7344">
        <w:rPr>
          <w:rStyle w:val="FootnoteReference"/>
        </w:rPr>
        <w:t xml:space="preserve"> </w:t>
      </w:r>
      <w:r w:rsidRPr="00E82028">
        <w:rPr>
          <w:rStyle w:val="FootnoteReference"/>
        </w:rPr>
        <w:footnoteReference w:id="72"/>
      </w:r>
      <w:r w:rsidRPr="006F7344">
        <w:t xml:space="preserve">  as ignoring this right will result in ignoring other rights. Heiner defined the right to </w:t>
      </w:r>
      <w:proofErr w:type="spellStart"/>
      <w:r w:rsidRPr="006F7344">
        <w:t>FoRB</w:t>
      </w:r>
      <w:proofErr w:type="spellEnd"/>
      <w:r w:rsidRPr="006F7344">
        <w:t xml:space="preserve"> as having two dimensions: forum-</w:t>
      </w:r>
      <w:proofErr w:type="spellStart"/>
      <w:r w:rsidRPr="006F7344">
        <w:t>internum</w:t>
      </w:r>
      <w:proofErr w:type="spellEnd"/>
      <w:r w:rsidRPr="006F7344">
        <w:t xml:space="preserve"> and forum-</w:t>
      </w:r>
      <w:proofErr w:type="spellStart"/>
      <w:r w:rsidRPr="006F7344">
        <w:t>externum</w:t>
      </w:r>
      <w:proofErr w:type="spellEnd"/>
      <w:r w:rsidRPr="006F7344">
        <w:t>.</w:t>
      </w:r>
      <w:r w:rsidRPr="00E82028">
        <w:rPr>
          <w:rStyle w:val="FootnoteReference"/>
        </w:rPr>
        <w:footnoteReference w:id="73"/>
      </w:r>
      <w:r w:rsidRPr="006F7344">
        <w:t xml:space="preserve"> The freedom to select, quit, or depart from other faiths is included in the forum-</w:t>
      </w:r>
      <w:proofErr w:type="spellStart"/>
      <w:r w:rsidRPr="006F7344">
        <w:t>internum</w:t>
      </w:r>
      <w:proofErr w:type="spellEnd"/>
      <w:r w:rsidRPr="006F7344">
        <w:t>; the State is not permitted to deny such rights under Article 4 (2) of the ICCPR. While the forum-</w:t>
      </w:r>
      <w:proofErr w:type="spellStart"/>
      <w:r w:rsidRPr="006F7344">
        <w:t>externum</w:t>
      </w:r>
      <w:proofErr w:type="spellEnd"/>
      <w:r w:rsidRPr="006F7344">
        <w:t xml:space="preserve"> encompasses the freedom to worship, teach, and practice religion, which the state is permitted to regulate under Article 18, (3). However, these limits must be imposed in a precise and transparent manner, without compromising the substance of basic rights or discriminating against </w:t>
      </w:r>
      <w:r w:rsidRPr="006F7344">
        <w:lastRenderedPageBreak/>
        <w:t>certain religious groups.</w:t>
      </w:r>
      <w:r w:rsidRPr="00E82028">
        <w:rPr>
          <w:rStyle w:val="FootnoteReference"/>
        </w:rPr>
        <w:footnoteReference w:id="74"/>
      </w:r>
      <w:r w:rsidRPr="006F7344">
        <w:t xml:space="preserve"> According to Article 18 (3), restrictions are acceptable if mandated by law and required to achieve a legitimate purpose such as "the preservation of public safety, order, health, or morality, or basic rights," and the limitation must meet the proportionality test. The legitimate criterion of limitation must be understood in order to avoid over-limiting of such right, as will be described more in the next section.</w:t>
      </w:r>
    </w:p>
    <w:p w14:paraId="222C3A85" w14:textId="35830218" w:rsidR="008303A0" w:rsidRPr="006F7344" w:rsidRDefault="008303A0" w:rsidP="008303A0">
      <w:pPr>
        <w:pStyle w:val="ParagraphNormal"/>
        <w:rPr>
          <w:cs/>
        </w:rPr>
      </w:pPr>
      <w:r w:rsidRPr="006F7344">
        <w:t xml:space="preserve">In a democratic society, all countries must fully recognize and protect the right to </w:t>
      </w:r>
      <w:proofErr w:type="spellStart"/>
      <w:r w:rsidRPr="006F7344">
        <w:t>FoE</w:t>
      </w:r>
      <w:proofErr w:type="spellEnd"/>
      <w:r w:rsidRPr="006F7344">
        <w:t>.</w:t>
      </w:r>
      <w:r w:rsidRPr="006F7344">
        <w:rPr>
          <w:rStyle w:val="FootnoteReference"/>
        </w:rPr>
        <w:t xml:space="preserve"> </w:t>
      </w:r>
      <w:r w:rsidRPr="00E82028">
        <w:rPr>
          <w:rStyle w:val="FootnoteReference"/>
        </w:rPr>
        <w:footnoteReference w:id="75"/>
      </w:r>
      <w:r w:rsidRPr="006F7344">
        <w:t xml:space="preserve">  The </w:t>
      </w:r>
      <w:proofErr w:type="spellStart"/>
      <w:r w:rsidRPr="006F7344">
        <w:t>FoE</w:t>
      </w:r>
      <w:proofErr w:type="spellEnd"/>
      <w:r w:rsidRPr="006F7344">
        <w:t xml:space="preserve"> protects everyone, everywhere.</w:t>
      </w:r>
      <w:r w:rsidRPr="00E82028">
        <w:rPr>
          <w:rStyle w:val="FootnoteReference"/>
        </w:rPr>
        <w:footnoteReference w:id="76"/>
      </w:r>
      <w:r w:rsidRPr="006F7344">
        <w:t xml:space="preserve"> It is protected at the international level by the Universal Declaration of Human Rights (UDHR)</w:t>
      </w:r>
      <w:r w:rsidRPr="006F7344">
        <w:rPr>
          <w:rStyle w:val="FootnoteReference"/>
        </w:rPr>
        <w:t xml:space="preserve"> </w:t>
      </w:r>
      <w:r w:rsidRPr="00E82028">
        <w:rPr>
          <w:rStyle w:val="FootnoteReference"/>
        </w:rPr>
        <w:footnoteReference w:id="77"/>
      </w:r>
      <w:r w:rsidRPr="006F7344">
        <w:t xml:space="preserve"> and the International Covenant on Civil and Political Rights (ICCPR),</w:t>
      </w:r>
      <w:r w:rsidRPr="006F7344">
        <w:rPr>
          <w:rStyle w:val="FootnoteReference"/>
        </w:rPr>
        <w:t xml:space="preserve"> </w:t>
      </w:r>
      <w:r w:rsidRPr="00E82028">
        <w:rPr>
          <w:rStyle w:val="FootnoteReference"/>
        </w:rPr>
        <w:footnoteReference w:id="78"/>
      </w:r>
      <w:r w:rsidRPr="006F7344">
        <w:t xml:space="preserve"> namely in Articles 19 and 20. Both treaties have been established as a common benchmark for achieving human rights safeguards for all people everywhere.</w:t>
      </w:r>
      <w:r w:rsidRPr="006F7344">
        <w:rPr>
          <w:rStyle w:val="FootnoteReference"/>
        </w:rPr>
        <w:t xml:space="preserve"> </w:t>
      </w:r>
      <w:r w:rsidRPr="00E82028">
        <w:rPr>
          <w:rStyle w:val="FootnoteReference"/>
        </w:rPr>
        <w:footnoteReference w:id="79"/>
      </w:r>
      <w:r w:rsidRPr="006F7344">
        <w:t xml:space="preserve"> Other tools include the United Nations General Comment (UNGC) No. 34.</w:t>
      </w:r>
      <w:r w:rsidRPr="00E82028">
        <w:rPr>
          <w:rStyle w:val="FootnoteReference"/>
        </w:rPr>
        <w:footnoteReference w:id="80"/>
      </w:r>
      <w:r w:rsidRPr="006F7344">
        <w:t xml:space="preserve"> These texts encapsulate all of the ideas, beliefs, principles, norms, and laws that international communities, including Indonesia, have accepted and implemented.</w:t>
      </w:r>
    </w:p>
    <w:p w14:paraId="7A36C345" w14:textId="77777777" w:rsidR="00A677DD" w:rsidRPr="006F7344" w:rsidRDefault="00A677DD" w:rsidP="00A677DD">
      <w:pPr>
        <w:pStyle w:val="ParagraphNormal"/>
      </w:pPr>
      <w:r w:rsidRPr="006F7344">
        <w:t>According to Article 19 of the UDHR and Article 19 (1) of the ICCPR:</w:t>
      </w:r>
    </w:p>
    <w:p w14:paraId="21EE39A9" w14:textId="77777777" w:rsidR="00A677DD" w:rsidRPr="006F7344" w:rsidRDefault="00A677DD" w:rsidP="00A677DD">
      <w:pPr>
        <w:pStyle w:val="Quote"/>
      </w:pPr>
      <w:r w:rsidRPr="006F7344">
        <w:t>"Everyone has the right to [</w:t>
      </w:r>
      <w:proofErr w:type="spellStart"/>
      <w:r w:rsidRPr="006F7344">
        <w:t>FoE</w:t>
      </w:r>
      <w:proofErr w:type="spellEnd"/>
      <w:r w:rsidRPr="006F7344">
        <w:t>]</w:t>
      </w:r>
      <w:r w:rsidRPr="00E82028">
        <w:rPr>
          <w:rStyle w:val="FootnoteReference"/>
        </w:rPr>
        <w:footnoteReference w:id="81"/>
      </w:r>
      <w:r w:rsidRPr="006F7344">
        <w:t xml:space="preserve"> […] [that] includes the right to seek, receive and impart information and all ideas of all kinds, regardless of frontiers, either orally, in writing or in print, in the form of Art, or through any other media of his choice".</w:t>
      </w:r>
      <w:r w:rsidRPr="00E82028">
        <w:rPr>
          <w:rStyle w:val="FootnoteReference"/>
        </w:rPr>
        <w:footnoteReference w:id="82"/>
      </w:r>
    </w:p>
    <w:p w14:paraId="2B47252B" w14:textId="61B270A3" w:rsidR="00A677DD" w:rsidRPr="006F7344" w:rsidRDefault="00A677DD" w:rsidP="00563092">
      <w:pPr>
        <w:pStyle w:val="ParagraphNormal"/>
      </w:pPr>
      <w:r w:rsidRPr="006F7344">
        <w:lastRenderedPageBreak/>
        <w:t>According to Scanlon, the term "freedom" denotes that each individual has the autonomy to autonomously determine what the people should think and do.</w:t>
      </w:r>
      <w:r w:rsidRPr="006F7344">
        <w:rPr>
          <w:rStyle w:val="FootnoteReference"/>
        </w:rPr>
        <w:t xml:space="preserve"> </w:t>
      </w:r>
      <w:r w:rsidRPr="00E82028">
        <w:rPr>
          <w:rStyle w:val="FootnoteReference"/>
        </w:rPr>
        <w:footnoteReference w:id="83"/>
      </w:r>
      <w:r w:rsidRPr="006F7344">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types of restriction or prosecution. This is because the right "to seek, acquire, and disseminate information or ideas of whatever type" is equally protected and may only be restricted under Article 19 (3) or Article 20 (2). (3).</w:t>
      </w:r>
    </w:p>
    <w:p w14:paraId="2AF5505F" w14:textId="5C85170E" w:rsidR="00A677DD" w:rsidRPr="006F7344" w:rsidRDefault="00A677DD" w:rsidP="00A677DD">
      <w:pPr>
        <w:pStyle w:val="ParagraphNormal"/>
      </w:pPr>
      <w:r w:rsidRPr="006F7344">
        <w:t xml:space="preserve">The restriction of </w:t>
      </w:r>
      <w:proofErr w:type="spellStart"/>
      <w:r w:rsidRPr="006F7344">
        <w:t>FoRB</w:t>
      </w:r>
      <w:proofErr w:type="spellEnd"/>
      <w:r w:rsidRPr="006F7344">
        <w:t xml:space="preserve"> is similar to the restriction of the right to </w:t>
      </w:r>
      <w:proofErr w:type="spellStart"/>
      <w:r w:rsidRPr="006F7344">
        <w:t>FoE</w:t>
      </w:r>
      <w:proofErr w:type="spellEnd"/>
      <w:r w:rsidRPr="006F7344">
        <w:t>, therefore their applicability will overlap.</w:t>
      </w:r>
      <w:r w:rsidRPr="006F7344">
        <w:rPr>
          <w:rStyle w:val="FootnoteReference"/>
        </w:rPr>
        <w:t xml:space="preserve"> </w:t>
      </w:r>
      <w:r w:rsidRPr="00E82028">
        <w:rPr>
          <w:rStyle w:val="FootnoteReference"/>
        </w:rPr>
        <w:footnoteReference w:id="84"/>
      </w:r>
      <w:r w:rsidRPr="006F7344">
        <w:t xml:space="preserve"> On the one hand, defending the right to </w:t>
      </w:r>
      <w:proofErr w:type="spellStart"/>
      <w:r w:rsidRPr="006F7344">
        <w:t>FoE</w:t>
      </w:r>
      <w:proofErr w:type="spellEnd"/>
      <w:r w:rsidRPr="006F7344">
        <w:t xml:space="preserve"> would enhance the practice of </w:t>
      </w:r>
      <w:proofErr w:type="spellStart"/>
      <w:r w:rsidRPr="006F7344">
        <w:t>FoRB</w:t>
      </w:r>
      <w:proofErr w:type="spellEnd"/>
      <w:r w:rsidRPr="006F7344">
        <w:t>.</w:t>
      </w:r>
      <w:r w:rsidRPr="006F7344">
        <w:rPr>
          <w:rStyle w:val="FootnoteReference"/>
        </w:rPr>
        <w:t xml:space="preserve"> </w:t>
      </w:r>
      <w:r w:rsidRPr="00E82028">
        <w:rPr>
          <w:rStyle w:val="FootnoteReference"/>
        </w:rPr>
        <w:footnoteReference w:id="85"/>
      </w:r>
      <w:r w:rsidRPr="006F7344">
        <w:t xml:space="preserve">  On the other hand, both rights may potentially conflict with one another and limit one another.</w:t>
      </w:r>
      <w:r w:rsidRPr="00E82028">
        <w:rPr>
          <w:rStyle w:val="FootnoteReference"/>
        </w:rPr>
        <w:footnoteReference w:id="86"/>
      </w:r>
      <w:r w:rsidRPr="006F7344">
        <w:t xml:space="preserve">  Moreover, the right to </w:t>
      </w:r>
      <w:proofErr w:type="spellStart"/>
      <w:r w:rsidRPr="006F7344">
        <w:t>FoE</w:t>
      </w:r>
      <w:proofErr w:type="spellEnd"/>
      <w:r w:rsidRPr="006F7344">
        <w:t xml:space="preserve"> is a prerequisite for the enjoyment of other rights,</w:t>
      </w:r>
      <w:r w:rsidRPr="006F7344">
        <w:rPr>
          <w:rStyle w:val="FootnoteReference"/>
        </w:rPr>
        <w:t xml:space="preserve"> </w:t>
      </w:r>
      <w:r w:rsidRPr="00E82028">
        <w:rPr>
          <w:rStyle w:val="FootnoteReference"/>
        </w:rPr>
        <w:footnoteReference w:id="87"/>
      </w:r>
      <w:r w:rsidRPr="006F7344">
        <w:t xml:space="preserve">  and the limitation of </w:t>
      </w:r>
      <w:proofErr w:type="spellStart"/>
      <w:r w:rsidRPr="006F7344">
        <w:t>FoE</w:t>
      </w:r>
      <w:proofErr w:type="spellEnd"/>
      <w:r w:rsidRPr="006F7344">
        <w:t xml:space="preserve"> should not violate other rights, such as the right to </w:t>
      </w:r>
      <w:proofErr w:type="spellStart"/>
      <w:r w:rsidRPr="006F7344">
        <w:t>FoRB</w:t>
      </w:r>
      <w:proofErr w:type="spellEnd"/>
      <w:r w:rsidRPr="006F7344">
        <w:t>,</w:t>
      </w:r>
      <w:r w:rsidRPr="00E82028">
        <w:rPr>
          <w:rStyle w:val="FootnoteReference"/>
        </w:rPr>
        <w:footnoteReference w:id="88"/>
      </w:r>
      <w:r w:rsidRPr="006F7344">
        <w:t xml:space="preserve"> as a state may apply restrictions through its domestic legislation, such as anti-blasphemy laws (ABL).</w:t>
      </w:r>
      <w:r w:rsidRPr="006F7344">
        <w:rPr>
          <w:rStyle w:val="FootnoteReference"/>
        </w:rPr>
        <w:t xml:space="preserve"> </w:t>
      </w:r>
      <w:r w:rsidRPr="00E82028">
        <w:rPr>
          <w:rStyle w:val="FootnoteReference"/>
        </w:rPr>
        <w:footnoteReference w:id="89"/>
      </w:r>
    </w:p>
    <w:p w14:paraId="210956CD" w14:textId="6DD4175F" w:rsidR="00DE5C02" w:rsidRPr="006F7344" w:rsidRDefault="00DE5C02" w:rsidP="00563092">
      <w:pPr>
        <w:pStyle w:val="ParagraphNormal"/>
      </w:pPr>
      <w:r w:rsidRPr="006F7344">
        <w:t xml:space="preserve">Summarizing Article 19 (3), the Syracuse principles, and UNGC No. 22, Durham and </w:t>
      </w:r>
      <w:proofErr w:type="spellStart"/>
      <w:r w:rsidRPr="006F7344">
        <w:t>Scharffs</w:t>
      </w:r>
      <w:proofErr w:type="spellEnd"/>
      <w:r w:rsidRPr="006F7344">
        <w:t xml:space="preserve">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CA76A5" w:rsidRPr="00E82028">
        <w:rPr>
          <w:rStyle w:val="FootnoteReference"/>
        </w:rPr>
        <w:footnoteReference w:id="90"/>
      </w:r>
    </w:p>
    <w:p w14:paraId="7C917671" w14:textId="42B49673" w:rsidR="00D930A2" w:rsidRPr="006F7344" w:rsidRDefault="00D930A2" w:rsidP="00563092">
      <w:pPr>
        <w:pStyle w:val="ParagraphNormal"/>
      </w:pPr>
      <w:r w:rsidRPr="006F7344">
        <w:lastRenderedPageBreak/>
        <w:t>Stage I. The restrictions must be set out in the law. This requirement consists of two elements, a formal element, and a qualitative element. A formal element requires that the State interference be legally authorized.</w:t>
      </w:r>
      <w:r w:rsidR="00E870EB" w:rsidRPr="00E82028">
        <w:rPr>
          <w:rStyle w:val="FootnoteReference"/>
        </w:rPr>
        <w:footnoteReference w:id="91"/>
      </w:r>
      <w:r w:rsidRPr="006F7344">
        <w:t xml:space="preserve"> Legally authorized means that the law is enacted by law-making bodies, through a legitimate process, and not contradictory with the respective State's Constitution. The most important is that the limitation on the right should "be compatible with the objects and the purpose of the Covenant."</w:t>
      </w:r>
      <w:r w:rsidR="0050480A" w:rsidRPr="00E82028">
        <w:rPr>
          <w:rStyle w:val="FootnoteReference"/>
        </w:rPr>
        <w:footnoteReference w:id="92"/>
      </w:r>
    </w:p>
    <w:p w14:paraId="24FC9CFC" w14:textId="1070D330" w:rsidR="00873ECB" w:rsidRPr="006F7344" w:rsidRDefault="00BA468B" w:rsidP="00563092">
      <w:pPr>
        <w:pStyle w:val="ParagraphNormal"/>
      </w:pPr>
      <w:r w:rsidRPr="006F7344">
        <w:t>Stage II. The restrictions are only for violations committed in public. The explanation of this aspect can be found in the Rabat Plan of Action (RPA).</w:t>
      </w:r>
      <w:r w:rsidR="00DE15E5" w:rsidRPr="00E82028">
        <w:rPr>
          <w:rStyle w:val="FootnoteReference"/>
        </w:rPr>
        <w:footnoteReference w:id="93"/>
      </w:r>
      <w:r w:rsidRPr="006F7344">
        <w:t xml:space="preserve"> The RPA (2011) recommends that the court consider first the status or position of the speaker in the society, particularly when he or she speaks in public, whether the speech is intentionally targeted to certain groups. Second, the speaker's intention means that the action requires a relationship between the object, speech subject, and the audience. Third, whether the likelihood or imminence of incitement happens, this means that some degree of risk of harm must be identified.</w:t>
      </w:r>
      <w:r w:rsidR="00593ABB" w:rsidRPr="00E82028">
        <w:rPr>
          <w:rStyle w:val="FootnoteReference"/>
        </w:rPr>
        <w:footnoteReference w:id="94"/>
      </w:r>
      <w:r w:rsidRPr="006F7344">
        <w:t xml:space="preserve"> Fourth, "publicly" means that the speaker cannot be punished if the expression is done in a private room. Fifth, the speech should be considered as public nature, which means that "the statements circulated in a restricted environment or widely accessible to the general public." Lastly, the context should be prevalent with social and political conditions when the speech was delivered and shared.</w:t>
      </w:r>
    </w:p>
    <w:p w14:paraId="536289F7" w14:textId="5C0878C8" w:rsidR="00FF0AEB" w:rsidRPr="006F7344" w:rsidRDefault="00FF0AEB" w:rsidP="00563092">
      <w:pPr>
        <w:pStyle w:val="ParagraphNormal"/>
      </w:pPr>
      <w:r w:rsidRPr="006F7344">
        <w:t xml:space="preserve">Stage III. The restrictions must meet the "necessity test"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"freedom of thought, conscience and religion," and the state cannot prefer to only protect a certain religion with imposing arbitrary punishment to hold back the right to manifest one's </w:t>
      </w:r>
      <w:r w:rsidRPr="006F7344">
        <w:lastRenderedPageBreak/>
        <w:t>religion.</w:t>
      </w:r>
      <w:r w:rsidR="00B00CA1" w:rsidRPr="00E82028">
        <w:rPr>
          <w:rStyle w:val="FootnoteReference"/>
        </w:rPr>
        <w:footnoteReference w:id="95"/>
      </w:r>
      <w:r w:rsidRPr="006F7344">
        <w:t xml:space="preserve"> The most important thing is that the limitation grounds should be strictly related only to the enumerated grounds and with clear interpretation.</w:t>
      </w:r>
      <w:r w:rsidR="009F78F5" w:rsidRPr="00E82028">
        <w:rPr>
          <w:rStyle w:val="FootnoteReference"/>
        </w:rPr>
        <w:footnoteReference w:id="96"/>
      </w:r>
      <w:r w:rsidRPr="006F7344">
        <w:t xml:space="preserve"> The extended limitation grounds that are not stated in Art. 19 (3) or 20 (2) may not be invoked to justify a limitation.</w:t>
      </w:r>
      <w:r w:rsidR="000370A1" w:rsidRPr="00E82028">
        <w:rPr>
          <w:rStyle w:val="FootnoteReference"/>
        </w:rPr>
        <w:footnoteReference w:id="97"/>
      </w:r>
    </w:p>
    <w:p w14:paraId="4C0E7FB3" w14:textId="19F45C3A" w:rsidR="000370A1" w:rsidRPr="006F7344" w:rsidRDefault="00D00AB3" w:rsidP="00563092">
      <w:pPr>
        <w:pStyle w:val="ParagraphNormal"/>
      </w:pPr>
      <w:r w:rsidRPr="006F7344">
        <w:t xml:space="preserve">Stage IV. The restrictions must meet the "proportional test," which means the restrictions should guarantee equal treatment to everyone considering the proportional punishment and not be prone to discrimination against other minority groups.  In sum, </w:t>
      </w:r>
      <w:proofErr w:type="spellStart"/>
      <w:r w:rsidRPr="006F7344">
        <w:t>FoE</w:t>
      </w:r>
      <w:proofErr w:type="spellEnd"/>
      <w:r w:rsidRPr="006F7344">
        <w:t xml:space="preserve"> is indeed a non-absolute right. However, the right to </w:t>
      </w:r>
      <w:proofErr w:type="spellStart"/>
      <w:r w:rsidRPr="006F7344">
        <w:t>FoE</w:t>
      </w:r>
      <w:proofErr w:type="spellEnd"/>
      <w:r w:rsidRPr="006F7344">
        <w:t xml:space="preserve"> is fundamental for every human being and essential in a democratic society. Therefore, the right to </w:t>
      </w:r>
      <w:proofErr w:type="spellStart"/>
      <w:r w:rsidRPr="006F7344">
        <w:t>FoE</w:t>
      </w:r>
      <w:proofErr w:type="spellEnd"/>
      <w:r w:rsidRPr="006F7344">
        <w:t xml:space="preserve"> can be limited only by a strict requirement, having necessary and 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6F7344" w:rsidRDefault="00A677DD" w:rsidP="007B6165">
      <w:pPr>
        <w:pStyle w:val="Heading3"/>
      </w:pPr>
      <w:bookmarkStart w:id="133" w:name="_Toc121200565"/>
      <w:commentRangeStart w:id="134"/>
      <w:r w:rsidRPr="006F7344">
        <w:t>Is the IABL a flawed law?</w:t>
      </w:r>
      <w:bookmarkEnd w:id="133"/>
      <w:r w:rsidRPr="006F7344">
        <w:t xml:space="preserve"> </w:t>
      </w:r>
      <w:commentRangeEnd w:id="134"/>
      <w:r w:rsidR="00082551">
        <w:rPr>
          <w:rStyle w:val="CommentReference"/>
          <w:rFonts w:ascii="Calibri" w:eastAsia="Calibri" w:hAnsi="Calibri" w:cs="Angsana New"/>
          <w:b w:val="0"/>
          <w:bCs w:val="0"/>
          <w:color w:val="000000"/>
        </w:rPr>
        <w:commentReference w:id="134"/>
      </w:r>
    </w:p>
    <w:p w14:paraId="2E34C0B8" w14:textId="77777777" w:rsidR="00A677DD" w:rsidRPr="006F7344" w:rsidRDefault="00A677DD" w:rsidP="00F51D8C">
      <w:pPr>
        <w:pStyle w:val="ParagraphafSubheader"/>
      </w:pPr>
      <w:r w:rsidRPr="006F7344">
        <w:t>The IABL,</w:t>
      </w:r>
      <w:r w:rsidRPr="00E82028">
        <w:rPr>
          <w:rStyle w:val="FootnoteReference"/>
        </w:rPr>
        <w:footnoteReference w:id="98"/>
      </w:r>
      <w:r w:rsidRPr="006F7344">
        <w:t xml:space="preserve">  like other anti-blasphemy laws in many nations, was inherited from its respective colonizers</w:t>
      </w:r>
      <w:r w:rsidRPr="00E82028">
        <w:rPr>
          <w:rStyle w:val="FootnoteReference"/>
        </w:rPr>
        <w:footnoteReference w:id="99"/>
      </w:r>
      <w:r w:rsidRPr="006F7344">
        <w:t xml:space="preserve"> and has been in place for a long time to ban hate speech or religious insult against religious items, holy persons, practices, or beliefs.</w:t>
      </w:r>
      <w:r w:rsidRPr="006F7344">
        <w:rPr>
          <w:rStyle w:val="FootnoteReference"/>
        </w:rPr>
        <w:t xml:space="preserve"> </w:t>
      </w:r>
      <w:r w:rsidRPr="00E82028">
        <w:rPr>
          <w:rStyle w:val="FootnoteReference"/>
        </w:rPr>
        <w:footnoteReference w:id="100"/>
      </w:r>
      <w:r w:rsidRPr="006F7344">
        <w:t xml:space="preserve">  In reality, the IABL tends to restrict the ability of members of religious or philosophical minorities to express their religious convictions, which is incompatible with the IHRL. First, </w:t>
      </w:r>
      <w:r w:rsidRPr="006F7344">
        <w:lastRenderedPageBreak/>
        <w:t xml:space="preserve">according to Article 20 (2) and General Comment No. 34, the limitation is only permitted if it is "strictly restricted to preventing incitement to discrimination, hatred, or violence" when applied to the external forum of the </w:t>
      </w:r>
      <w:proofErr w:type="spellStart"/>
      <w:r w:rsidRPr="006F7344">
        <w:t>FoRB</w:t>
      </w:r>
      <w:proofErr w:type="spellEnd"/>
      <w:r w:rsidRPr="006F7344">
        <w:t>.</w:t>
      </w:r>
      <w:r w:rsidRPr="00E82028">
        <w:rPr>
          <w:rStyle w:val="FootnoteReference"/>
        </w:rPr>
        <w:footnoteReference w:id="101"/>
      </w:r>
      <w:r w:rsidRPr="006F7344">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6F7344">
        <w:rPr>
          <w:rStyle w:val="FootnoteReference"/>
        </w:rPr>
        <w:t xml:space="preserve"> </w:t>
      </w:r>
      <w:r w:rsidRPr="00E82028">
        <w:rPr>
          <w:rStyle w:val="FootnoteReference"/>
        </w:rPr>
        <w:footnoteReference w:id="102"/>
      </w:r>
    </w:p>
    <w:p w14:paraId="38D229D6" w14:textId="77777777" w:rsidR="00A677DD" w:rsidRPr="006F7344" w:rsidRDefault="00A677DD" w:rsidP="00A677DD">
      <w:pPr>
        <w:pStyle w:val="ParagraphNormal"/>
      </w:pPr>
      <w:r w:rsidRPr="006F7344">
        <w:t xml:space="preserve">Jeroen </w:t>
      </w:r>
      <w:proofErr w:type="spellStart"/>
      <w:r w:rsidRPr="006F7344">
        <w:t>Temperman</w:t>
      </w:r>
      <w:proofErr w:type="spellEnd"/>
      <w:r w:rsidRPr="006F7344">
        <w:t xml:space="preserve"> underlines that Article 19 protects everyone's right to freedom of speech, but the ICCPR does not safeguard a person's right not to have their feelings wounded or offended.</w:t>
      </w:r>
      <w:r w:rsidRPr="006F7344">
        <w:rPr>
          <w:rStyle w:val="FootnoteReference"/>
        </w:rPr>
        <w:t xml:space="preserve"> </w:t>
      </w:r>
      <w:r w:rsidRPr="00E82028">
        <w:rPr>
          <w:rStyle w:val="FootnoteReference"/>
        </w:rPr>
        <w:footnoteReference w:id="103"/>
      </w:r>
      <w:r w:rsidRPr="006F7344">
        <w:t xml:space="preserve"> However, in </w:t>
      </w:r>
      <w:r w:rsidRPr="006F7344">
        <w:rPr>
          <w:i/>
          <w:iCs/>
        </w:rPr>
        <w:t>Otto Preminger v. Austria,</w:t>
      </w:r>
      <w:r w:rsidRPr="006F7344">
        <w:t xml:space="preserve"> the ECtHR</w:t>
      </w:r>
      <w:r w:rsidRPr="00E82028">
        <w:rPr>
          <w:rStyle w:val="FootnoteReference"/>
        </w:rPr>
        <w:footnoteReference w:id="104"/>
      </w:r>
      <w:r w:rsidRPr="006F7344">
        <w:t xml:space="preserve"> determined that protecting the right not to offend others' religious sensibilities constituted a reasonable objective.</w:t>
      </w:r>
      <w:r w:rsidRPr="00E82028">
        <w:rPr>
          <w:rStyle w:val="FootnoteReference"/>
        </w:rPr>
        <w:footnoteReference w:id="105"/>
      </w:r>
      <w:r w:rsidRPr="006F7344">
        <w:t xml:space="preserve"> State intervention in the </w:t>
      </w:r>
      <w:proofErr w:type="spellStart"/>
      <w:r w:rsidRPr="006F7344">
        <w:t>FoE</w:t>
      </w:r>
      <w:proofErr w:type="spellEnd"/>
      <w:r w:rsidRPr="006F7344">
        <w:t xml:space="preserve"> is permitted if such expression is meant to offend the religious sentiments of others.</w:t>
      </w:r>
      <w:r w:rsidRPr="00E82028">
        <w:rPr>
          <w:rStyle w:val="FootnoteReference"/>
        </w:rPr>
        <w:footnoteReference w:id="106"/>
      </w:r>
      <w:r w:rsidRPr="006F7344">
        <w:t xml:space="preserve"> In this regard, the </w:t>
      </w:r>
      <w:r w:rsidRPr="006F7344">
        <w:rPr>
          <w:i/>
          <w:iCs/>
        </w:rPr>
        <w:t>Otto Preminger v. Austria</w:t>
      </w:r>
      <w:r w:rsidRPr="006F7344">
        <w:t xml:space="preserve"> case should be deemed irreconcilable with Article 20 (2), and the defendant should be acquitted.</w:t>
      </w:r>
      <w:r w:rsidRPr="00E82028">
        <w:rPr>
          <w:rStyle w:val="FootnoteReference"/>
        </w:rPr>
        <w:footnoteReference w:id="107"/>
      </w:r>
    </w:p>
    <w:p w14:paraId="719BCC28" w14:textId="77777777" w:rsidR="00A677DD" w:rsidRPr="006F7344" w:rsidRDefault="00A677DD" w:rsidP="00A677DD">
      <w:pPr>
        <w:pStyle w:val="ParagraphNormal"/>
      </w:pPr>
      <w:r w:rsidRPr="006F7344">
        <w:lastRenderedPageBreak/>
        <w:t>Moreover, the 2012 Rabat Plan of Action recommends that, when regulating religious speech, States parties to the ICCPR evaluate six factors, namely "context, speaker, intent, content, extent, and possibility of incitement to hatred."</w:t>
      </w:r>
      <w:r w:rsidRPr="006F7344">
        <w:rPr>
          <w:rStyle w:val="FootnoteReference"/>
        </w:rPr>
        <w:t xml:space="preserve"> </w:t>
      </w:r>
      <w:r w:rsidRPr="00E82028">
        <w:rPr>
          <w:rStyle w:val="FootnoteReference"/>
        </w:rPr>
        <w:footnoteReference w:id="108"/>
      </w:r>
      <w:r w:rsidRPr="006F7344">
        <w:t xml:space="preserve"> This strategy strives to defend the freedom of individuals to be free from harmful speech encouraging violence or discrimination against persons of a certain race, religion, or ethnicity, as provided by Article 20.</w:t>
      </w:r>
      <w:r w:rsidRPr="00E82028">
        <w:rPr>
          <w:rStyle w:val="FootnoteReference"/>
        </w:rPr>
        <w:footnoteReference w:id="109"/>
      </w:r>
      <w:r w:rsidRPr="006F7344">
        <w:t xml:space="preserve">  An individual is obviously a right holder from a human rights standpoint. Therefore, Heiner argues that </w:t>
      </w:r>
      <w:proofErr w:type="spellStart"/>
      <w:r w:rsidRPr="006F7344">
        <w:t>honoring</w:t>
      </w:r>
      <w:proofErr w:type="spellEnd"/>
      <w:r w:rsidRPr="006F7344">
        <w:t xml:space="preserve"> the human dignity of every individual is essential to the protection of human rights. This means treating everyone equally regardless of </w:t>
      </w:r>
      <w:proofErr w:type="spellStart"/>
      <w:r w:rsidRPr="006F7344">
        <w:t>color</w:t>
      </w:r>
      <w:proofErr w:type="spellEnd"/>
      <w:r w:rsidRPr="006F7344">
        <w:t>, religion, gender, or other factors.</w:t>
      </w:r>
      <w:r w:rsidRPr="006F7344">
        <w:rPr>
          <w:rStyle w:val="FootnoteReference"/>
        </w:rPr>
        <w:t xml:space="preserve"> </w:t>
      </w:r>
      <w:r w:rsidRPr="00E82028">
        <w:rPr>
          <w:rStyle w:val="FootnoteReference"/>
        </w:rPr>
        <w:footnoteReference w:id="110"/>
      </w:r>
    </w:p>
    <w:p w14:paraId="00F41D6F" w14:textId="77777777" w:rsidR="00A677DD" w:rsidRPr="006F7344" w:rsidRDefault="00A677DD" w:rsidP="00A677DD">
      <w:pPr>
        <w:pStyle w:val="ParagraphNormal"/>
      </w:pPr>
      <w:r w:rsidRPr="006F7344">
        <w:t xml:space="preserve">To create a balance between </w:t>
      </w:r>
      <w:proofErr w:type="spellStart"/>
      <w:r w:rsidRPr="006F7344">
        <w:t>FoRB</w:t>
      </w:r>
      <w:proofErr w:type="spellEnd"/>
      <w:r w:rsidRPr="006F7344">
        <w:t xml:space="preserve"> and </w:t>
      </w:r>
      <w:proofErr w:type="spellStart"/>
      <w:r w:rsidRPr="006F7344">
        <w:t>FoE</w:t>
      </w:r>
      <w:proofErr w:type="spellEnd"/>
      <w:r w:rsidRPr="006F7344">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68261619" w:rsidR="00A677DD" w:rsidRPr="006F7344" w:rsidRDefault="00A677DD" w:rsidP="00A677DD">
      <w:pPr>
        <w:pStyle w:val="ParagraphNormal"/>
      </w:pPr>
      <w:r w:rsidRPr="006F7344">
        <w:t xml:space="preserve">Since the IABL corresponds with government measures to limit religious expressions, this study only focuses on examining </w:t>
      </w:r>
      <w:commentRangeStart w:id="135"/>
      <w:r w:rsidRPr="006F7344">
        <w:t xml:space="preserve">standards for limiting </w:t>
      </w:r>
      <w:proofErr w:type="spellStart"/>
      <w:r w:rsidRPr="006F7344">
        <w:t>FoE</w:t>
      </w:r>
      <w:proofErr w:type="spellEnd"/>
      <w:r w:rsidRPr="006F7344">
        <w:t xml:space="preserve">. </w:t>
      </w:r>
      <w:commentRangeEnd w:id="135"/>
      <w:r w:rsidR="00082551">
        <w:rPr>
          <w:rStyle w:val="CommentReference"/>
          <w:rFonts w:ascii="Calibri" w:eastAsia="Calibri" w:hAnsi="Calibri"/>
          <w:color w:val="000000"/>
        </w:rPr>
        <w:commentReference w:id="135"/>
      </w:r>
      <w:r w:rsidRPr="006F7344">
        <w:t xml:space="preserve">Unlike the right to FORB, the right to </w:t>
      </w:r>
      <w:proofErr w:type="spellStart"/>
      <w:r w:rsidRPr="006F7344">
        <w:t>FoE</w:t>
      </w:r>
      <w:proofErr w:type="spellEnd"/>
      <w:r w:rsidRPr="006F7344">
        <w:t xml:space="preserve"> is not an absolute right.</w:t>
      </w:r>
      <w:r w:rsidRPr="00E82028">
        <w:rPr>
          <w:rStyle w:val="FootnoteReference"/>
        </w:rPr>
        <w:footnoteReference w:id="111"/>
      </w:r>
      <w:r w:rsidRPr="006F7344">
        <w:t xml:space="preserve"> A State is permitted to exercise discretion of restrictions through its domestic law.</w:t>
      </w:r>
      <w:r w:rsidRPr="00E82028">
        <w:rPr>
          <w:rStyle w:val="FootnoteReference"/>
        </w:rPr>
        <w:footnoteReference w:id="112"/>
      </w:r>
      <w:r w:rsidRPr="006F7344">
        <w:t xml:space="preserve"> However, the restriction itself must be strict with clear interpretation, regulated by law, and used for the purpose stated in the agreement.</w:t>
      </w:r>
      <w:r w:rsidRPr="00E82028">
        <w:rPr>
          <w:rStyle w:val="FootnoteReference"/>
        </w:rPr>
        <w:footnoteReference w:id="113"/>
      </w:r>
      <w:r w:rsidRPr="006F7344">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6F7344">
        <w:t>FoE</w:t>
      </w:r>
      <w:proofErr w:type="spellEnd"/>
      <w:r w:rsidRPr="006F7344">
        <w:t xml:space="preserve"> described in both Article 19 </w:t>
      </w:r>
      <w:r w:rsidRPr="006F7344">
        <w:lastRenderedPageBreak/>
        <w:t>(3)</w:t>
      </w:r>
      <w:r w:rsidRPr="00E82028">
        <w:rPr>
          <w:rStyle w:val="FootnoteReference"/>
        </w:rPr>
        <w:footnoteReference w:id="114"/>
      </w:r>
      <w:r w:rsidRPr="006F7344">
        <w:t xml:space="preserve"> and 20 (3) of the ICCPR and explains further by the Economic and Social Council of the UN through the adoption of the Syracuse Principles on the Limitation and Derogation Provisions in International Covenant on Civil and Political Rights</w:t>
      </w:r>
      <w:r w:rsidRPr="00E82028">
        <w:rPr>
          <w:rStyle w:val="FootnoteReference"/>
        </w:rPr>
        <w:footnoteReference w:id="115"/>
      </w:r>
      <w:r w:rsidRPr="006F7344">
        <w:t xml:space="preserve"> and adopted by UNGA through the GC No. 22.</w:t>
      </w:r>
      <w:r w:rsidRPr="00E82028">
        <w:rPr>
          <w:rStyle w:val="FootnoteReference"/>
        </w:rPr>
        <w:footnoteReference w:id="116"/>
      </w:r>
      <w:r w:rsidRPr="006F7344">
        <w:t xml:space="preserve"> These principles aim to avoid misinterpretation by the State members and help them understand the provisions when adopting it into domestic laws.</w:t>
      </w:r>
    </w:p>
    <w:p w14:paraId="50F89767" w14:textId="46B34821" w:rsidR="00A677DD" w:rsidRPr="006F7344" w:rsidRDefault="00A677DD" w:rsidP="00A677DD">
      <w:pPr>
        <w:pStyle w:val="ParagraphNormal"/>
      </w:pPr>
      <w:r w:rsidRPr="006F7344">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82028">
        <w:rPr>
          <w:rStyle w:val="FootnoteReference"/>
        </w:rPr>
        <w:footnoteReference w:id="117"/>
      </w:r>
      <w:r w:rsidRPr="006F7344">
        <w:t xml:space="preserve"> which is contained in more than ten sections of Chapter IV of Human Rights, being the most significant. </w:t>
      </w:r>
      <w:commentRangeStart w:id="136"/>
      <w:commentRangeStart w:id="137"/>
      <w:r w:rsidRPr="006F7344">
        <w:t xml:space="preserve">Historically, the IABL was established in 1965, when the 1945 Constitution had not yet embraced </w:t>
      </w:r>
      <w:commentRangeEnd w:id="136"/>
      <w:r w:rsidR="00082551">
        <w:rPr>
          <w:rStyle w:val="CommentReference"/>
          <w:rFonts w:ascii="Calibri" w:eastAsia="Calibri" w:hAnsi="Calibri"/>
          <w:color w:val="000000"/>
        </w:rPr>
        <w:commentReference w:id="136"/>
      </w:r>
      <w:commentRangeEnd w:id="137"/>
      <w:r w:rsidR="00082551">
        <w:rPr>
          <w:rStyle w:val="CommentReference"/>
          <w:rFonts w:ascii="Calibri" w:eastAsia="Calibri" w:hAnsi="Calibri"/>
          <w:color w:val="000000"/>
        </w:rPr>
        <w:commentReference w:id="137"/>
      </w:r>
      <w:r w:rsidRPr="006F7344">
        <w:t>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4E2C908D" w:rsidR="00A677DD" w:rsidRPr="006F7344" w:rsidRDefault="00A677DD" w:rsidP="00A677DD">
      <w:pPr>
        <w:pStyle w:val="ParagraphNormal"/>
      </w:pPr>
      <w:r w:rsidRPr="006F7344">
        <w:t xml:space="preserve">First, the primary purpose of the IABL is to defend religions rather than "religious people" themselves, so that it is reasonable to penalize persons who belong to a religion or belief rather than criticize religions. Although the fundamental concepts of </w:t>
      </w:r>
      <w:proofErr w:type="spellStart"/>
      <w:r w:rsidRPr="006F7344">
        <w:t>FoRB</w:t>
      </w:r>
      <w:proofErr w:type="spellEnd"/>
      <w:r w:rsidRPr="006F7344">
        <w:t xml:space="preserve"> are expressed in Articles 28D, 28E, 28I, and 29 of the 1945 Constitution, the IABL has distinct ideals and standards. Article 29 states that Indo-</w:t>
      </w:r>
      <w:proofErr w:type="spellStart"/>
      <w:r w:rsidRPr="006F7344">
        <w:t>nesia</w:t>
      </w:r>
      <w:proofErr w:type="spellEnd"/>
      <w:r w:rsidRPr="006F7344">
        <w:t xml:space="preserve"> is founded on "Belief in One God, the Almighty." Article 1 of the IABL views this as homogenous religion, in which no one may advocate for atheism or interpret the religious teachings of the </w:t>
      </w:r>
      <w:r w:rsidRPr="006F7344">
        <w:lastRenderedPageBreak/>
        <w:t>major faiths differently.</w:t>
      </w:r>
      <w:r w:rsidRPr="00E82028">
        <w:rPr>
          <w:rStyle w:val="FootnoteReference"/>
        </w:rPr>
        <w:footnoteReference w:id="118"/>
      </w:r>
      <w:r w:rsidRPr="006F7344">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Pr="006F7344">
        <w:rPr>
          <w:rStyle w:val="FootnoteReference"/>
        </w:rPr>
        <w:t xml:space="preserve"> </w:t>
      </w:r>
      <w:r w:rsidRPr="00E82028">
        <w:rPr>
          <w:rStyle w:val="FootnoteReference"/>
        </w:rPr>
        <w:footnoteReference w:id="119"/>
      </w:r>
    </w:p>
    <w:p w14:paraId="6D5AECF0" w14:textId="784D0EE4" w:rsidR="00A677DD" w:rsidRPr="006F7344" w:rsidRDefault="00A677DD" w:rsidP="00A677DD">
      <w:pPr>
        <w:pStyle w:val="ParagraphNormal"/>
      </w:pPr>
      <w:r w:rsidRPr="006F7344">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5AE5D42F" w:rsidR="00A677DD" w:rsidRPr="006F7344" w:rsidRDefault="00A677DD" w:rsidP="00563092">
      <w:pPr>
        <w:pStyle w:val="ParagraphNormal"/>
      </w:pPr>
      <w:r w:rsidRPr="006F7344">
        <w:t>As elaborated in previous section, to qualify as an incitement to hatred under the Rabat Plan of Action (RPA), a statement must satisfy the following criteria: "context, speaker, intent, substance, extent, and likelihood of incitement to hatred."</w:t>
      </w:r>
      <w:r w:rsidRPr="006F7344">
        <w:rPr>
          <w:rStyle w:val="FootnoteReference"/>
        </w:rPr>
        <w:t xml:space="preserve"> </w:t>
      </w:r>
      <w:r w:rsidRPr="00E82028">
        <w:rPr>
          <w:rStyle w:val="FootnoteReference"/>
        </w:rPr>
        <w:footnoteReference w:id="120"/>
      </w:r>
      <w:r w:rsidRPr="006F7344">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w:t>
      </w:r>
      <w:r w:rsidRPr="006F7344">
        <w:lastRenderedPageBreak/>
        <w:t xml:space="preserve">the subjectivity of the judge who </w:t>
      </w:r>
      <w:proofErr w:type="spellStart"/>
      <w:r w:rsidRPr="006F7344">
        <w:t>analyzes</w:t>
      </w:r>
      <w:proofErr w:type="spellEnd"/>
      <w:r w:rsidRPr="006F7344">
        <w:t xml:space="preserve"> the deed. Each form is open to interpretation.</w:t>
      </w:r>
      <w:r w:rsidRPr="006F7344">
        <w:rPr>
          <w:rStyle w:val="FootnoteReference"/>
        </w:rPr>
        <w:t xml:space="preserve"> </w:t>
      </w:r>
      <w:r w:rsidRPr="00E82028">
        <w:rPr>
          <w:rStyle w:val="FootnoteReference"/>
        </w:rPr>
        <w:footnoteReference w:id="121"/>
      </w:r>
    </w:p>
    <w:p w14:paraId="3347D34F" w14:textId="709CCB97" w:rsidR="00A677DD" w:rsidRPr="006F7344" w:rsidRDefault="00A677DD" w:rsidP="00A677DD">
      <w:pPr>
        <w:pStyle w:val="ParagraphNormal"/>
      </w:pPr>
      <w:r w:rsidRPr="006F7344">
        <w:t xml:space="preserve">In the case of </w:t>
      </w:r>
      <w:proofErr w:type="spellStart"/>
      <w:r w:rsidRPr="006F7344">
        <w:t>Gafatar</w:t>
      </w:r>
      <w:proofErr w:type="spellEnd"/>
      <w:r w:rsidRPr="006F7344">
        <w:t xml:space="preserve">, </w:t>
      </w:r>
      <w:proofErr w:type="spellStart"/>
      <w:r w:rsidRPr="006F7344">
        <w:t>Musadeq</w:t>
      </w:r>
      <w:proofErr w:type="spellEnd"/>
      <w:r w:rsidRPr="006F7344">
        <w:t xml:space="preserve">, a key leader of </w:t>
      </w:r>
      <w:proofErr w:type="spellStart"/>
      <w:r w:rsidRPr="006F7344">
        <w:t>Gafatar</w:t>
      </w:r>
      <w:proofErr w:type="spellEnd"/>
      <w:r w:rsidRPr="006F7344">
        <w:t xml:space="preserve">, was sentenced in the East Jakarta District Court under Article 28 (2) of the EIT Law, which stipulates, </w:t>
      </w:r>
      <w:r w:rsidRPr="006F7344">
        <w:rPr>
          <w:i/>
          <w:iCs/>
        </w:rPr>
        <w:t xml:space="preserve">"[...] a remark that incites enmity is criminal [...]." </w:t>
      </w:r>
      <w:r w:rsidRPr="006F7344">
        <w:t xml:space="preserve"> However, there is no precise description of "hostility sentiments." The term is overly vague and might be subjectively construed by the authorities. The court failed to establish whether the act of </w:t>
      </w:r>
      <w:proofErr w:type="spellStart"/>
      <w:r w:rsidRPr="006F7344">
        <w:t>Gafatar</w:t>
      </w:r>
      <w:proofErr w:type="spellEnd"/>
      <w:r w:rsidRPr="006F7344">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4D2FC1FF" w:rsidR="00A677DD" w:rsidRPr="006F7344" w:rsidRDefault="00A677DD" w:rsidP="00A677DD">
      <w:pPr>
        <w:pStyle w:val="ParagraphNormal"/>
      </w:pPr>
      <w:r w:rsidRPr="006F7344">
        <w:t xml:space="preserve">In addition, the CCIR's judgment number 140/PUU-VII/2009 upheld the ambiguity of the IABL and declared that </w:t>
      </w:r>
      <w:r w:rsidRPr="006F7344">
        <w:rPr>
          <w:i/>
          <w:iCs/>
        </w:rPr>
        <w:t>"the substance of the Law on the Prevention of Blasphemy against Religion has to be modified in terms of the form of regulation, formulation, and legal principles."</w:t>
      </w:r>
      <w:r w:rsidRPr="00E82028">
        <w:rPr>
          <w:rStyle w:val="FootnoteReference"/>
        </w:rPr>
        <w:footnoteReference w:id="122"/>
      </w:r>
      <w:r w:rsidRPr="006F7344">
        <w:t xml:space="preserve"> Moreover, the court declared that </w:t>
      </w:r>
      <w:r w:rsidRPr="006F7344">
        <w:rPr>
          <w:i/>
          <w:iCs/>
        </w:rPr>
        <w:t>"the need for a revision of the Law on the Prevention of Blasphemy Against Religion, both within the formal framework of law and in content, in order to have more clear material aspects that will not lead to ambiguity in reality</w:t>
      </w:r>
      <w:r w:rsidRPr="006F7344">
        <w:t>."</w:t>
      </w:r>
      <w:r w:rsidRPr="00E82028">
        <w:rPr>
          <w:rStyle w:val="FootnoteReference"/>
        </w:rPr>
        <w:footnoteReference w:id="123"/>
      </w:r>
      <w:r w:rsidRPr="006F7344">
        <w:t xml:space="preserve">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w:t>
      </w:r>
      <w:r w:rsidRPr="006F7344">
        <w:lastRenderedPageBreak/>
        <w:t>can be charged with blasphemy under the IABL, even if they are not a prominent personality whose statement is not intended to incite his followers to detest other religious groups and conduct acts of violence.</w:t>
      </w:r>
    </w:p>
    <w:p w14:paraId="5536BB87" w14:textId="6E8E2661" w:rsidR="00A677DD" w:rsidRPr="006F7344" w:rsidRDefault="00A677DD" w:rsidP="00A677DD">
      <w:pPr>
        <w:pStyle w:val="ParagraphNormal"/>
      </w:pPr>
      <w:r w:rsidRPr="006F7344">
        <w:t>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w:t>
      </w:r>
      <w:r w:rsidRPr="00E82028">
        <w:rPr>
          <w:rStyle w:val="FootnoteReference"/>
        </w:rPr>
        <w:footnoteReference w:id="124"/>
      </w:r>
    </w:p>
    <w:p w14:paraId="123D6F1F" w14:textId="3DBFDBA5" w:rsidR="00A677DD" w:rsidRPr="006F7344" w:rsidRDefault="00A677DD" w:rsidP="00A677DD">
      <w:pPr>
        <w:pStyle w:val="ParagraphNormal"/>
      </w:pPr>
      <w:r w:rsidRPr="006F7344">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w:t>
      </w:r>
      <w:proofErr w:type="spellStart"/>
      <w:r w:rsidRPr="006F7344">
        <w:t>FoRB</w:t>
      </w:r>
      <w:proofErr w:type="spellEnd"/>
      <w:r w:rsidRPr="006F7344">
        <w:t xml:space="preserve"> and </w:t>
      </w:r>
      <w:proofErr w:type="spellStart"/>
      <w:r w:rsidRPr="006F7344">
        <w:t>FoE</w:t>
      </w:r>
      <w:proofErr w:type="spellEnd"/>
      <w:r w:rsidRPr="006F7344">
        <w:t xml:space="preserve"> limits also apply to the IHRL, Article 18 (3), and Article 19 (3) of the ICCPR. However, the CCIR disregards the fact that the </w:t>
      </w:r>
      <w:proofErr w:type="spellStart"/>
      <w:r w:rsidRPr="006F7344">
        <w:t>FoRB</w:t>
      </w:r>
      <w:proofErr w:type="spellEnd"/>
      <w:r w:rsidRPr="006F7344">
        <w:t xml:space="preserve"> has two components: the forum-</w:t>
      </w:r>
      <w:proofErr w:type="spellStart"/>
      <w:r w:rsidRPr="006F7344">
        <w:t>internum</w:t>
      </w:r>
      <w:proofErr w:type="spellEnd"/>
      <w:r w:rsidRPr="006F7344">
        <w:t>, which cannot be limited under any circumstances, and the forum-</w:t>
      </w:r>
      <w:proofErr w:type="spellStart"/>
      <w:r w:rsidRPr="006F7344">
        <w:t>externum</w:t>
      </w:r>
      <w:proofErr w:type="spellEnd"/>
      <w:r w:rsidRPr="006F7344">
        <w:t>, which can be limited. While the Court has strictly construed Article 28J of the 1945 Constitution, it does not distinguish between the forum-</w:t>
      </w:r>
      <w:proofErr w:type="spellStart"/>
      <w:r w:rsidRPr="006F7344">
        <w:t>internum</w:t>
      </w:r>
      <w:proofErr w:type="spellEnd"/>
      <w:r w:rsidRPr="006F7344">
        <w:t xml:space="preserve"> and the forum-</w:t>
      </w:r>
      <w:proofErr w:type="spellStart"/>
      <w:r w:rsidRPr="006F7344">
        <w:t>externum</w:t>
      </w:r>
      <w:proofErr w:type="spellEnd"/>
      <w:r w:rsidRPr="006F7344">
        <w:t>,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w:t>
      </w:r>
      <w:r w:rsidRPr="006F7344">
        <w:rPr>
          <w:rStyle w:val="FootnoteReference"/>
        </w:rPr>
        <w:t xml:space="preserve"> </w:t>
      </w:r>
      <w:r w:rsidRPr="00E82028">
        <w:rPr>
          <w:rStyle w:val="FootnoteReference"/>
        </w:rPr>
        <w:footnoteReference w:id="125"/>
      </w:r>
      <w:r w:rsidRPr="006F7344">
        <w:t xml:space="preserve">  are not considered by the CCIR.</w:t>
      </w:r>
    </w:p>
    <w:p w14:paraId="3A49784C" w14:textId="6B665052" w:rsidR="00A677DD" w:rsidRPr="006F7344" w:rsidRDefault="00A677DD" w:rsidP="00A677DD">
      <w:pPr>
        <w:pStyle w:val="ParagraphNormal"/>
      </w:pPr>
      <w:commentRangeStart w:id="138"/>
      <w:r w:rsidRPr="006F7344">
        <w:t xml:space="preserve">The Court's analysis was extremely unclear and inconsistent since, on the one </w:t>
      </w:r>
      <w:commentRangeEnd w:id="138"/>
      <w:r w:rsidR="004C00A0">
        <w:rPr>
          <w:rStyle w:val="CommentReference"/>
          <w:rFonts w:ascii="Calibri" w:eastAsia="Calibri" w:hAnsi="Calibri"/>
          <w:color w:val="000000"/>
        </w:rPr>
        <w:commentReference w:id="138"/>
      </w:r>
      <w:r w:rsidRPr="006F7344">
        <w:t xml:space="preserve">hand, the court asserts that the IABL protects those with diverse religious or philosophical beliefs. The CCIR overlooked the fact that shortcomings in law enforcement and legal content cannot be separated. In blasphemy cases, the government is not </w:t>
      </w:r>
      <w:r w:rsidRPr="006F7344">
        <w:lastRenderedPageBreak/>
        <w:t xml:space="preserve">impartial. First, the government, through the Ministry of Law and Human Rights, requested that the Indonesian Ulama Council issue a fatwa on heresy against </w:t>
      </w:r>
      <w:proofErr w:type="spellStart"/>
      <w:r w:rsidRPr="006F7344">
        <w:t>Gafatar</w:t>
      </w:r>
      <w:proofErr w:type="spellEnd"/>
      <w:r w:rsidRPr="006F7344">
        <w:t xml:space="preserve">. Secondly, the government issued a letter of prohibition to </w:t>
      </w:r>
      <w:proofErr w:type="spellStart"/>
      <w:r w:rsidRPr="006F7344">
        <w:t>Gafatar</w:t>
      </w:r>
      <w:proofErr w:type="spellEnd"/>
      <w:r w:rsidRPr="006F7344">
        <w:t xml:space="preserve">, stating that the dissemination, interpretation, and activities of </w:t>
      </w:r>
      <w:proofErr w:type="spellStart"/>
      <w:r w:rsidRPr="006F7344">
        <w:t>Gafatar</w:t>
      </w:r>
      <w:proofErr w:type="spellEnd"/>
      <w:r w:rsidRPr="006F7344">
        <w:t xml:space="preserve"> deviate from the main points of Islamic teachings. In terms of permitted limitations on the right to </w:t>
      </w:r>
      <w:proofErr w:type="spellStart"/>
      <w:r w:rsidRPr="006F7344">
        <w:t>FoE</w:t>
      </w:r>
      <w:proofErr w:type="spellEnd"/>
      <w:r w:rsidRPr="006F7344">
        <w:t xml:space="preserve">, notably the legality test, Durham (2012) asserts that neutrality is a prerequisite for satisfying the legality test. However, as there is no such limiting criterion listed in the IABL, the legality test cannot be used to </w:t>
      </w:r>
      <w:proofErr w:type="spellStart"/>
      <w:r w:rsidRPr="006F7344">
        <w:t>Gafatar</w:t>
      </w:r>
      <w:proofErr w:type="spellEnd"/>
      <w:r w:rsidRPr="006F7344">
        <w:t xml:space="preserve">. As a result, several courts have condemned </w:t>
      </w:r>
      <w:proofErr w:type="spellStart"/>
      <w:r w:rsidRPr="006F7344">
        <w:t>Gafatar's</w:t>
      </w:r>
      <w:proofErr w:type="spellEnd"/>
      <w:r w:rsidRPr="006F7344">
        <w:t xml:space="preserve"> followers.</w:t>
      </w:r>
    </w:p>
    <w:p w14:paraId="5531C99E" w14:textId="47849BD0" w:rsidR="00A677DD" w:rsidRPr="006F7344" w:rsidRDefault="00A677DD" w:rsidP="00A677DD">
      <w:pPr>
        <w:pStyle w:val="ParagraphNormal"/>
      </w:pPr>
      <w:r w:rsidRPr="006F7344">
        <w:t>Article 156a of the Indonesian Criminal Code was applied in all blasphemy trials, and the culprits were found guilty of "issuing emotions or carrying out deeds that degraded a religion in Indonesia."</w:t>
      </w:r>
      <w:r w:rsidRPr="00E82028">
        <w:rPr>
          <w:rStyle w:val="FootnoteReference"/>
        </w:rPr>
        <w:footnoteReference w:id="126"/>
      </w:r>
      <w:r w:rsidRPr="006F7344">
        <w:t xml:space="preserve"> If </w:t>
      </w:r>
      <w:proofErr w:type="spellStart"/>
      <w:r w:rsidRPr="006F7344">
        <w:t>Gafatar</w:t>
      </w:r>
      <w:proofErr w:type="spellEnd"/>
      <w:r w:rsidRPr="006F7344">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w:t>
      </w:r>
      <w:proofErr w:type="spellStart"/>
      <w:r w:rsidRPr="006F7344">
        <w:t>Gafatar</w:t>
      </w:r>
      <w:proofErr w:type="spellEnd"/>
      <w:r w:rsidRPr="006F7344">
        <w:t xml:space="preserve"> adherents." In this case, the court could not comprehend the distinction between the forum-</w:t>
      </w:r>
      <w:proofErr w:type="spellStart"/>
      <w:r w:rsidRPr="006F7344">
        <w:t>internum</w:t>
      </w:r>
      <w:proofErr w:type="spellEnd"/>
      <w:r w:rsidRPr="006F7344">
        <w:t xml:space="preserve"> and the forum-</w:t>
      </w:r>
      <w:proofErr w:type="spellStart"/>
      <w:r w:rsidRPr="006F7344">
        <w:t>externum</w:t>
      </w:r>
      <w:proofErr w:type="spellEnd"/>
      <w:r w:rsidRPr="006F7344">
        <w:t xml:space="preserve"> with regard to the right to </w:t>
      </w:r>
      <w:proofErr w:type="spellStart"/>
      <w:r w:rsidRPr="006F7344">
        <w:t>FoRB</w:t>
      </w:r>
      <w:proofErr w:type="spellEnd"/>
      <w:r w:rsidRPr="006F7344">
        <w:t>. The court should conclude its investigation of this case and pronounce the defendants innocent. However, this has never occurred in blasphemy trials in Indonesia, with the exception of situations with strong political undertones, beginning with the police ceasing their investigation.</w:t>
      </w:r>
      <w:r w:rsidRPr="006F7344">
        <w:rPr>
          <w:rStyle w:val="FootnoteReference"/>
        </w:rPr>
        <w:t xml:space="preserve"> </w:t>
      </w:r>
      <w:r w:rsidRPr="00E82028">
        <w:rPr>
          <w:rStyle w:val="FootnoteReference"/>
        </w:rPr>
        <w:footnoteReference w:id="127"/>
      </w:r>
    </w:p>
    <w:p w14:paraId="75E03BD8" w14:textId="3DBD2CDA" w:rsidR="00353897" w:rsidRPr="006F7344" w:rsidRDefault="00A677DD" w:rsidP="00353897">
      <w:pPr>
        <w:pStyle w:val="ParagraphNormal"/>
        <w:rPr>
          <w:cs/>
        </w:rPr>
      </w:pPr>
      <w:r w:rsidRPr="006F7344">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w:t>
      </w:r>
      <w:r w:rsidRPr="006F7344">
        <w:lastRenderedPageBreak/>
        <w:t>constitutionally legitimate.</w:t>
      </w:r>
      <w:r w:rsidRPr="00E82028">
        <w:rPr>
          <w:rStyle w:val="FootnoteReference"/>
        </w:rPr>
        <w:footnoteReference w:id="128"/>
      </w:r>
      <w:r w:rsidRPr="006F7344">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6F7344">
        <w:t>Kelsen's</w:t>
      </w:r>
      <w:proofErr w:type="spellEnd"/>
      <w:r w:rsidRPr="006F7344">
        <w:t xml:space="preserve"> thesis.</w:t>
      </w:r>
      <w:r w:rsidRPr="006F7344">
        <w:rPr>
          <w:rStyle w:val="FootnoteReference"/>
        </w:rPr>
        <w:t xml:space="preserve"> </w:t>
      </w:r>
      <w:r w:rsidRPr="00E82028">
        <w:rPr>
          <w:rStyle w:val="FootnoteReference"/>
        </w:rPr>
        <w:footnoteReference w:id="129"/>
      </w:r>
      <w:r w:rsidRPr="006F7344">
        <w:t xml:space="preserve">  According to this paradigm, a Constitutional Court review of a statute of law seeks to determine whether the laws passed by the legislative body are consistent with the nation's constitution.</w:t>
      </w:r>
      <w:r w:rsidRPr="006F7344">
        <w:rPr>
          <w:rStyle w:val="FootnoteReference"/>
        </w:rPr>
        <w:t xml:space="preserve"> </w:t>
      </w:r>
      <w:r w:rsidRPr="00E82028">
        <w:rPr>
          <w:rStyle w:val="FootnoteReference"/>
        </w:rPr>
        <w:footnoteReference w:id="130"/>
      </w:r>
      <w:r w:rsidRPr="006F7344">
        <w:t xml:space="preserve"> On this issue, the CCIR has the authority to declare a portion of the law null and invalid, and its rulings have an </w:t>
      </w:r>
      <w:proofErr w:type="spellStart"/>
      <w:r w:rsidRPr="006F7344">
        <w:t>erga</w:t>
      </w:r>
      <w:proofErr w:type="spellEnd"/>
      <w:r w:rsidRPr="006F7344">
        <w:t xml:space="preserve"> omnes impact,</w:t>
      </w:r>
      <w:r w:rsidRPr="006F7344">
        <w:rPr>
          <w:rStyle w:val="FootnoteReference"/>
        </w:rPr>
        <w:t xml:space="preserve"> </w:t>
      </w:r>
      <w:r w:rsidRPr="00E82028">
        <w:rPr>
          <w:rStyle w:val="FootnoteReference"/>
        </w:rPr>
        <w:footnoteReference w:id="131"/>
      </w:r>
      <w:r w:rsidRPr="006F7344">
        <w:t xml:space="preserve"> binding all persons and organizations.</w:t>
      </w:r>
    </w:p>
    <w:p w14:paraId="60E88E74" w14:textId="7B2B9244" w:rsidR="00353897" w:rsidRPr="006F7344" w:rsidRDefault="00353897" w:rsidP="00353897">
      <w:pPr>
        <w:pStyle w:val="ParagraphNormal"/>
        <w:rPr>
          <w:cs/>
        </w:rPr>
      </w:pPr>
      <w:r w:rsidRPr="006F7344">
        <w:t>The State is obligated, through its law and system, to treat all individuals equally, without any interference, limitation, or other conditions that make it difficult for any individual to exercise this right.</w:t>
      </w:r>
      <w:r w:rsidRPr="006F7344">
        <w:rPr>
          <w:rStyle w:val="FootnoteReference"/>
        </w:rPr>
        <w:t xml:space="preserve"> </w:t>
      </w:r>
      <w:r w:rsidRPr="00E82028">
        <w:rPr>
          <w:rStyle w:val="FootnoteReference"/>
        </w:rPr>
        <w:footnoteReference w:id="132"/>
      </w:r>
      <w:r w:rsidRPr="006F7344">
        <w:t xml:space="preserve"> Articles 27, 28I, 28D, and 28H of the Indonesian Constitution of 1945 expressly protect both the </w:t>
      </w:r>
      <w:proofErr w:type="spellStart"/>
      <w:r w:rsidRPr="006F7344">
        <w:t>nondiscrimination</w:t>
      </w:r>
      <w:proofErr w:type="spellEnd"/>
      <w:r w:rsidRPr="006F7344">
        <w:t xml:space="preserve"> and equality values.</w:t>
      </w:r>
      <w:r w:rsidRPr="00E82028">
        <w:rPr>
          <w:rStyle w:val="FootnoteReference"/>
        </w:rPr>
        <w:footnoteReference w:id="133"/>
      </w:r>
      <w:r w:rsidRPr="006F7344">
        <w:t xml:space="preserve"> Consequently, there is no dispute that these principles constitute the fundamental human rights principle that the CCIR must examine while assessing human rights issues.</w:t>
      </w:r>
    </w:p>
    <w:p w14:paraId="5F4A84AA" w14:textId="0D7274AA" w:rsidR="00353897" w:rsidRPr="006F7344" w:rsidRDefault="00353897" w:rsidP="00353897">
      <w:pPr>
        <w:pStyle w:val="ParagraphNormal"/>
      </w:pPr>
      <w:commentRangeStart w:id="139"/>
      <w:r w:rsidRPr="006F7344">
        <w:t xml:space="preserve">The CCIR has supported the principles of </w:t>
      </w:r>
      <w:proofErr w:type="spellStart"/>
      <w:r w:rsidRPr="006F7344">
        <w:t>nondiscrimination</w:t>
      </w:r>
      <w:proofErr w:type="spellEnd"/>
      <w:r w:rsidRPr="006F7344">
        <w:t xml:space="preserve"> and equality in a </w:t>
      </w:r>
      <w:commentRangeEnd w:id="139"/>
      <w:r w:rsidR="004C00A0">
        <w:rPr>
          <w:rStyle w:val="CommentReference"/>
          <w:rFonts w:ascii="Calibri" w:eastAsia="Calibri" w:hAnsi="Calibri"/>
          <w:color w:val="000000"/>
        </w:rPr>
        <w:commentReference w:id="139"/>
      </w:r>
      <w:r w:rsidRPr="006F7344">
        <w:t xml:space="preserve">number of significant cases in the past. First, in judgment number 97/PUU-XVI/2016, the Court invalidated a provision of the Residency Law that prevented traditionalists from acquiring resident identification cards and family cards. The Court held, </w:t>
      </w:r>
      <w:r w:rsidRPr="006F7344">
        <w:rPr>
          <w:i/>
          <w:iCs/>
        </w:rPr>
        <w:t>"Restrictions based on religious convictions that result in differential treatment of citizens are discriminatory."</w:t>
      </w:r>
      <w:r w:rsidRPr="006F7344">
        <w:rPr>
          <w:rStyle w:val="FootnoteReference"/>
        </w:rPr>
        <w:t xml:space="preserve"> </w:t>
      </w:r>
      <w:r w:rsidRPr="00E82028">
        <w:rPr>
          <w:rStyle w:val="FootnoteReference"/>
        </w:rPr>
        <w:footnoteReference w:id="134"/>
      </w:r>
      <w:r w:rsidRPr="006F7344">
        <w:t xml:space="preserve"> This consideration is comparable to the preceding decisions, </w:t>
      </w:r>
      <w:r w:rsidRPr="006F7344">
        <w:lastRenderedPageBreak/>
        <w:t xml:space="preserve">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6F7344">
        <w:t>nondiscrimination</w:t>
      </w:r>
      <w:proofErr w:type="spellEnd"/>
      <w:r w:rsidRPr="006F7344">
        <w:t>. The CCIR argues that if a restriction on the freedom to religious expression is imposed by law, then the restriction is justified, regardless of whether or not it results in discriminatory treatment of specific religious groups.</w:t>
      </w:r>
      <w:r w:rsidRPr="00E82028">
        <w:rPr>
          <w:rStyle w:val="FootnoteReference"/>
        </w:rPr>
        <w:footnoteReference w:id="135"/>
      </w:r>
      <w:r w:rsidRPr="006F7344">
        <w:t xml:space="preserve"> In this regard, the CCIR has utilized the Particular Constitutionalism theory, which interprets the Constitution's enshrined Human Rights principles in a restrictive meaning.</w:t>
      </w:r>
    </w:p>
    <w:p w14:paraId="48D04B45" w14:textId="02D87DA2" w:rsidR="00353897" w:rsidRPr="006F7344" w:rsidRDefault="00353897" w:rsidP="00353897">
      <w:pPr>
        <w:pStyle w:val="ParagraphNormal"/>
      </w:pPr>
      <w:r w:rsidRPr="006F7344">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6F7344">
        <w:rPr>
          <w:i/>
          <w:iCs/>
        </w:rPr>
        <w:t>"The Court simply compares the provisions of the statute to the 1945 Constitution."</w:t>
      </w:r>
      <w:r w:rsidRPr="006F7344">
        <w:rPr>
          <w:rStyle w:val="FootnoteReference"/>
          <w:i/>
          <w:iCs/>
        </w:rPr>
        <w:t xml:space="preserve"> </w:t>
      </w:r>
      <w:r w:rsidRPr="00E82028">
        <w:rPr>
          <w:rStyle w:val="FootnoteReference"/>
        </w:rPr>
        <w:footnoteReference w:id="136"/>
      </w:r>
      <w:r w:rsidRPr="006F7344">
        <w:t xml:space="preserve"> The court also said, </w:t>
      </w:r>
      <w:r w:rsidRPr="006F7344">
        <w:rPr>
          <w:i/>
          <w:iCs/>
        </w:rPr>
        <w:t>"The Law for the Prevention of Religious Blasphemy is still necessary and has no problem with the 1945 Constitution's protection of human rights.</w:t>
      </w:r>
      <w:r w:rsidRPr="006F7344">
        <w:rPr>
          <w:rStyle w:val="FootnoteReference"/>
        </w:rPr>
        <w:t xml:space="preserve"> </w:t>
      </w:r>
      <w:r w:rsidRPr="00E82028">
        <w:rPr>
          <w:rStyle w:val="FootnoteReference"/>
        </w:rPr>
        <w:footnoteReference w:id="137"/>
      </w:r>
      <w:r w:rsidRPr="006F7344">
        <w:rPr>
          <w:i/>
          <w:iCs/>
        </w:rPr>
        <w:t>"</w:t>
      </w:r>
      <w:r w:rsidRPr="006F7344">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77777777" w:rsidR="00353897" w:rsidRPr="006F7344" w:rsidRDefault="00353897" w:rsidP="00353897">
      <w:pPr>
        <w:pStyle w:val="ParagraphNormal"/>
      </w:pPr>
      <w:r w:rsidRPr="006F7344">
        <w:t xml:space="preserve">According to the CCIR, </w:t>
      </w:r>
      <w:r w:rsidRPr="006F7344">
        <w:rPr>
          <w:i/>
          <w:iCs/>
        </w:rPr>
        <w:t xml:space="preserve">"the anti-blasphemy law threatens anybody who openly shows enmity against other religions or who communicates divergent doctrines to the major religions." </w:t>
      </w:r>
      <w:r w:rsidRPr="006F7344">
        <w:t xml:space="preserve">However, as previously discussed, the definition of blasphemy is so broad that it has become too generic and a typical weapon for criminalizing minority religious groups. Criminalization becomes evident when it includes minority faiths </w:t>
      </w:r>
      <w:r w:rsidRPr="006F7344">
        <w:lastRenderedPageBreak/>
        <w:t>because the government or the dominant religion feels under assault by adherents of the minority religion.</w:t>
      </w:r>
    </w:p>
    <w:p w14:paraId="49D9FDA5" w14:textId="77777777" w:rsidR="00353897" w:rsidRPr="006F7344" w:rsidRDefault="00353897" w:rsidP="00353897">
      <w:pPr>
        <w:pStyle w:val="ParagraphNormal"/>
      </w:pPr>
      <w:commentRangeStart w:id="140"/>
      <w:r w:rsidRPr="006F7344">
        <w:t xml:space="preserve">In addition, with reference to Article 18(3) of the ICCPR and Article 20(2) and (3), </w:t>
      </w:r>
      <w:commentRangeEnd w:id="140"/>
      <w:r w:rsidR="004C00A0">
        <w:rPr>
          <w:rStyle w:val="CommentReference"/>
          <w:rFonts w:ascii="Calibri" w:eastAsia="Calibri" w:hAnsi="Calibri"/>
          <w:color w:val="000000"/>
        </w:rPr>
        <w:commentReference w:id="140"/>
      </w:r>
      <w:r w:rsidRPr="006F7344">
        <w:t>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525FB35" w:rsidR="00A677DD" w:rsidRPr="006F7344" w:rsidRDefault="00353897" w:rsidP="00353897">
      <w:pPr>
        <w:pStyle w:val="ParagraphNormal"/>
        <w:rPr>
          <w:cs/>
        </w:rPr>
      </w:pPr>
      <w:r w:rsidRPr="006F7344">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6F7344">
        <w:rPr>
          <w:rStyle w:val="FootnoteReference"/>
        </w:rPr>
        <w:t xml:space="preserve"> </w:t>
      </w:r>
      <w:r w:rsidRPr="00E82028">
        <w:rPr>
          <w:rStyle w:val="FootnoteReference"/>
        </w:rPr>
        <w:footnoteReference w:id="138"/>
      </w:r>
      <w:r w:rsidRPr="006F7344">
        <w:t xml:space="preserve">  In the meanwhile, the government must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6F7344" w:rsidRDefault="00353897" w:rsidP="00A677DD">
      <w:pPr>
        <w:pStyle w:val="ParagraphNormal"/>
      </w:pPr>
      <w:r w:rsidRPr="006F7344">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6F7344" w:rsidRDefault="00353897" w:rsidP="00A677DD">
      <w:pPr>
        <w:pStyle w:val="ParagraphNormal"/>
      </w:pPr>
      <w:r w:rsidRPr="006F7344">
        <w:t xml:space="preserve">The Constitutional Court maintains that deficiencies in the substance of legislation are not the court's purview, but rather the legislative </w:t>
      </w:r>
      <w:proofErr w:type="spellStart"/>
      <w:r w:rsidRPr="006F7344">
        <w:t>branch's</w:t>
      </w:r>
      <w:proofErr w:type="spellEnd"/>
      <w:r w:rsidRPr="006F7344">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3EDB438C" w14:textId="24690CAE" w:rsidR="00A677DD" w:rsidRPr="006F7344" w:rsidRDefault="00353897" w:rsidP="00353897">
      <w:pPr>
        <w:pStyle w:val="ParagraphNormal"/>
        <w:rPr>
          <w:cs/>
        </w:rPr>
      </w:pPr>
      <w:r w:rsidRPr="006F7344">
        <w:t xml:space="preserve">This confusing Constitutional Supreme Court ruling indicates that the Court's independence is being questioned. 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w:t>
      </w:r>
      <w:proofErr w:type="spellStart"/>
      <w:r w:rsidRPr="006F7344">
        <w:t>defense</w:t>
      </w:r>
      <w:proofErr w:type="spellEnd"/>
      <w:r w:rsidRPr="006F7344">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6F7344" w:rsidRDefault="006B5B5A" w:rsidP="009B611F">
      <w:pPr>
        <w:pStyle w:val="Heading2"/>
        <w:numPr>
          <w:ilvl w:val="1"/>
          <w:numId w:val="26"/>
        </w:numPr>
      </w:pPr>
      <w:bookmarkStart w:id="141" w:name="_Toc118302759"/>
      <w:bookmarkStart w:id="142" w:name="_Toc121200566"/>
      <w:r w:rsidRPr="006F7344">
        <w:t>Conclusion</w:t>
      </w:r>
      <w:bookmarkEnd w:id="141"/>
      <w:bookmarkEnd w:id="142"/>
    </w:p>
    <w:p w14:paraId="2A8DC5C8" w14:textId="77777777" w:rsidR="00353897" w:rsidRPr="006F7344" w:rsidRDefault="00353897" w:rsidP="00F51D8C">
      <w:pPr>
        <w:pStyle w:val="ParagraphafSubheader"/>
      </w:pPr>
      <w:r w:rsidRPr="006F7344">
        <w:t xml:space="preserve">After reviewing all aspects of the rule of law, namely elements of law content, elements of process, and elements of enforcement agencies, it can be determined that while the history of the establishment of the anti-blasphemy legislation is cloaked in </w:t>
      </w:r>
      <w:r w:rsidRPr="006F7344">
        <w:lastRenderedPageBreak/>
        <w:t>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1BE958EF" w14:textId="77777777" w:rsidR="00353897" w:rsidRPr="006F7344" w:rsidRDefault="00353897" w:rsidP="00F51D8C">
      <w:pPr>
        <w:pStyle w:val="ParagraphNormal"/>
      </w:pPr>
      <w:r w:rsidRPr="006F7344">
        <w:t xml:space="preserve">The vagueness of the Constitutional Court's ruling that the Anti-Blasphemy Law is constitutional demonstrates that the court has failed to </w:t>
      </w:r>
      <w:proofErr w:type="spellStart"/>
      <w:r w:rsidRPr="006F7344">
        <w:t>fulfill</w:t>
      </w:r>
      <w:proofErr w:type="spellEnd"/>
      <w:r w:rsidRPr="006F7344">
        <w:t xml:space="preserve"> its role as a defender of human rights. Human rights legal rules that guarantee and preserve the right to religious freedom are insufficient for the Court to </w:t>
      </w:r>
      <w:proofErr w:type="spellStart"/>
      <w:r w:rsidRPr="006F7344">
        <w:t>analyze</w:t>
      </w:r>
      <w:proofErr w:type="spellEnd"/>
      <w:r w:rsidRPr="006F7344">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w:t>
      </w:r>
      <w:proofErr w:type="spellStart"/>
      <w:r w:rsidRPr="006F7344">
        <w:t>reexamine</w:t>
      </w:r>
      <w:proofErr w:type="spellEnd"/>
      <w:r w:rsidRPr="006F7344">
        <w:t xml:space="preserve"> and nullify its binding force.</w:t>
      </w:r>
    </w:p>
    <w:p w14:paraId="7A7C826C" w14:textId="77777777" w:rsidR="003055F4" w:rsidRDefault="00353897" w:rsidP="00F51D8C">
      <w:pPr>
        <w:pStyle w:val="ParagraphNormal"/>
      </w:pPr>
      <w:r w:rsidRPr="006F7344">
        <w:t>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5E56EC0D" w14:textId="77777777" w:rsidR="007B6165" w:rsidRDefault="007B6165" w:rsidP="00353897">
      <w:pPr>
        <w:spacing w:line="360" w:lineRule="auto"/>
        <w:ind w:firstLine="894"/>
        <w:jc w:val="both"/>
      </w:pPr>
    </w:p>
    <w:p w14:paraId="47AAA629" w14:textId="77777777" w:rsidR="007B6165" w:rsidRDefault="007B6165" w:rsidP="00353897">
      <w:pPr>
        <w:spacing w:line="360" w:lineRule="auto"/>
        <w:ind w:firstLine="894"/>
        <w:jc w:val="both"/>
        <w:sectPr w:rsidR="007B6165" w:rsidSect="00AD7666">
          <w:headerReference w:type="even" r:id="rId34"/>
          <w:pgSz w:w="11906" w:h="16838" w:code="9"/>
          <w:pgMar w:top="2126" w:right="1418" w:bottom="1418" w:left="2126" w:header="1418" w:footer="709" w:gutter="0"/>
          <w:cols w:space="708"/>
          <w:docGrid w:linePitch="360"/>
        </w:sectPr>
      </w:pPr>
    </w:p>
    <w:p w14:paraId="70E44ADB" w14:textId="723F93C9" w:rsidR="0023743A" w:rsidRPr="006F7344" w:rsidRDefault="005652EF" w:rsidP="005652EF">
      <w:pPr>
        <w:pStyle w:val="CHAPsStyle14ptBoldCentered"/>
      </w:pPr>
      <w:bookmarkStart w:id="143" w:name="_Toc121200567"/>
      <w:bookmarkStart w:id="144" w:name="_Toc118302760"/>
      <w:r w:rsidRPr="006F7344">
        <w:lastRenderedPageBreak/>
        <w:t>CHAPTER IV</w:t>
      </w:r>
      <w:r w:rsidR="009B0952">
        <w:t xml:space="preserve"> </w:t>
      </w:r>
      <w:r w:rsidR="009B0952">
        <w:br/>
      </w:r>
      <w:r w:rsidRPr="006F7344">
        <w:t>POLITICAL MANIPULATION OF RELIGION:</w:t>
      </w:r>
      <w:bookmarkEnd w:id="143"/>
      <w:r w:rsidRPr="006F7344">
        <w:t xml:space="preserve"> </w:t>
      </w:r>
      <w:bookmarkStart w:id="145" w:name="_Toc121200568"/>
      <w:r w:rsidRPr="006F7344">
        <w:t xml:space="preserve">A HATE-SPIN STRATEGY DRIVES </w:t>
      </w:r>
      <w:r w:rsidR="0091690C" w:rsidRPr="006F7344">
        <w:t xml:space="preserve">BLASPHEMY </w:t>
      </w:r>
      <w:r w:rsidRPr="006F7344">
        <w:t>LAW ENFORCEMENT TRAPPED IN FAKE OFFENSIVE FABRICATION</w:t>
      </w:r>
      <w:bookmarkEnd w:id="144"/>
      <w:bookmarkEnd w:id="145"/>
    </w:p>
    <w:p w14:paraId="32DC93E1" w14:textId="77777777" w:rsidR="005652EF" w:rsidRPr="006F7344" w:rsidRDefault="005652EF">
      <w:pPr>
        <w:pStyle w:val="Heading1"/>
        <w:numPr>
          <w:ilvl w:val="0"/>
          <w:numId w:val="17"/>
        </w:numPr>
        <w:ind w:left="0"/>
        <w:rPr>
          <w:b w:val="0"/>
          <w:bCs w:val="0"/>
          <w:caps w:val="0"/>
          <w:vanish/>
        </w:rPr>
      </w:pPr>
    </w:p>
    <w:p w14:paraId="52D6BC6E" w14:textId="40E90E25" w:rsidR="005652EF" w:rsidRPr="006F7344" w:rsidRDefault="00940FCF" w:rsidP="00940FCF">
      <w:pPr>
        <w:pStyle w:val="Heading2"/>
        <w:numPr>
          <w:ilvl w:val="0"/>
          <w:numId w:val="0"/>
        </w:numPr>
        <w:ind w:left="432" w:hanging="432"/>
      </w:pPr>
      <w:bookmarkStart w:id="146" w:name="_Toc118302761"/>
      <w:bookmarkStart w:id="147" w:name="_Toc121200569"/>
      <w:r w:rsidRPr="006F7344">
        <w:t xml:space="preserve">4.1 </w:t>
      </w:r>
      <w:r w:rsidR="00591116" w:rsidRPr="006F7344">
        <w:t>Introduction</w:t>
      </w:r>
      <w:bookmarkEnd w:id="146"/>
      <w:bookmarkEnd w:id="147"/>
    </w:p>
    <w:p w14:paraId="20910515" w14:textId="2829CAA5" w:rsidR="00C52E8E" w:rsidRPr="006F7344" w:rsidRDefault="00C52E8E" w:rsidP="00591116">
      <w:pPr>
        <w:pStyle w:val="ParagraphafSubheader"/>
      </w:pPr>
      <w:r w:rsidRPr="006F7344">
        <w:t>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(Freedom House, 2010;</w:t>
      </w:r>
      <w:r w:rsidRPr="00E82028">
        <w:rPr>
          <w:rStyle w:val="FootnoteReference"/>
        </w:rPr>
        <w:footnoteReference w:id="139"/>
      </w:r>
      <w:r w:rsidRPr="006F7344">
        <w:t xml:space="preserve"> David, 2018;</w:t>
      </w:r>
      <w:r w:rsidRPr="00E82028">
        <w:rPr>
          <w:rStyle w:val="FootnoteReference"/>
        </w:rPr>
        <w:footnoteReference w:id="140"/>
      </w:r>
      <w:r w:rsidRPr="006F7344">
        <w:t xml:space="preserve"> Crouch, 2012;</w:t>
      </w:r>
      <w:r w:rsidRPr="00E82028">
        <w:rPr>
          <w:rStyle w:val="FootnoteReference"/>
        </w:rPr>
        <w:footnoteReference w:id="141"/>
      </w:r>
      <w:r w:rsidRPr="006F7344">
        <w:t xml:space="preserve">  and </w:t>
      </w:r>
      <w:proofErr w:type="spellStart"/>
      <w:r w:rsidRPr="006F7344">
        <w:t>Fiss</w:t>
      </w:r>
      <w:proofErr w:type="spellEnd"/>
      <w:r w:rsidRPr="006F7344">
        <w:t xml:space="preserve"> et al., 2017).</w:t>
      </w:r>
      <w:r w:rsidRPr="00E82028">
        <w:rPr>
          <w:rStyle w:val="FootnoteReference"/>
        </w:rPr>
        <w:footnoteReference w:id="142"/>
      </w:r>
      <w:r w:rsidRPr="006F7344">
        <w:t xml:space="preserve"> 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1B47F456" w:rsidR="00C52E8E" w:rsidRPr="006F7344" w:rsidRDefault="00C52E8E" w:rsidP="00F51D8C">
      <w:pPr>
        <w:pStyle w:val="ParagraphNormal"/>
      </w:pPr>
      <w:r w:rsidRPr="006F7344">
        <w:t xml:space="preserve">This chapter seeks to investigate how the tightening of the anti-blasphemy statute affects law enforcement procedures. In addition to major legal issues, might </w:t>
      </w:r>
      <w:proofErr w:type="spellStart"/>
      <w:r w:rsidRPr="006F7344">
        <w:t>sociopolitical</w:t>
      </w:r>
      <w:proofErr w:type="spellEnd"/>
      <w:r w:rsidRPr="006F7344">
        <w:t xml:space="preserve"> elements affect the application of the blasphemy law? To what degree is political </w:t>
      </w:r>
      <w:r w:rsidR="00C56772" w:rsidRPr="006F7344">
        <w:t>manipulation</w:t>
      </w:r>
      <w:r w:rsidRPr="006F7344">
        <w:t xml:space="preserve"> of religion behind Indonesia's widespread prosecution of blasphemy cases? </w:t>
      </w:r>
    </w:p>
    <w:p w14:paraId="17FC732D" w14:textId="219C280C" w:rsidR="00C52E8E" w:rsidRPr="006F7344" w:rsidRDefault="00C52E8E" w:rsidP="00F51D8C">
      <w:pPr>
        <w:pStyle w:val="ParagraphNormal"/>
      </w:pPr>
      <w:proofErr w:type="spellStart"/>
      <w:r w:rsidRPr="006F7344">
        <w:t>A'yun</w:t>
      </w:r>
      <w:proofErr w:type="spellEnd"/>
      <w:r w:rsidRPr="006F7344">
        <w:t xml:space="preserve"> (2020) asserts that conservative Muslim organizations were able to persuade legislators that blasphemy in the shape of liberal concepts or religious pluralism poses a significant threat to Islam (the majority) (p.1).</w:t>
      </w:r>
      <w:r w:rsidRPr="006F7344">
        <w:rPr>
          <w:rStyle w:val="FootnoteReference"/>
        </w:rPr>
        <w:t xml:space="preserve"> </w:t>
      </w:r>
      <w:r w:rsidRPr="00E82028">
        <w:rPr>
          <w:rStyle w:val="FootnoteReference"/>
        </w:rPr>
        <w:footnoteReference w:id="143"/>
      </w:r>
      <w:r w:rsidRPr="006F7344">
        <w:t xml:space="preserve"> Moreover, blasphemy can </w:t>
      </w:r>
      <w:r w:rsidRPr="006F7344">
        <w:lastRenderedPageBreak/>
        <w:t xml:space="preserve">spark interfaith conflict, which disturbs public order and threatens Indonesian unity. However, opportunistic politicians regard this trend reversal as a chance to gain the support of the (majority) Muslim population for their political cause, and hence </w:t>
      </w:r>
      <w:proofErr w:type="spellStart"/>
      <w:r w:rsidRPr="006F7344">
        <w:t>favor</w:t>
      </w:r>
      <w:proofErr w:type="spellEnd"/>
      <w:r w:rsidRPr="006F7344">
        <w:t xml:space="preserve"> the continuance of the anti-blasphemy law.</w:t>
      </w:r>
    </w:p>
    <w:p w14:paraId="7EB905F5" w14:textId="32755757" w:rsidR="00C52E8E" w:rsidRPr="006F7344" w:rsidRDefault="00C52E8E" w:rsidP="00F51D8C">
      <w:pPr>
        <w:pStyle w:val="ParagraphNormal"/>
      </w:pPr>
      <w:proofErr w:type="spellStart"/>
      <w:r w:rsidRPr="006F7344">
        <w:t>A'yun</w:t>
      </w:r>
      <w:proofErr w:type="spellEnd"/>
      <w:r w:rsidRPr="006F7344">
        <w:t xml:space="preserve"> briefly mentioned at least three blasphemy trials that were impacted by politics, including the </w:t>
      </w:r>
      <w:proofErr w:type="spellStart"/>
      <w:r w:rsidRPr="006F7344">
        <w:rPr>
          <w:i/>
          <w:iCs/>
        </w:rPr>
        <w:t>Ahok</w:t>
      </w:r>
      <w:proofErr w:type="spellEnd"/>
      <w:r w:rsidRPr="006F7344">
        <w:rPr>
          <w:i/>
          <w:iCs/>
        </w:rPr>
        <w:t xml:space="preserve">, </w:t>
      </w:r>
      <w:proofErr w:type="spellStart"/>
      <w:r w:rsidRPr="006F7344">
        <w:rPr>
          <w:i/>
          <w:iCs/>
        </w:rPr>
        <w:t>Meliana</w:t>
      </w:r>
      <w:proofErr w:type="spellEnd"/>
      <w:r w:rsidRPr="006F7344">
        <w:rPr>
          <w:i/>
          <w:iCs/>
        </w:rPr>
        <w:t>, and Saleh</w:t>
      </w:r>
      <w:r w:rsidRPr="006F7344">
        <w:t xml:space="preserve"> instances (p.6). During the election for Regional Head of DKI Jakarta, in which </w:t>
      </w:r>
      <w:proofErr w:type="spellStart"/>
      <w:r w:rsidRPr="006F7344">
        <w:t>Ahok</w:t>
      </w:r>
      <w:proofErr w:type="spellEnd"/>
      <w:r w:rsidRPr="006F7344">
        <w:t xml:space="preserve"> was a candidate, the politics of the </w:t>
      </w:r>
      <w:proofErr w:type="spellStart"/>
      <w:r w:rsidRPr="006F7344">
        <w:t>Ahok</w:t>
      </w:r>
      <w:proofErr w:type="spellEnd"/>
      <w:r w:rsidRPr="006F7344">
        <w:t xml:space="preserve"> affair became apparent. </w:t>
      </w:r>
      <w:proofErr w:type="spellStart"/>
      <w:r w:rsidRPr="006F7344">
        <w:t>Ahok</w:t>
      </w:r>
      <w:proofErr w:type="spellEnd"/>
      <w:r w:rsidRPr="006F7344">
        <w:t xml:space="preserve"> was accused of blasphemy [against Islam] when he stated that politicians frequently utilize Quran Surah Al-</w:t>
      </w:r>
      <w:proofErr w:type="spellStart"/>
      <w:r w:rsidRPr="006F7344">
        <w:t>Maidah</w:t>
      </w:r>
      <w:proofErr w:type="spellEnd"/>
      <w:r w:rsidRPr="006F7344">
        <w:t xml:space="preserve"> verse 51 (QS Al </w:t>
      </w:r>
      <w:proofErr w:type="spellStart"/>
      <w:r w:rsidRPr="006F7344">
        <w:t>Maidah</w:t>
      </w:r>
      <w:proofErr w:type="spellEnd"/>
      <w:r w:rsidRPr="006F7344">
        <w:t xml:space="preserve"> 51) to fool the people or persuade the public not to elect non-Muslim leaders. </w:t>
      </w:r>
      <w:proofErr w:type="spellStart"/>
      <w:r w:rsidRPr="006F7344">
        <w:t>Ahok's</w:t>
      </w:r>
      <w:proofErr w:type="spellEnd"/>
      <w:r w:rsidRPr="006F7344">
        <w:t xml:space="preserve"> comments was deemed a blasphemy of the [Islam] faith, thus the Conservative Islam organization politicized his case using the anti-blasphemy statute. The sooner he punishes </w:t>
      </w:r>
      <w:proofErr w:type="spellStart"/>
      <w:r w:rsidRPr="006F7344">
        <w:t>Ahok</w:t>
      </w:r>
      <w:proofErr w:type="spellEnd"/>
      <w:r w:rsidRPr="006F7344">
        <w:t xml:space="preserve">, the more advantageous it will be for the Islamic Conservatives who want Anis </w:t>
      </w:r>
      <w:proofErr w:type="spellStart"/>
      <w:r w:rsidRPr="006F7344">
        <w:t>Baswedan</w:t>
      </w:r>
      <w:proofErr w:type="spellEnd"/>
      <w:r w:rsidRPr="006F7344">
        <w:t xml:space="preserve">, </w:t>
      </w:r>
      <w:proofErr w:type="spellStart"/>
      <w:r w:rsidRPr="006F7344">
        <w:t>Ahok's</w:t>
      </w:r>
      <w:proofErr w:type="spellEnd"/>
      <w:r w:rsidRPr="006F7344">
        <w:t xml:space="preserve"> political opponent, to win. In the meanwhile, the </w:t>
      </w:r>
      <w:proofErr w:type="spellStart"/>
      <w:r w:rsidRPr="006F7344">
        <w:t>Meiliana</w:t>
      </w:r>
      <w:proofErr w:type="spellEnd"/>
      <w:r w:rsidRPr="006F7344">
        <w:t xml:space="preserve"> case (2016) was postponed by two years until 2018 since it clashed with municipal elections. According to </w:t>
      </w:r>
      <w:proofErr w:type="spellStart"/>
      <w:r w:rsidRPr="006F7344">
        <w:t>A'yun</w:t>
      </w:r>
      <w:proofErr w:type="spellEnd"/>
      <w:r w:rsidRPr="006F7344">
        <w:t>, the Anti-Blasphemy Law is being politicized via two types of state religious relations:</w:t>
      </w:r>
    </w:p>
    <w:p w14:paraId="0F36474D" w14:textId="4D2EBD99" w:rsidR="00CB2AD9" w:rsidRPr="006F7344" w:rsidRDefault="00CB2AD9" w:rsidP="00CB2AD9">
      <w:pPr>
        <w:pStyle w:val="Quote"/>
      </w:pPr>
      <w:r w:rsidRPr="006F7344">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 (2020: p.1-2).</w:t>
      </w:r>
    </w:p>
    <w:p w14:paraId="193E8571" w14:textId="77777777" w:rsidR="00C52E8E" w:rsidRPr="006F7344" w:rsidRDefault="00C85CC7" w:rsidP="00C64002">
      <w:pPr>
        <w:pStyle w:val="ParagraphNormal"/>
      </w:pPr>
      <w:r w:rsidRPr="006F7344">
        <w:t>Moreover, Tyson (2020)</w:t>
      </w:r>
      <w:r w:rsidR="003A6CAA" w:rsidRPr="00E82028">
        <w:rPr>
          <w:rStyle w:val="FootnoteReference"/>
        </w:rPr>
        <w:footnoteReference w:id="144"/>
      </w:r>
      <w:r w:rsidRPr="006F7344">
        <w:t xml:space="preserve"> who supports previous studies (</w:t>
      </w:r>
      <w:proofErr w:type="spellStart"/>
      <w:r w:rsidRPr="006F7344">
        <w:t>Sihombing</w:t>
      </w:r>
      <w:proofErr w:type="spellEnd"/>
      <w:r w:rsidRPr="006F7344">
        <w:t xml:space="preserve">, Siti Aminah, and </w:t>
      </w:r>
      <w:proofErr w:type="spellStart"/>
      <w:r w:rsidRPr="006F7344">
        <w:t>Khoirul</w:t>
      </w:r>
      <w:proofErr w:type="spellEnd"/>
      <w:r w:rsidRPr="006F7344">
        <w:t xml:space="preserve"> </w:t>
      </w:r>
      <w:proofErr w:type="spellStart"/>
      <w:r w:rsidRPr="006F7344">
        <w:t>Roziqin</w:t>
      </w:r>
      <w:proofErr w:type="spellEnd"/>
      <w:r w:rsidRPr="006F7344">
        <w:t xml:space="preserve"> (2012);</w:t>
      </w:r>
      <w:r w:rsidR="00085F2D" w:rsidRPr="00E82028">
        <w:rPr>
          <w:rStyle w:val="FootnoteReference"/>
        </w:rPr>
        <w:footnoteReference w:id="145"/>
      </w:r>
      <w:r w:rsidRPr="006F7344">
        <w:t xml:space="preserve"> Aminah and </w:t>
      </w:r>
      <w:proofErr w:type="spellStart"/>
      <w:r w:rsidRPr="006F7344">
        <w:t>Roziqin</w:t>
      </w:r>
      <w:proofErr w:type="spellEnd"/>
      <w:r w:rsidRPr="006F7344">
        <w:t xml:space="preserve"> (2015);</w:t>
      </w:r>
      <w:r w:rsidR="007B3B67" w:rsidRPr="00E82028">
        <w:rPr>
          <w:rStyle w:val="FootnoteReference"/>
        </w:rPr>
        <w:footnoteReference w:id="146"/>
      </w:r>
      <w:r w:rsidRPr="006F7344">
        <w:t xml:space="preserve"> </w:t>
      </w:r>
      <w:proofErr w:type="spellStart"/>
      <w:r w:rsidRPr="006F7344">
        <w:t>Prayoga</w:t>
      </w:r>
      <w:proofErr w:type="spellEnd"/>
      <w:r w:rsidRPr="006F7344">
        <w:t xml:space="preserve"> (2015);</w:t>
      </w:r>
      <w:r w:rsidR="0073189B" w:rsidRPr="00E82028">
        <w:rPr>
          <w:rStyle w:val="FootnoteReference"/>
        </w:rPr>
        <w:footnoteReference w:id="147"/>
      </w:r>
      <w:r w:rsidRPr="006F7344">
        <w:t xml:space="preserve"> </w:t>
      </w:r>
      <w:proofErr w:type="spellStart"/>
      <w:r w:rsidRPr="006F7344">
        <w:lastRenderedPageBreak/>
        <w:t>Halili</w:t>
      </w:r>
      <w:proofErr w:type="spellEnd"/>
      <w:r w:rsidRPr="006F7344">
        <w:t xml:space="preserve"> (2016);</w:t>
      </w:r>
      <w:r w:rsidR="008A25BA" w:rsidRPr="00E82028">
        <w:rPr>
          <w:rStyle w:val="FootnoteReference"/>
        </w:rPr>
        <w:footnoteReference w:id="148"/>
      </w:r>
      <w:r w:rsidRPr="006F7344">
        <w:t xml:space="preserve"> Cohen (2018)</w:t>
      </w:r>
      <w:r w:rsidR="00522571" w:rsidRPr="00E82028">
        <w:rPr>
          <w:rStyle w:val="FootnoteReference"/>
        </w:rPr>
        <w:footnoteReference w:id="149"/>
      </w:r>
      <w:r w:rsidRPr="006F7344">
        <w:t xml:space="preserve"> </w:t>
      </w:r>
      <w:r w:rsidR="00C52E8E" w:rsidRPr="006F7344">
        <w:t xml:space="preserve">argues that in the blasphemy trial of </w:t>
      </w:r>
      <w:proofErr w:type="spellStart"/>
      <w:r w:rsidR="00C52E8E" w:rsidRPr="006F7344">
        <w:t>Ahok</w:t>
      </w:r>
      <w:proofErr w:type="spellEnd"/>
      <w:r w:rsidR="00C52E8E" w:rsidRPr="006F7344">
        <w:t xml:space="preserve">, the panel of judges could not meet the independence and impartiality of the court because religious authorities, including Islamic mass organizations, exerted pressure during the judicial process that significantly influenced the content of the judges' decision (p.19). In his analysis, Tyson employs a logocentric method that reveals how the law enforcement procedure in the </w:t>
      </w:r>
      <w:proofErr w:type="spellStart"/>
      <w:r w:rsidR="00C52E8E" w:rsidRPr="006F7344">
        <w:t>Ahok</w:t>
      </w:r>
      <w:proofErr w:type="spellEnd"/>
      <w:r w:rsidR="00C52E8E" w:rsidRPr="006F7344">
        <w:t xml:space="preserve"> case has been strongly impacted by political pressure from conservative Islamic groups and the MUI (p.19).</w:t>
      </w:r>
    </w:p>
    <w:p w14:paraId="64BB9756" w14:textId="4822284F" w:rsidR="00C52E8E" w:rsidRPr="006F7344" w:rsidRDefault="00C52E8E" w:rsidP="00C52E8E">
      <w:pPr>
        <w:pStyle w:val="ParagraphNormal"/>
      </w:pPr>
      <w:r w:rsidRPr="006F7344">
        <w:t xml:space="preserve">Nevertheless, neither </w:t>
      </w:r>
      <w:proofErr w:type="spellStart"/>
      <w:r w:rsidRPr="006F7344">
        <w:t>A'yun</w:t>
      </w:r>
      <w:proofErr w:type="spellEnd"/>
      <w:r w:rsidRPr="006F7344">
        <w:t xml:space="preserve"> (2020) nor Tyson (2020) provide a comprehensive description of how the political manipulation of blasphemy cases influenced law enforcement in relation to three important aspects of the rule of law, as stated by </w:t>
      </w:r>
      <w:proofErr w:type="spellStart"/>
      <w:r w:rsidRPr="006F7344">
        <w:t>Bedner</w:t>
      </w:r>
      <w:proofErr w:type="spellEnd"/>
      <w:r w:rsidRPr="006F7344">
        <w:t xml:space="preserve"> (2010), namely the suitability of legal substance, procedures, and legal institutions, as the Author explained in Chapter II. These three factors are the subject of this investigation. By departing from the three elements of the rule of law and referencing John Paul Marshall's (2018)</w:t>
      </w:r>
      <w:r w:rsidRPr="006F7344">
        <w:rPr>
          <w:rStyle w:val="FootnoteReference"/>
        </w:rPr>
        <w:t xml:space="preserve"> </w:t>
      </w:r>
      <w:r w:rsidRPr="00E82028">
        <w:rPr>
          <w:rStyle w:val="FootnoteReference"/>
        </w:rPr>
        <w:footnoteReference w:id="150"/>
      </w:r>
      <w:r w:rsidRPr="006F7344">
        <w:t xml:space="preserve"> theory of political manipulation of religion and George Cherian's (2016)</w:t>
      </w:r>
      <w:r w:rsidRPr="006F7344">
        <w:rPr>
          <w:rStyle w:val="FootnoteReference"/>
        </w:rPr>
        <w:t xml:space="preserve"> </w:t>
      </w:r>
      <w:r w:rsidRPr="00E82028">
        <w:rPr>
          <w:rStyle w:val="FootnoteReference"/>
        </w:rPr>
        <w:footnoteReference w:id="151"/>
      </w:r>
      <w:r w:rsidRPr="006F7344">
        <w:t xml:space="preserve">  theory of hate-spin, this study seeks to determine whether the Courts, in the case of </w:t>
      </w:r>
      <w:proofErr w:type="spellStart"/>
      <w:r w:rsidRPr="006F7344">
        <w:t>Ahok</w:t>
      </w:r>
      <w:proofErr w:type="spellEnd"/>
      <w:r w:rsidRPr="006F7344">
        <w:t xml:space="preserve"> and </w:t>
      </w:r>
      <w:proofErr w:type="spellStart"/>
      <w:r w:rsidRPr="006F7344">
        <w:t>Meiliana</w:t>
      </w:r>
      <w:proofErr w:type="spellEnd"/>
      <w:r w:rsidRPr="006F7344">
        <w:t xml:space="preserve">, have been incarcerated into political manipulation of religion, thereby allowing the hate-spin strategy to find its way. This study intends to enhance and update the results of </w:t>
      </w:r>
      <w:proofErr w:type="spellStart"/>
      <w:r w:rsidRPr="006F7344">
        <w:t>A'yun</w:t>
      </w:r>
      <w:proofErr w:type="spellEnd"/>
      <w:r w:rsidRPr="006F7344">
        <w:t xml:space="preserve"> (2020) or Tyson (2020) about the independence and impartiality of the judiciary in </w:t>
      </w:r>
      <w:proofErr w:type="spellStart"/>
      <w:r w:rsidRPr="006F7344">
        <w:t>Ahok's</w:t>
      </w:r>
      <w:proofErr w:type="spellEnd"/>
      <w:r w:rsidRPr="006F7344">
        <w:t xml:space="preserve"> blasphemy cases, as well as the findings of Aminah, Siti, and </w:t>
      </w:r>
      <w:proofErr w:type="spellStart"/>
      <w:r w:rsidRPr="006F7344">
        <w:t>Roziqin</w:t>
      </w:r>
      <w:proofErr w:type="spellEnd"/>
      <w:r w:rsidRPr="006F7344">
        <w:t xml:space="preserve"> (2015),</w:t>
      </w:r>
      <w:r w:rsidRPr="006F7344">
        <w:rPr>
          <w:rStyle w:val="FootnoteReference"/>
        </w:rPr>
        <w:t xml:space="preserve"> </w:t>
      </w:r>
      <w:r w:rsidRPr="00E82028">
        <w:rPr>
          <w:rStyle w:val="FootnoteReference"/>
        </w:rPr>
        <w:footnoteReference w:id="152"/>
      </w:r>
      <w:r w:rsidRPr="006F7344">
        <w:t xml:space="preserve">  who examined the blasphemy cases that happened between 2012 and 2014.</w:t>
      </w:r>
    </w:p>
    <w:p w14:paraId="4EF15ECC" w14:textId="72816B60" w:rsidR="00C52E8E" w:rsidRPr="006F7344" w:rsidRDefault="00C52E8E" w:rsidP="00C52E8E">
      <w:pPr>
        <w:pStyle w:val="ParagraphNormal"/>
        <w:rPr>
          <w:cs/>
        </w:rPr>
      </w:pPr>
      <w:r w:rsidRPr="006F7344">
        <w:t xml:space="preserve">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w:t>
      </w:r>
      <w:r w:rsidRPr="006F7344">
        <w:lastRenderedPageBreak/>
        <w:t>no discriminatory provisions. However, the Valid Court opted to issue a vague ruling and said that the Anti-Defamation Statute did not violate the constitution, or in other words, that the act is constitutional (</w:t>
      </w:r>
      <w:proofErr w:type="spellStart"/>
      <w:r w:rsidRPr="006F7344">
        <w:t>Pratiwi</w:t>
      </w:r>
      <w:proofErr w:type="spellEnd"/>
      <w:r w:rsidRPr="006F7344">
        <w:t>,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w:t>
      </w:r>
      <w:proofErr w:type="spellStart"/>
      <w:r w:rsidRPr="006F7344">
        <w:t>Pratiwi</w:t>
      </w:r>
      <w:proofErr w:type="spellEnd"/>
      <w:r w:rsidRPr="006F7344">
        <w:t>, 2021).</w:t>
      </w:r>
      <w:r w:rsidRPr="006F7344">
        <w:rPr>
          <w:rStyle w:val="FootnoteReference"/>
        </w:rPr>
        <w:t xml:space="preserve"> </w:t>
      </w:r>
      <w:r w:rsidRPr="00E82028">
        <w:rPr>
          <w:rStyle w:val="FootnoteReference"/>
        </w:rPr>
        <w:footnoteReference w:id="153"/>
      </w:r>
    </w:p>
    <w:p w14:paraId="3F766DCA" w14:textId="77777777" w:rsidR="00C52E8E" w:rsidRPr="006F7344" w:rsidRDefault="00C52E8E" w:rsidP="00C64002">
      <w:pPr>
        <w:pStyle w:val="ParagraphNormal"/>
      </w:pPr>
      <w:r w:rsidRPr="006F7344">
        <w:t>Thus, based on the legal method as provided in Chapter III, the author identifies normative issues in the Anti-Defamation Law's history and recent developments. These discoveries give guidance for subsequent chapters, including what will be investigated in depth in this Chapter IV, in order to answer the question "why?" A question that cannot be solved only by a normative approach from the top down. A question that can only be answered accurately using interdisciplinary approaches (</w:t>
      </w:r>
      <w:proofErr w:type="spellStart"/>
      <w:r w:rsidRPr="006F7344">
        <w:t>Banakar</w:t>
      </w:r>
      <w:proofErr w:type="spellEnd"/>
      <w:r w:rsidRPr="006F7344">
        <w:t>, 2019:5) by examining empirical evidence (</w:t>
      </w:r>
      <w:proofErr w:type="spellStart"/>
      <w:r w:rsidRPr="006F7344">
        <w:t>McConvelli</w:t>
      </w:r>
      <w:proofErr w:type="spellEnd"/>
      <w:r w:rsidRPr="006F7344">
        <w:t xml:space="preserve"> &amp; Chui, (2007) to understand the gap between law in book and law in actions (Macaulay, Friedman, and Mertz, 2007; </w:t>
      </w:r>
      <w:proofErr w:type="spellStart"/>
      <w:r w:rsidRPr="006F7344">
        <w:t>Bankowski</w:t>
      </w:r>
      <w:proofErr w:type="spellEnd"/>
      <w:r w:rsidRPr="006F7344">
        <w:t xml:space="preserve"> &amp; </w:t>
      </w:r>
      <w:proofErr w:type="spellStart"/>
      <w:r w:rsidRPr="006F7344">
        <w:t>Nelken</w:t>
      </w:r>
      <w:proofErr w:type="spellEnd"/>
      <w:r w:rsidRPr="006F7344">
        <w:t xml:space="preserve">, 1981), specifically by exploring the socio-political dynamics surrounding law enforcement against religious blasphemy, especially in the cases of </w:t>
      </w:r>
      <w:proofErr w:type="spellStart"/>
      <w:r w:rsidRPr="006F7344">
        <w:t>Ahok</w:t>
      </w:r>
      <w:proofErr w:type="spellEnd"/>
      <w:r w:rsidRPr="006F7344">
        <w:t xml:space="preserve"> and </w:t>
      </w:r>
      <w:proofErr w:type="spellStart"/>
      <w:r w:rsidRPr="006F7344">
        <w:t>Meiliana</w:t>
      </w:r>
      <w:proofErr w:type="spellEnd"/>
      <w:r w:rsidRPr="006F7344">
        <w:t xml:space="preserve">. In this part, we will explore the extent to which the vagueness of the existing idea of blasphemy legislation has allowed the courts to become entangled in political manipulation of religion through hate-spinning methods. This indicates that the court fails to defend the principles of the rule of law because it lacks a shield to protect it from the onslaught of socio-political dynamics, hence sacrificing features of impartiality and fair trial. As indicated in Chapter I, the interdisciplinary </w:t>
      </w:r>
      <w:r w:rsidRPr="006F7344">
        <w:lastRenderedPageBreak/>
        <w:t>method in question is the socio-legal approach, which enables the Author to draw from political science, sociology, and other disciplines without abandoning legal science, which is the foundation for the entrance of socio-legal studies (</w:t>
      </w:r>
      <w:proofErr w:type="spellStart"/>
      <w:r w:rsidRPr="006F7344">
        <w:t>Banakar</w:t>
      </w:r>
      <w:proofErr w:type="spellEnd"/>
      <w:r w:rsidRPr="006F7344">
        <w:t xml:space="preserve">, 2019: p.5). Consequently, this method enables the author to </w:t>
      </w:r>
      <w:proofErr w:type="spellStart"/>
      <w:r w:rsidRPr="006F7344">
        <w:t>analyze</w:t>
      </w:r>
      <w:proofErr w:type="spellEnd"/>
      <w:r w:rsidRPr="006F7344">
        <w:t xml:space="preserve"> the acquired data in order to answer the issue statement on the application of the anti-blasphemy statute, which is the subject of this study. </w:t>
      </w:r>
      <w:proofErr w:type="spellStart"/>
      <w:r w:rsidRPr="006F7344">
        <w:t>To</w:t>
      </w:r>
      <w:proofErr w:type="spellEnd"/>
      <w:r w:rsidRPr="006F7344">
        <w:t xml:space="preserve"> far, the Author has conducted interviews with more than 25 sources and experts, as well as consulted several court rulings in order to comprehend the court's verdict, as well as numerous rules and public policies. Tertiary data gathered from amicus curiae briefs submitted to the Court by numerous NGOs working on human rights concerns, various mass media publications, and video documentaries are </w:t>
      </w:r>
      <w:proofErr w:type="spellStart"/>
      <w:r w:rsidRPr="006F7344">
        <w:t>indispensible</w:t>
      </w:r>
      <w:proofErr w:type="spellEnd"/>
      <w:r w:rsidRPr="006F7344">
        <w:t xml:space="preserve"> and enhance our study.</w:t>
      </w:r>
    </w:p>
    <w:p w14:paraId="414AF331" w14:textId="3475822A" w:rsidR="00C52E8E" w:rsidRPr="006F7344" w:rsidRDefault="00C52E8E" w:rsidP="00C52E8E">
      <w:pPr>
        <w:pStyle w:val="ParagraphNormal"/>
        <w:rPr>
          <w:cs/>
        </w:rPr>
      </w:pPr>
      <w:r w:rsidRPr="006F7344">
        <w:t>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(2016).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6F7344">
        <w:t>a</w:t>
      </w:r>
      <w:r w:rsidRPr="006F7344">
        <w:t xml:space="preserve">) The Case of </w:t>
      </w:r>
      <w:proofErr w:type="spellStart"/>
      <w:r w:rsidRPr="006F7344">
        <w:t>Ahok</w:t>
      </w:r>
      <w:proofErr w:type="spellEnd"/>
      <w:r w:rsidRPr="006F7344">
        <w:t xml:space="preserve"> and </w:t>
      </w:r>
      <w:proofErr w:type="spellStart"/>
      <w:r w:rsidRPr="006F7344">
        <w:t>Meiliana</w:t>
      </w:r>
      <w:proofErr w:type="spellEnd"/>
      <w:r w:rsidRPr="006F7344">
        <w:t>, Politics and Religion are Two Sides of the Same Coin; (</w:t>
      </w:r>
      <w:r w:rsidR="001A5BAD" w:rsidRPr="006F7344">
        <w:t>b</w:t>
      </w:r>
      <w:r w:rsidRPr="006F7344">
        <w:t>) Accus-</w:t>
      </w:r>
      <w:proofErr w:type="spellStart"/>
      <w:r w:rsidRPr="006F7344">
        <w:t>ing</w:t>
      </w:r>
      <w:proofErr w:type="spellEnd"/>
      <w:r w:rsidRPr="006F7344">
        <w:t xml:space="preserve"> the perpetrators of blasphemy with a multi-interpreted and discriminatory anti-blasphemy law; (</w:t>
      </w:r>
      <w:r w:rsidR="001A5BAD" w:rsidRPr="006F7344">
        <w:t>c</w:t>
      </w:r>
      <w:r w:rsidRPr="006F7344">
        <w:t xml:space="preserve">) Courts Allow Non-Legal Institutions (the MUI) to Direct Decisions on Blasphemy Cases and Forget the Principle of Fair Trial The final section is titled "Allegations Without Proof: A Cycle of Hatred Brings Political Victories to Opponents." This section discusses how </w:t>
      </w:r>
      <w:proofErr w:type="spellStart"/>
      <w:r w:rsidRPr="006F7344">
        <w:t>Ahok</w:t>
      </w:r>
      <w:proofErr w:type="spellEnd"/>
      <w:r w:rsidRPr="006F7344">
        <w:t xml:space="preserve"> and </w:t>
      </w:r>
      <w:proofErr w:type="spellStart"/>
      <w:r w:rsidRPr="006F7344">
        <w:t>Meiliana's</w:t>
      </w:r>
      <w:proofErr w:type="spellEnd"/>
      <w:r w:rsidRPr="006F7344">
        <w:t xml:space="preserve"> punishment undermines the rule of law and affects the right to religious freedom in Indonesia by granting substantial political victories to their opponents. In the final segment, there will be a conclusion.</w:t>
      </w:r>
    </w:p>
    <w:p w14:paraId="683E7A78" w14:textId="77777777" w:rsidR="009869B5" w:rsidRPr="009869B5"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148" w:name="_Toc118302733"/>
      <w:bookmarkStart w:id="149" w:name="_Toc118302762"/>
    </w:p>
    <w:p w14:paraId="0FEEDDFB" w14:textId="77777777" w:rsidR="009869B5" w:rsidRPr="009869B5"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6F7344" w:rsidRDefault="00E97F76" w:rsidP="009869B5">
      <w:pPr>
        <w:pStyle w:val="Heading2"/>
      </w:pPr>
      <w:bookmarkStart w:id="150" w:name="_Toc121200570"/>
      <w:r w:rsidRPr="006F7344">
        <w:t xml:space="preserve">Theoretical </w:t>
      </w:r>
      <w:r w:rsidR="003C0C0F" w:rsidRPr="006F7344">
        <w:t xml:space="preserve">and Conceptual </w:t>
      </w:r>
      <w:r w:rsidRPr="006F7344">
        <w:t>Framework</w:t>
      </w:r>
      <w:bookmarkEnd w:id="150"/>
      <w:r w:rsidRPr="006F7344">
        <w:t xml:space="preserve"> </w:t>
      </w:r>
    </w:p>
    <w:p w14:paraId="5C06C76F" w14:textId="42004192" w:rsidR="00441314" w:rsidRPr="006F7344" w:rsidRDefault="00441314" w:rsidP="009869B5">
      <w:pPr>
        <w:pStyle w:val="Heading3"/>
      </w:pPr>
      <w:bookmarkStart w:id="151" w:name="_Toc118302772"/>
      <w:bookmarkStart w:id="152" w:name="_Toc121200571"/>
      <w:r w:rsidRPr="006F7344">
        <w:t>Theory of political manipulation of religion in Indonesia</w:t>
      </w:r>
      <w:bookmarkEnd w:id="151"/>
      <w:bookmarkEnd w:id="152"/>
    </w:p>
    <w:p w14:paraId="77582BCC" w14:textId="5F651956" w:rsidR="001A5BAD" w:rsidRPr="006F7344" w:rsidRDefault="001A5BAD" w:rsidP="004D2E77">
      <w:pPr>
        <w:pStyle w:val="ParagraphafSubheader"/>
      </w:pPr>
      <w:r w:rsidRPr="006F7344">
        <w:lastRenderedPageBreak/>
        <w:t xml:space="preserve">Fox (2014) and Marshall (2018) claim that politics and religion are interwoven, which means that politics influences religion and </w:t>
      </w:r>
      <w:r w:rsidRPr="006F7344">
        <w:rPr>
          <w:i/>
          <w:iCs/>
        </w:rPr>
        <w:t>vice versa</w:t>
      </w:r>
      <w:r w:rsidRPr="006F7344">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2A581068" w:rsidR="001A5BAD" w:rsidRPr="006F7344" w:rsidRDefault="001A5BAD" w:rsidP="001A5BAD">
      <w:pPr>
        <w:pStyle w:val="ParagraphNormal"/>
      </w:pPr>
      <w:r w:rsidRPr="006F7344">
        <w:t xml:space="preserve">Salim and </w:t>
      </w:r>
      <w:proofErr w:type="spellStart"/>
      <w:r w:rsidRPr="006F7344">
        <w:t>Azzra</w:t>
      </w:r>
      <w:proofErr w:type="spellEnd"/>
      <w:r w:rsidRPr="006F7344">
        <w:t xml:space="preserve"> (2003, p. 3) and Marshall (2018) explained the ambiguity of Indonesia's state-religion connection in the Indonesian context. According to Salim and </w:t>
      </w:r>
      <w:proofErr w:type="spellStart"/>
      <w:r w:rsidRPr="006F7344">
        <w:t>Azzra</w:t>
      </w:r>
      <w:proofErr w:type="spellEnd"/>
      <w:r w:rsidRPr="006F7344">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w:t>
      </w:r>
      <w:proofErr w:type="spellStart"/>
      <w:r w:rsidRPr="006F7344">
        <w:t>hardline</w:t>
      </w:r>
      <w:proofErr w:type="spellEnd"/>
      <w:r w:rsidRPr="006F7344">
        <w:t xml:space="preserve"> Islamic movement were encouraged by easing the government's hold on the press so that the underground publisher of </w:t>
      </w:r>
      <w:proofErr w:type="spellStart"/>
      <w:r w:rsidRPr="006F7344">
        <w:t>Sabili</w:t>
      </w:r>
      <w:proofErr w:type="spellEnd"/>
      <w:r w:rsidRPr="006F7344">
        <w:t xml:space="preserve"> (a </w:t>
      </w:r>
      <w:proofErr w:type="spellStart"/>
      <w:r w:rsidRPr="006F7344">
        <w:t>hardline</w:t>
      </w:r>
      <w:proofErr w:type="spellEnd"/>
      <w:r w:rsidRPr="006F7344">
        <w:t xml:space="preserve"> monthly journal with over 100,000 subscribers) could become a legitimate publisher. Salim and </w:t>
      </w:r>
      <w:proofErr w:type="spellStart"/>
      <w:r w:rsidRPr="006F7344">
        <w:t>Azzra</w:t>
      </w:r>
      <w:proofErr w:type="spellEnd"/>
      <w:r w:rsidRPr="006F7344">
        <w:t xml:space="preserve"> (2003, p.3)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w:t>
      </w:r>
      <w:proofErr w:type="spellStart"/>
      <w:r w:rsidRPr="006F7344">
        <w:t>Azzra</w:t>
      </w:r>
      <w:proofErr w:type="spellEnd"/>
      <w:r w:rsidRPr="006F7344">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758D414B" w:rsidR="001A5BAD" w:rsidRPr="006F7344" w:rsidRDefault="001A5BAD" w:rsidP="001A5BAD">
      <w:pPr>
        <w:pStyle w:val="ParagraphNormal"/>
      </w:pPr>
      <w:r w:rsidRPr="006F7344">
        <w:lastRenderedPageBreak/>
        <w:t xml:space="preserve">Furthermore, Marshall (2018)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minority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w:t>
      </w:r>
      <w:proofErr w:type="spellStart"/>
      <w:r w:rsidRPr="006F7344">
        <w:t>Gafatar</w:t>
      </w:r>
      <w:proofErr w:type="spellEnd"/>
      <w:r w:rsidRPr="006F7344">
        <w:t xml:space="preserve">,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6F7344">
        <w:t>Gafatar</w:t>
      </w:r>
      <w:proofErr w:type="spellEnd"/>
      <w:r w:rsidRPr="006F7344">
        <w:t xml:space="preserve"> to be a heretical sect. In the </w:t>
      </w:r>
      <w:proofErr w:type="spellStart"/>
      <w:r w:rsidRPr="006F7344">
        <w:t>Ahok</w:t>
      </w:r>
      <w:proofErr w:type="spellEnd"/>
      <w:r w:rsidRPr="006F7344">
        <w:t xml:space="preserve"> case, MUI issued a fatwa declaring that </w:t>
      </w:r>
      <w:proofErr w:type="spellStart"/>
      <w:r w:rsidRPr="006F7344">
        <w:t>Ahok</w:t>
      </w:r>
      <w:proofErr w:type="spellEnd"/>
      <w:r w:rsidRPr="006F7344">
        <w:t xml:space="preserve"> had desecrated Islam (Marshall, p. 90-92).</w:t>
      </w:r>
    </w:p>
    <w:p w14:paraId="70CB4D86" w14:textId="470EDFC5" w:rsidR="001A5BAD" w:rsidRPr="006F7344" w:rsidRDefault="001A5BAD" w:rsidP="001A5BAD">
      <w:pPr>
        <w:pStyle w:val="ParagraphNormal"/>
      </w:pPr>
      <w:r w:rsidRPr="006F7344">
        <w:t xml:space="preserve">Marshall has not previously </w:t>
      </w:r>
      <w:proofErr w:type="spellStart"/>
      <w:r w:rsidRPr="006F7344">
        <w:t>analyzed</w:t>
      </w:r>
      <w:proofErr w:type="spellEnd"/>
      <w:r w:rsidRPr="006F7344">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 (2017),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w:t>
      </w:r>
      <w:r w:rsidRPr="006F7344">
        <w:lastRenderedPageBreak/>
        <w:t>(Islam)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7D42B08D" w14:textId="7D818959" w:rsidR="001A5BAD" w:rsidRPr="006F7344" w:rsidRDefault="001A5BAD" w:rsidP="009869B5">
      <w:pPr>
        <w:pStyle w:val="ParagraphNormal"/>
      </w:pPr>
      <w:r w:rsidRPr="006F7344">
        <w:t xml:space="preserve">Referring to the theory of the relationship between religion and politics advanced by Durham and Brett (2010), Jonathan Fox (2014), Salim &amp; </w:t>
      </w:r>
      <w:proofErr w:type="spellStart"/>
      <w:r w:rsidRPr="006F7344">
        <w:t>Azzra</w:t>
      </w:r>
      <w:proofErr w:type="spellEnd"/>
      <w:r w:rsidRPr="006F7344">
        <w:t xml:space="preserve"> (2003), and Marshal (2018),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250AD01B" w14:textId="6FB13D17" w:rsidR="00441314" w:rsidRPr="006F7344" w:rsidRDefault="00441314" w:rsidP="009869B5">
      <w:pPr>
        <w:pStyle w:val="Heading3"/>
      </w:pPr>
      <w:bookmarkStart w:id="153" w:name="_Toc121200572"/>
      <w:r w:rsidRPr="006F7344">
        <w:t>Hate Spin Theory</w:t>
      </w:r>
      <w:bookmarkEnd w:id="153"/>
    </w:p>
    <w:p w14:paraId="5D41723D" w14:textId="58FCEFD2" w:rsidR="001A5BAD" w:rsidRPr="006F7344" w:rsidRDefault="001A5BAD" w:rsidP="001A5BAD">
      <w:pPr>
        <w:pStyle w:val="ParagraphafSubheader"/>
      </w:pPr>
      <w:r w:rsidRPr="006F7344">
        <w:t xml:space="preserve">Before examining the extent to which political manipulation of religion employing a hate-spin tactic influenced the enforcement of the </w:t>
      </w:r>
      <w:proofErr w:type="spellStart"/>
      <w:r w:rsidRPr="006F7344">
        <w:t>Ahok</w:t>
      </w:r>
      <w:proofErr w:type="spellEnd"/>
      <w:r w:rsidRPr="006F7344">
        <w:t xml:space="preserve"> and </w:t>
      </w:r>
      <w:proofErr w:type="spellStart"/>
      <w:r w:rsidRPr="006F7344">
        <w:t>Meiliana</w:t>
      </w:r>
      <w:proofErr w:type="spellEnd"/>
      <w:r w:rsidRPr="006F7344">
        <w:t xml:space="preserve">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Marshall remarked that it is a widely held belief that disputes between faiths stem from religion itself.</w:t>
      </w:r>
      <w:r w:rsidRPr="006F7344">
        <w:rPr>
          <w:rStyle w:val="FootnoteReference"/>
        </w:rPr>
        <w:t xml:space="preserve"> </w:t>
      </w:r>
      <w:r w:rsidRPr="00E82028">
        <w:rPr>
          <w:rStyle w:val="FootnoteReference"/>
        </w:rPr>
        <w:footnoteReference w:id="154"/>
      </w:r>
      <w:r w:rsidRPr="006F7344">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85D8265" w:rsidR="001A5BAD" w:rsidRPr="006F7344" w:rsidRDefault="001A5BAD" w:rsidP="004D2E77">
      <w:pPr>
        <w:pStyle w:val="ParagraphNormal"/>
        <w:numPr>
          <w:ilvl w:val="0"/>
          <w:numId w:val="46"/>
        </w:numPr>
      </w:pPr>
      <w:r w:rsidRPr="006F7344">
        <w:t>"The political manipulation of religion presumes the presence of religion while simultaneously being both political and religious."</w:t>
      </w:r>
      <w:r w:rsidRPr="006F7344">
        <w:rPr>
          <w:rStyle w:val="FootnoteReference"/>
        </w:rPr>
        <w:t xml:space="preserve"> </w:t>
      </w:r>
      <w:r w:rsidRPr="00E82028">
        <w:rPr>
          <w:rStyle w:val="FootnoteReference"/>
        </w:rPr>
        <w:footnoteReference w:id="155"/>
      </w:r>
    </w:p>
    <w:p w14:paraId="6E2678C5" w14:textId="2FF139F0" w:rsidR="001A5BAD" w:rsidRPr="006F7344" w:rsidRDefault="001A5BAD" w:rsidP="004D2E77">
      <w:pPr>
        <w:pStyle w:val="ParagraphNormal"/>
        <w:numPr>
          <w:ilvl w:val="0"/>
          <w:numId w:val="46"/>
        </w:numPr>
      </w:pPr>
      <w:r w:rsidRPr="006F7344">
        <w:lastRenderedPageBreak/>
        <w:t>“Religion can only be manipulated politically if it is existent and significant enough to be manipulated.”</w:t>
      </w:r>
      <w:r w:rsidRPr="00E82028">
        <w:rPr>
          <w:rStyle w:val="FootnoteReference"/>
        </w:rPr>
        <w:footnoteReference w:id="156"/>
      </w:r>
    </w:p>
    <w:p w14:paraId="5A31F144" w14:textId="34D643E5" w:rsidR="001A5BAD" w:rsidRPr="006F7344" w:rsidRDefault="001A5BAD" w:rsidP="004D2E77">
      <w:pPr>
        <w:pStyle w:val="ParagraphNormal"/>
        <w:numPr>
          <w:ilvl w:val="0"/>
          <w:numId w:val="46"/>
        </w:numPr>
      </w:pPr>
      <w:r w:rsidRPr="006F7344">
        <w:t>It is “common in the political manipulation of religion is often carried out by those whose religion is weak or shallow, and done despite opposition from religious leaders”</w:t>
      </w:r>
      <w:r w:rsidRPr="00E82028">
        <w:rPr>
          <w:rStyle w:val="FootnoteReference"/>
        </w:rPr>
        <w:footnoteReference w:id="157"/>
      </w:r>
    </w:p>
    <w:p w14:paraId="03F3AE52" w14:textId="77777777" w:rsidR="001A5BAD" w:rsidRPr="006F7344" w:rsidRDefault="001A5BAD" w:rsidP="001A5BAD">
      <w:pPr>
        <w:pStyle w:val="ParagraphNormal"/>
        <w:ind w:left="1276" w:hanging="425"/>
      </w:pPr>
    </w:p>
    <w:p w14:paraId="21904B8D" w14:textId="5FEDE7C6" w:rsidR="001A5BAD" w:rsidRPr="006F7344" w:rsidRDefault="001A5BAD" w:rsidP="004D2E77">
      <w:pPr>
        <w:pStyle w:val="ParagraphNormal"/>
      </w:pPr>
      <w:r w:rsidRPr="006F7344">
        <w:t xml:space="preserve">This study employs Marshall's theory of political manipulation of religion to determine whether its indications are present in the cases of </w:t>
      </w:r>
      <w:proofErr w:type="spellStart"/>
      <w:r w:rsidRPr="006F7344">
        <w:t>Ahok</w:t>
      </w:r>
      <w:proofErr w:type="spellEnd"/>
      <w:r w:rsidRPr="006F7344">
        <w:t xml:space="preserve"> and </w:t>
      </w:r>
      <w:proofErr w:type="spellStart"/>
      <w:r w:rsidRPr="006F7344">
        <w:t>Meiliana</w:t>
      </w:r>
      <w:proofErr w:type="spellEnd"/>
      <w:r w:rsidRPr="006F7344">
        <w:t>. Obviously, this is insufficient; it is required to investigate why the judiciary did not abandon the unlawful Anti-Defamation Law and how, according to Cherian George (2016), hate-spin spread.</w:t>
      </w:r>
      <w:r w:rsidRPr="00E82028">
        <w:rPr>
          <w:rStyle w:val="FootnoteReference"/>
        </w:rPr>
        <w:footnoteReference w:id="158"/>
      </w:r>
      <w:r w:rsidRPr="006F7344">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4488C928" w14:textId="69489BDD" w:rsidR="001A5BAD" w:rsidRPr="006F7344" w:rsidRDefault="001A5BAD" w:rsidP="004D2E77">
      <w:pPr>
        <w:pStyle w:val="ParagraphNormal"/>
      </w:pPr>
      <w:r w:rsidRPr="006F7344">
        <w:t xml:space="preserve">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w:t>
      </w:r>
      <w:r w:rsidRPr="006F7344">
        <w:lastRenderedPageBreak/>
        <w:t>anger, where this anger is viewed as an acceptable violation. It is an identity-politics instrument that exploits democratic space to further an agenda that undermines democratic principles (pp. 17-19).</w:t>
      </w:r>
    </w:p>
    <w:p w14:paraId="4E99E95C" w14:textId="01F6F616" w:rsidR="001A5BAD" w:rsidRPr="006F7344" w:rsidRDefault="001A5BAD" w:rsidP="004D2E77">
      <w:pPr>
        <w:pStyle w:val="ParagraphNormal"/>
      </w:pPr>
      <w:r w:rsidRPr="006F7344">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r w:rsidRPr="00E82028">
        <w:rPr>
          <w:rStyle w:val="FootnoteReference"/>
        </w:rPr>
        <w:footnoteReference w:id="159"/>
      </w:r>
    </w:p>
    <w:p w14:paraId="019A427F" w14:textId="77777777" w:rsidR="001A5BAD" w:rsidRPr="006F7344" w:rsidRDefault="001A5BAD" w:rsidP="004D2E77">
      <w:pPr>
        <w:pStyle w:val="ParagraphNormal"/>
      </w:pPr>
      <w:r w:rsidRPr="006F7344">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15F5ADF9" w14:textId="77777777" w:rsidR="001A5BAD" w:rsidRPr="006F7344" w:rsidRDefault="001A5BAD" w:rsidP="004D2E77">
      <w:pPr>
        <w:pStyle w:val="ParagraphNormal"/>
      </w:pPr>
      <w:r w:rsidRPr="006F7344">
        <w:t xml:space="preserve">This study examines the extent to which political opposition groups supported by </w:t>
      </w:r>
      <w:proofErr w:type="spellStart"/>
      <w:r w:rsidRPr="006F7344">
        <w:t>hardline</w:t>
      </w:r>
      <w:proofErr w:type="spellEnd"/>
      <w:r w:rsidRPr="006F7344">
        <w:t xml:space="preserv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3E338A8E" w14:textId="54C985C0" w:rsidR="00441314" w:rsidRPr="006F7344" w:rsidRDefault="001A5BAD" w:rsidP="004D2E77">
      <w:pPr>
        <w:pStyle w:val="ParagraphNormal"/>
      </w:pPr>
      <w:r w:rsidRPr="006F7344">
        <w:lastRenderedPageBreak/>
        <w:t>Abandoning the conceptual framework of the three elements of the rule of law (</w:t>
      </w:r>
      <w:proofErr w:type="spellStart"/>
      <w:r w:rsidRPr="006F7344">
        <w:t>Bedner</w:t>
      </w:r>
      <w:proofErr w:type="spellEnd"/>
      <w:r w:rsidRPr="006F7344">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proofErr w:type="spellStart"/>
      <w:r w:rsidRPr="006F7344">
        <w:t>analyzed</w:t>
      </w:r>
      <w:proofErr w:type="spellEnd"/>
      <w:r w:rsidRPr="006F7344">
        <w:t xml:space="preserve"> using a socio-legal approach based on Marshall's (2018) theory of political manipulation of religions in conjunction with Cherian George's (2016) hate spin theory, with a focus on how political manipulation of religions affected the enforcement of the </w:t>
      </w:r>
      <w:proofErr w:type="spellStart"/>
      <w:r w:rsidRPr="006F7344">
        <w:t>Ahok</w:t>
      </w:r>
      <w:proofErr w:type="spellEnd"/>
      <w:r w:rsidRPr="006F7344">
        <w:t xml:space="preserve"> and </w:t>
      </w:r>
      <w:proofErr w:type="spellStart"/>
      <w:r w:rsidRPr="006F7344">
        <w:t>Meiliana</w:t>
      </w:r>
      <w:proofErr w:type="spellEnd"/>
      <w:r w:rsidRPr="006F7344">
        <w:t xml:space="preserve">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6F7344">
        <w:t xml:space="preserve"> The analysis process for these cases follows the flow chart figure </w:t>
      </w:r>
      <w:r w:rsidR="006566EA">
        <w:t>5</w:t>
      </w:r>
      <w:r w:rsidRPr="006F7344">
        <w:t>.</w:t>
      </w:r>
    </w:p>
    <w:p w14:paraId="6BFFA49F" w14:textId="47AA2D81" w:rsidR="00441314" w:rsidRPr="006F7344" w:rsidRDefault="006566EA" w:rsidP="00441314">
      <w:pPr>
        <w:pStyle w:val="ParagraphNormal"/>
      </w:pPr>
      <w:r w:rsidRPr="006F7344">
        <w:rPr>
          <w:noProof/>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7155B64C" w:rsidR="003A6EC0" w:rsidRPr="007305F7" w:rsidRDefault="003A6EC0" w:rsidP="00441314">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nhLwIAAGYEAAAOAAAAZHJzL2Uyb0RvYy54bWysVE1v2zAMvQ/YfxB0X5wPtO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" stroked="f">
                <v:textbox style="mso-fit-shape-to-text:t" inset="0,0,0,0">
                  <w:txbxContent>
                    <w:p w14:paraId="44E5BA25" w14:textId="7155B64C" w:rsidR="003A6EC0" w:rsidRPr="007305F7" w:rsidRDefault="003A6EC0" w:rsidP="00441314">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6F7344">
        <w:rPr>
          <w:noProof/>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6F7344" w:rsidRDefault="004A32EC" w:rsidP="006566EA">
      <w:pPr>
        <w:pStyle w:val="Heading2"/>
      </w:pPr>
      <w:bookmarkStart w:id="154" w:name="_Toc118302763"/>
      <w:bookmarkStart w:id="155" w:name="_Toc121200573"/>
      <w:bookmarkEnd w:id="148"/>
      <w:bookmarkEnd w:id="149"/>
      <w:r w:rsidRPr="006F7344">
        <w:t xml:space="preserve">Blasphemy </w:t>
      </w:r>
      <w:r w:rsidR="00371F53" w:rsidRPr="006F7344">
        <w:t>L</w:t>
      </w:r>
      <w:r w:rsidRPr="006F7344">
        <w:t xml:space="preserve">aw </w:t>
      </w:r>
      <w:r w:rsidR="00371F53" w:rsidRPr="006F7344">
        <w:t>E</w:t>
      </w:r>
      <w:r w:rsidRPr="006F7344">
        <w:t xml:space="preserve">nforcement </w:t>
      </w:r>
      <w:r w:rsidR="00371F53" w:rsidRPr="006F7344">
        <w:t>F</w:t>
      </w:r>
      <w:r w:rsidRPr="006F7344">
        <w:t xml:space="preserve">allen into </w:t>
      </w:r>
      <w:r w:rsidR="00371F53" w:rsidRPr="006F7344">
        <w:t>P</w:t>
      </w:r>
      <w:r w:rsidRPr="006F7344">
        <w:t xml:space="preserve">olitical </w:t>
      </w:r>
      <w:r w:rsidR="00371F53" w:rsidRPr="006F7344">
        <w:t>M</w:t>
      </w:r>
      <w:r w:rsidRPr="006F7344">
        <w:t>aelstrom</w:t>
      </w:r>
      <w:bookmarkEnd w:id="154"/>
      <w:bookmarkEnd w:id="155"/>
    </w:p>
    <w:p w14:paraId="3E61599E" w14:textId="350DCA1E" w:rsidR="00FD18A5" w:rsidRPr="006F7344" w:rsidRDefault="00D90210" w:rsidP="00FD18A5">
      <w:pPr>
        <w:pStyle w:val="ParagraphafSubheader"/>
      </w:pPr>
      <w:r w:rsidRPr="006F7344">
        <w:t xml:space="preserve">In order to understand that the law enforcement process in the </w:t>
      </w:r>
      <w:proofErr w:type="spellStart"/>
      <w:r w:rsidRPr="006F7344">
        <w:t>Ahok</w:t>
      </w:r>
      <w:proofErr w:type="spellEnd"/>
      <w:r w:rsidRPr="006F7344">
        <w:t xml:space="preserve"> as well as </w:t>
      </w:r>
      <w:proofErr w:type="spellStart"/>
      <w:r w:rsidRPr="006F7344">
        <w:t>Meiliana</w:t>
      </w:r>
      <w:proofErr w:type="spellEnd"/>
      <w:r w:rsidRPr="006F7344">
        <w:t xml:space="preserve"> cases are influenced by political manipulation of religion, the Author follows Marshall and Cherian theories to describes that ‘the Case of </w:t>
      </w:r>
      <w:proofErr w:type="spellStart"/>
      <w:r w:rsidRPr="006F7344">
        <w:t>Ahok</w:t>
      </w:r>
      <w:proofErr w:type="spellEnd"/>
      <w:r w:rsidRPr="006F7344">
        <w:t xml:space="preserve"> and </w:t>
      </w:r>
      <w:proofErr w:type="spellStart"/>
      <w:r w:rsidRPr="006F7344">
        <w:t>Meiliana</w:t>
      </w:r>
      <w:proofErr w:type="spellEnd"/>
      <w:r w:rsidRPr="006F7344">
        <w:t>, Politics and Religion are Two Sides of A Coin’ meaning that both cases have political and religious dimensions that are interrelated and manipulated in such a way manufacturing hate-spin strategies to achieve ongoing political goals.</w:t>
      </w:r>
    </w:p>
    <w:p w14:paraId="6D0F9DF6" w14:textId="37144921" w:rsidR="00D90210" w:rsidRPr="006F7344" w:rsidRDefault="00441314" w:rsidP="006566EA">
      <w:pPr>
        <w:pStyle w:val="Heading3"/>
      </w:pPr>
      <w:bookmarkStart w:id="156" w:name="_Toc118302764"/>
      <w:bookmarkStart w:id="157" w:name="_Toc121200574"/>
      <w:r w:rsidRPr="006F7344">
        <w:t>P</w:t>
      </w:r>
      <w:r w:rsidR="006D193F" w:rsidRPr="006F7344">
        <w:t>olitics and religion are two sides of a coin.</w:t>
      </w:r>
      <w:bookmarkEnd w:id="156"/>
      <w:bookmarkEnd w:id="157"/>
    </w:p>
    <w:p w14:paraId="4A1D368B" w14:textId="1A45934C" w:rsidR="003E7E16" w:rsidRPr="006F7344" w:rsidRDefault="009414E5" w:rsidP="003E7E16">
      <w:pPr>
        <w:pStyle w:val="ParagraphafSubheader"/>
      </w:pPr>
      <w:r w:rsidRPr="006F7344">
        <w:t>Referring to Marshall's view, that "religion can be politically manipulated only if it is both present and significant enough to be manipulated”,</w:t>
      </w:r>
      <w:r w:rsidR="002D3AC6" w:rsidRPr="00E82028">
        <w:rPr>
          <w:rStyle w:val="FootnoteReference"/>
        </w:rPr>
        <w:footnoteReference w:id="160"/>
      </w:r>
      <w:r w:rsidRPr="006F7344">
        <w:t xml:space="preserve"> this section </w:t>
      </w:r>
      <w:proofErr w:type="spellStart"/>
      <w:r w:rsidRPr="006F7344">
        <w:t>analyzes</w:t>
      </w:r>
      <w:proofErr w:type="spellEnd"/>
      <w:r w:rsidRPr="006F7344">
        <w:t xml:space="preserve"> the extent to which the </w:t>
      </w:r>
      <w:proofErr w:type="spellStart"/>
      <w:r w:rsidRPr="006F7344">
        <w:t>Ahok</w:t>
      </w:r>
      <w:proofErr w:type="spellEnd"/>
      <w:r w:rsidRPr="006F7344">
        <w:t xml:space="preserve"> and </w:t>
      </w:r>
      <w:proofErr w:type="spellStart"/>
      <w:r w:rsidRPr="006F7344">
        <w:t>Meiliana</w:t>
      </w:r>
      <w:proofErr w:type="spellEnd"/>
      <w:r w:rsidRPr="006F7344">
        <w:t xml:space="preserve"> cases meet significant reasons to be categorized as the political manipulation of religion. So, the first thing that needs to be seen </w:t>
      </w:r>
      <w:r w:rsidRPr="006F7344">
        <w:lastRenderedPageBreak/>
        <w:t>is how these two cases are related to inter-religious conflicts and related to politics, both of which are manipulated.</w:t>
      </w:r>
    </w:p>
    <w:p w14:paraId="7A307DC8" w14:textId="79D49BC5" w:rsidR="00850DBA" w:rsidRPr="006F7344" w:rsidRDefault="00850DBA" w:rsidP="00850DBA">
      <w:pPr>
        <w:pStyle w:val="ParagraphNormal"/>
      </w:pPr>
      <w:r w:rsidRPr="006F7344">
        <w:t xml:space="preserve">First, in the </w:t>
      </w:r>
      <w:proofErr w:type="spellStart"/>
      <w:r w:rsidRPr="006F7344">
        <w:t>Ahok</w:t>
      </w:r>
      <w:proofErr w:type="spellEnd"/>
      <w:r w:rsidRPr="006F7344">
        <w:t xml:space="preserve"> case, inter-religious conflicts arose at the same time as the election for the Regional Head of DKI Jakarta. Both politics and religion have significant enough influence to be manipulated. </w:t>
      </w:r>
      <w:proofErr w:type="spellStart"/>
      <w:r w:rsidRPr="006F7344">
        <w:t>Ahok</w:t>
      </w:r>
      <w:proofErr w:type="spellEnd"/>
      <w:r w:rsidRPr="006F7344">
        <w:t xml:space="preserve">, who initially had high electability before the blasphemy case, turned around significantly, where </w:t>
      </w:r>
      <w:proofErr w:type="spellStart"/>
      <w:r w:rsidRPr="006F7344">
        <w:t>Ahok's</w:t>
      </w:r>
      <w:proofErr w:type="spellEnd"/>
      <w:r w:rsidRPr="006F7344">
        <w:t xml:space="preserve"> electability declined sharply when the blasphemy case continued to be rolled out. In fact, hard-liner Islamic groups have continually urged the court to sentence </w:t>
      </w:r>
      <w:proofErr w:type="spellStart"/>
      <w:r w:rsidRPr="006F7344">
        <w:t>Ahok</w:t>
      </w:r>
      <w:proofErr w:type="spellEnd"/>
      <w:r w:rsidRPr="006F7344">
        <w:t>.</w:t>
      </w:r>
    </w:p>
    <w:p w14:paraId="6C68BB37" w14:textId="5454183C" w:rsidR="00700D60" w:rsidRPr="006F7344" w:rsidRDefault="00700D60" w:rsidP="00850DBA">
      <w:pPr>
        <w:pStyle w:val="ParagraphNormal"/>
      </w:pPr>
      <w:r w:rsidRPr="006F7344">
        <w:t xml:space="preserve">During the case, it was continuously marked by public pressure to punish </w:t>
      </w:r>
      <w:proofErr w:type="spellStart"/>
      <w:r w:rsidRPr="006F7344">
        <w:t>Ahok</w:t>
      </w:r>
      <w:proofErr w:type="spellEnd"/>
      <w:r w:rsidRPr="006F7344">
        <w:t xml:space="preserve">, who was commanded by the 212 Movement led by RHA. Likewise, the </w:t>
      </w:r>
      <w:proofErr w:type="spellStart"/>
      <w:r w:rsidRPr="006F7344">
        <w:t>Meiliana</w:t>
      </w:r>
      <w:proofErr w:type="spellEnd"/>
      <w:r w:rsidRPr="006F7344">
        <w:t xml:space="preserve"> case which occurred at the same time as the DKI Jakarta </w:t>
      </w:r>
      <w:proofErr w:type="spellStart"/>
      <w:r w:rsidRPr="006F7344">
        <w:t>Pilkada</w:t>
      </w:r>
      <w:proofErr w:type="spellEnd"/>
      <w:r w:rsidR="00FF03E8" w:rsidRPr="006F7344">
        <w:t xml:space="preserve"> (</w:t>
      </w:r>
      <w:r w:rsidR="0040280A" w:rsidRPr="006F7344">
        <w:t>election)</w:t>
      </w:r>
      <w:r w:rsidRPr="006F7344">
        <w:t xml:space="preserve"> due to the 2017 Simultaneous Election. In summary, the chronology of the </w:t>
      </w:r>
      <w:proofErr w:type="spellStart"/>
      <w:r w:rsidRPr="006F7344">
        <w:t>Ahok</w:t>
      </w:r>
      <w:proofErr w:type="spellEnd"/>
      <w:r w:rsidRPr="006F7344">
        <w:t xml:space="preserve"> and </w:t>
      </w:r>
      <w:proofErr w:type="spellStart"/>
      <w:r w:rsidRPr="006F7344">
        <w:t>Meiliana</w:t>
      </w:r>
      <w:proofErr w:type="spellEnd"/>
      <w:r w:rsidRPr="006F7344">
        <w:t xml:space="preserve"> cases can be described in the table </w:t>
      </w:r>
      <w:r w:rsidR="00E84973" w:rsidRPr="006F7344">
        <w:t>1</w:t>
      </w:r>
      <w:r w:rsidR="00601D6C" w:rsidRPr="006F7344">
        <w:t xml:space="preserve"> </w:t>
      </w:r>
      <w:r w:rsidRPr="006F7344">
        <w:t>below:</w:t>
      </w:r>
      <w:r w:rsidR="00FF03E8" w:rsidRPr="00E82028">
        <w:rPr>
          <w:rStyle w:val="FootnoteReference"/>
        </w:rPr>
        <w:footnoteReference w:id="161"/>
      </w:r>
      <w:r w:rsidR="00601D6C" w:rsidRPr="006F7344">
        <w:t xml:space="preserve"> </w:t>
      </w:r>
    </w:p>
    <w:p w14:paraId="1F55BCE2" w14:textId="56845DA7" w:rsidR="00EA52DA" w:rsidRPr="006F7344" w:rsidRDefault="00EA52DA" w:rsidP="00EA52DA">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w:t>
      </w:r>
      <w:r w:rsidRPr="006F7344">
        <w:rPr>
          <w:noProof/>
        </w:rPr>
        <w:fldChar w:fldCharType="end"/>
      </w:r>
      <w:r w:rsidRPr="006F7344">
        <w:t xml:space="preserve">. The chronology of the case of </w:t>
      </w:r>
      <w:proofErr w:type="spellStart"/>
      <w:r w:rsidRPr="006F7344">
        <w:t>Ahok</w:t>
      </w:r>
      <w:proofErr w:type="spell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4D2E77" w14:paraId="72930D16" w14:textId="77777777" w:rsidTr="00A36822">
        <w:trPr>
          <w:tblHeader/>
        </w:trPr>
        <w:tc>
          <w:tcPr>
            <w:tcW w:w="1345" w:type="dxa"/>
            <w:shd w:val="clear" w:color="auto" w:fill="44546A"/>
          </w:tcPr>
          <w:p w14:paraId="0A07A91E" w14:textId="77777777" w:rsidR="00AD3431" w:rsidRPr="004D2E77" w:rsidRDefault="00AD3431" w:rsidP="00453263">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150" w:type="dxa"/>
            <w:shd w:val="clear" w:color="auto" w:fill="44546A"/>
          </w:tcPr>
          <w:p w14:paraId="62EF90A1" w14:textId="77777777" w:rsidR="00AD3431" w:rsidRPr="004D2E77" w:rsidRDefault="00AD3431" w:rsidP="00453263">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4D2E77" w:rsidRDefault="00AD3431" w:rsidP="00453263">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Socio-Political Dynamics</w:t>
            </w:r>
          </w:p>
        </w:tc>
      </w:tr>
      <w:tr w:rsidR="00AD3431" w:rsidRPr="004D2E77" w14:paraId="0CB4B6F9" w14:textId="77777777" w:rsidTr="00AD3431">
        <w:tc>
          <w:tcPr>
            <w:tcW w:w="1345" w:type="dxa"/>
          </w:tcPr>
          <w:p w14:paraId="1A640D9C"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Sept 27</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B6ADCBC" w14:textId="77777777" w:rsidR="00AD3431" w:rsidRPr="004D2E77" w:rsidRDefault="00AD3431" w:rsidP="00453263">
            <w:pPr>
              <w:jc w:val="both"/>
              <w:rPr>
                <w:rFonts w:eastAsia="Arial Nova Cond Light" w:cs="Linux Libertine"/>
                <w:sz w:val="18"/>
                <w:szCs w:val="18"/>
              </w:rPr>
            </w:pP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made a working visit, made a speech in front of the people of the </w:t>
            </w:r>
            <w:proofErr w:type="spellStart"/>
            <w:r w:rsidRPr="004D2E77">
              <w:rPr>
                <w:rFonts w:eastAsia="Arial Nova Cond Light" w:cs="Linux Libertine"/>
                <w:sz w:val="18"/>
                <w:szCs w:val="18"/>
              </w:rPr>
              <w:t>Kepulauan</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Seribu</w:t>
            </w:r>
            <w:proofErr w:type="spellEnd"/>
            <w:r w:rsidRPr="004D2E77">
              <w:rPr>
                <w:rFonts w:eastAsia="Arial Nova Cond Light" w:cs="Linux Libertine"/>
                <w:sz w:val="18"/>
                <w:szCs w:val="18"/>
              </w:rPr>
              <w:t>, conveyed the grouper breeding work program, alluded to the DKI Local Election of 2017.</w:t>
            </w:r>
          </w:p>
        </w:tc>
        <w:tc>
          <w:tcPr>
            <w:tcW w:w="3870" w:type="dxa"/>
          </w:tcPr>
          <w:p w14:paraId="1DA2E194" w14:textId="3F577FBB" w:rsidR="00AD3431" w:rsidRPr="004D2E77" w:rsidRDefault="00AD3431" w:rsidP="00453263">
            <w:pPr>
              <w:jc w:val="both"/>
              <w:rPr>
                <w:rFonts w:eastAsia="Arial Nova Cond Light" w:cs="Linux Libertine"/>
                <w:sz w:val="18"/>
                <w:szCs w:val="18"/>
              </w:rPr>
            </w:pPr>
            <w:proofErr w:type="spellStart"/>
            <w:r w:rsidRPr="004D2E77">
              <w:rPr>
                <w:rFonts w:eastAsia="Arial Nova Cond Light" w:cs="Linux Libertine"/>
                <w:sz w:val="18"/>
                <w:szCs w:val="18"/>
              </w:rPr>
              <w:t>Ahok's</w:t>
            </w:r>
            <w:proofErr w:type="spellEnd"/>
            <w:r w:rsidRPr="004D2E77">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4D2E77">
              <w:rPr>
                <w:rFonts w:eastAsia="Arial Nova Cond Light" w:cs="Linux Libertine"/>
                <w:sz w:val="18"/>
                <w:szCs w:val="18"/>
              </w:rPr>
              <w:t>Baswedan</w:t>
            </w:r>
            <w:proofErr w:type="spellEnd"/>
            <w:r w:rsidRPr="004D2E77">
              <w:rPr>
                <w:rFonts w:eastAsia="Arial Nova Cond Light" w:cs="Linux Libertine"/>
                <w:sz w:val="18"/>
                <w:szCs w:val="18"/>
              </w:rPr>
              <w:t xml:space="preserve"> and Yudhoyono in the 2017-2022 </w:t>
            </w:r>
            <w:proofErr w:type="spellStart"/>
            <w:r w:rsidRPr="004D2E77">
              <w:rPr>
                <w:rFonts w:eastAsia="Arial Nova Cond Light" w:cs="Linux Libertine"/>
                <w:sz w:val="18"/>
                <w:szCs w:val="18"/>
              </w:rPr>
              <w:t>Pilkada</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is paired with </w:t>
            </w:r>
            <w:proofErr w:type="spellStart"/>
            <w:r w:rsidRPr="004D2E77">
              <w:rPr>
                <w:rFonts w:eastAsia="Arial Nova Cond Light" w:cs="Linux Libertine"/>
                <w:sz w:val="18"/>
                <w:szCs w:val="18"/>
              </w:rPr>
              <w:t>Drs.</w:t>
            </w:r>
            <w:proofErr w:type="spellEnd"/>
            <w:r w:rsidRPr="004D2E77">
              <w:rPr>
                <w:rFonts w:eastAsia="Arial Nova Cond Light" w:cs="Linux Libertine"/>
                <w:sz w:val="18"/>
                <w:szCs w:val="18"/>
              </w:rPr>
              <w:t xml:space="preserve"> H. DJAROT SYAIFUL HIDAYAT, </w:t>
            </w:r>
            <w:proofErr w:type="spellStart"/>
            <w:r w:rsidRPr="004D2E77">
              <w:rPr>
                <w:rFonts w:eastAsia="Arial Nova Cond Light" w:cs="Linux Libertine"/>
                <w:sz w:val="18"/>
                <w:szCs w:val="18"/>
              </w:rPr>
              <w:t>MSi</w:t>
            </w:r>
            <w:proofErr w:type="spellEnd"/>
            <w:r w:rsidRPr="004D2E77">
              <w:rPr>
                <w:rFonts w:eastAsia="Arial Nova Cond Light" w:cs="Linux Libertine"/>
                <w:sz w:val="18"/>
                <w:szCs w:val="18"/>
              </w:rPr>
              <w:t xml:space="preserve"> as a candidate for Deputy Governor of DKI Jakarta.</w:t>
            </w:r>
          </w:p>
        </w:tc>
      </w:tr>
      <w:tr w:rsidR="00AD3431" w:rsidRPr="004D2E77" w14:paraId="6D8A1115" w14:textId="77777777" w:rsidTr="00AD3431">
        <w:tc>
          <w:tcPr>
            <w:tcW w:w="1345" w:type="dxa"/>
          </w:tcPr>
          <w:p w14:paraId="0BDC1785"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Sept 28</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57F117A"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The DKI City Government uploaded a video of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while speaking in the </w:t>
            </w:r>
            <w:proofErr w:type="spellStart"/>
            <w:r w:rsidRPr="004D2E77">
              <w:rPr>
                <w:rFonts w:eastAsia="Arial Nova Cond Light" w:cs="Linux Libertine"/>
                <w:sz w:val="18"/>
                <w:szCs w:val="18"/>
              </w:rPr>
              <w:t>Kepulauan</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Seribu</w:t>
            </w:r>
            <w:proofErr w:type="spellEnd"/>
            <w:r w:rsidRPr="004D2E77">
              <w:rPr>
                <w:rFonts w:eastAsia="Arial Nova Cond Light" w:cs="Linux Libertine"/>
                <w:sz w:val="18"/>
                <w:szCs w:val="18"/>
              </w:rPr>
              <w:t xml:space="preserve"> with a duration of 1 hour 40 minutes.</w:t>
            </w:r>
          </w:p>
        </w:tc>
        <w:tc>
          <w:tcPr>
            <w:tcW w:w="3870" w:type="dxa"/>
          </w:tcPr>
          <w:p w14:paraId="46CE25B9" w14:textId="77777777" w:rsidR="00AD3431" w:rsidRPr="004D2E77" w:rsidRDefault="00AD3431" w:rsidP="00453263">
            <w:pPr>
              <w:jc w:val="both"/>
              <w:rPr>
                <w:rFonts w:eastAsia="Arial Nova Cond Light" w:cs="Linux Libertine"/>
                <w:sz w:val="18"/>
                <w:szCs w:val="18"/>
              </w:rPr>
            </w:pPr>
          </w:p>
        </w:tc>
      </w:tr>
      <w:tr w:rsidR="00AD3431" w:rsidRPr="004D2E77" w14:paraId="3E74D2DA" w14:textId="77777777" w:rsidTr="00AD3431">
        <w:tc>
          <w:tcPr>
            <w:tcW w:w="1345" w:type="dxa"/>
          </w:tcPr>
          <w:p w14:paraId="64BE3B87"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70FE8F45" w14:textId="77777777" w:rsidR="00AD3431" w:rsidRPr="004D2E77" w:rsidRDefault="00AD3431" w:rsidP="00453263">
            <w:pPr>
              <w:jc w:val="both"/>
              <w:rPr>
                <w:rFonts w:eastAsia="Arial Nova Cond Light" w:cs="Linux Libertine"/>
                <w:sz w:val="18"/>
                <w:szCs w:val="18"/>
              </w:rPr>
            </w:pPr>
          </w:p>
        </w:tc>
        <w:tc>
          <w:tcPr>
            <w:tcW w:w="3870" w:type="dxa"/>
          </w:tcPr>
          <w:p w14:paraId="70CB331D"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Budi </w:t>
            </w:r>
            <w:proofErr w:type="spellStart"/>
            <w:r w:rsidRPr="004D2E77">
              <w:rPr>
                <w:rFonts w:eastAsia="Arial Nova Cond Light" w:cs="Linux Libertine"/>
                <w:sz w:val="18"/>
                <w:szCs w:val="18"/>
              </w:rPr>
              <w:t>Yani</w:t>
            </w:r>
            <w:proofErr w:type="spellEnd"/>
            <w:r w:rsidRPr="004D2E77">
              <w:rPr>
                <w:rFonts w:eastAsia="Arial Nova Cond Light" w:cs="Linux Libertine"/>
                <w:sz w:val="18"/>
                <w:szCs w:val="18"/>
              </w:rPr>
              <w:t xml:space="preserve"> uploaded video footage of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to various social media, with the addition of the provocative narrative "Blaming Religion". The video went viral.</w:t>
            </w:r>
          </w:p>
        </w:tc>
      </w:tr>
      <w:tr w:rsidR="00AD3431" w:rsidRPr="004D2E77" w14:paraId="753FC670" w14:textId="77777777" w:rsidTr="00AD3431">
        <w:tc>
          <w:tcPr>
            <w:tcW w:w="1345" w:type="dxa"/>
          </w:tcPr>
          <w:p w14:paraId="22C9BDA7"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 – Nov 2016.</w:t>
            </w:r>
          </w:p>
        </w:tc>
        <w:tc>
          <w:tcPr>
            <w:tcW w:w="3150" w:type="dxa"/>
          </w:tcPr>
          <w:p w14:paraId="307D7BF2"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After watching Budi </w:t>
            </w:r>
            <w:proofErr w:type="spellStart"/>
            <w:r w:rsidRPr="004D2E77">
              <w:rPr>
                <w:rFonts w:eastAsia="Arial Nova Cond Light" w:cs="Linux Libertine"/>
                <w:sz w:val="18"/>
                <w:szCs w:val="18"/>
              </w:rPr>
              <w:t>Yani's</w:t>
            </w:r>
            <w:proofErr w:type="spellEnd"/>
            <w:r w:rsidRPr="004D2E77">
              <w:rPr>
                <w:rFonts w:eastAsia="Arial Nova Cond Light" w:cs="Linux Libertine"/>
                <w:sz w:val="18"/>
                <w:szCs w:val="18"/>
              </w:rPr>
              <w:t xml:space="preserve"> video (not the original video),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was reported by various Islamic organizations to the Criminal Investigation Department with a total of 14 reports, on charges of blasphemy.</w:t>
            </w:r>
          </w:p>
        </w:tc>
        <w:tc>
          <w:tcPr>
            <w:tcW w:w="3870" w:type="dxa"/>
          </w:tcPr>
          <w:p w14:paraId="5908C94E" w14:textId="77777777" w:rsidR="00AD3431" w:rsidRPr="004D2E77" w:rsidRDefault="00AD3431"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 </w:t>
            </w:r>
          </w:p>
          <w:p w14:paraId="411F9FBC" w14:textId="77777777" w:rsidR="00AD3431" w:rsidRPr="004D2E77" w:rsidRDefault="00AD3431" w:rsidP="00453263">
            <w:pPr>
              <w:jc w:val="both"/>
              <w:rPr>
                <w:rFonts w:eastAsia="Arial Nova Cond Light" w:cs="Linux Libertine"/>
                <w:sz w:val="18"/>
                <w:szCs w:val="18"/>
              </w:rPr>
            </w:pPr>
          </w:p>
        </w:tc>
      </w:tr>
      <w:tr w:rsidR="00AD3431" w:rsidRPr="004D2E77" w14:paraId="6F2323C4" w14:textId="77777777" w:rsidTr="00AD3431">
        <w:tc>
          <w:tcPr>
            <w:tcW w:w="1345" w:type="dxa"/>
          </w:tcPr>
          <w:p w14:paraId="2AAC9A0B" w14:textId="77777777" w:rsidR="00AD3431" w:rsidRPr="004D2E77" w:rsidRDefault="00AD3431" w:rsidP="00453263">
            <w:pPr>
              <w:spacing w:line="360" w:lineRule="auto"/>
              <w:jc w:val="both"/>
              <w:rPr>
                <w:rFonts w:eastAsia="Arial Nova Cond Light" w:cs="Linux Libertine"/>
                <w:sz w:val="18"/>
                <w:szCs w:val="18"/>
              </w:rPr>
            </w:pPr>
            <w:r w:rsidRPr="004D2E77">
              <w:rPr>
                <w:rFonts w:eastAsia="Arial Nova Cond Light" w:cs="Linux Libertine"/>
                <w:sz w:val="18"/>
                <w:szCs w:val="18"/>
              </w:rPr>
              <w:t>October 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3A9E6C71" w14:textId="77777777" w:rsidR="00AD3431" w:rsidRPr="004D2E77" w:rsidRDefault="00AD3431" w:rsidP="00453263">
            <w:pPr>
              <w:spacing w:line="360" w:lineRule="auto"/>
              <w:jc w:val="both"/>
              <w:rPr>
                <w:rFonts w:eastAsia="Arial Nova Cond Light" w:cs="Linux Libertine"/>
                <w:sz w:val="18"/>
                <w:szCs w:val="18"/>
              </w:rPr>
            </w:pPr>
          </w:p>
        </w:tc>
        <w:tc>
          <w:tcPr>
            <w:tcW w:w="3870" w:type="dxa"/>
          </w:tcPr>
          <w:p w14:paraId="6AB2F9B9" w14:textId="77777777" w:rsidR="00AD3431" w:rsidRPr="004D2E77" w:rsidRDefault="00AD3431"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AD3431" w:rsidRPr="004D2E77" w14:paraId="3021FB06" w14:textId="77777777" w:rsidTr="00AD3431">
        <w:tc>
          <w:tcPr>
            <w:tcW w:w="1345" w:type="dxa"/>
          </w:tcPr>
          <w:p w14:paraId="3220162F"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October 10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3FFC5D8" w14:textId="77777777" w:rsidR="00AD3431" w:rsidRPr="004D2E77" w:rsidRDefault="00AD3431" w:rsidP="00453263">
            <w:pPr>
              <w:jc w:val="both"/>
              <w:rPr>
                <w:rFonts w:eastAsia="Arial Nova Cond Light" w:cs="Linux Libertine"/>
                <w:sz w:val="18"/>
                <w:szCs w:val="18"/>
              </w:rPr>
            </w:pP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knows that there is an incomplete narration and provocation from </w:t>
            </w:r>
            <w:proofErr w:type="spellStart"/>
            <w:r w:rsidRPr="004D2E77">
              <w:rPr>
                <w:rFonts w:eastAsia="Arial Nova Cond Light" w:cs="Linux Libertine"/>
                <w:sz w:val="18"/>
                <w:szCs w:val="18"/>
              </w:rPr>
              <w:lastRenderedPageBreak/>
              <w:t>Budiyani's</w:t>
            </w:r>
            <w:proofErr w:type="spellEnd"/>
            <w:r w:rsidRPr="004D2E77">
              <w:rPr>
                <w:rFonts w:eastAsia="Arial Nova Cond Light" w:cs="Linux Libertine"/>
                <w:sz w:val="18"/>
                <w:szCs w:val="18"/>
              </w:rPr>
              <w:t xml:space="preserve"> video, but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still apologizes to the public</w:t>
            </w:r>
          </w:p>
        </w:tc>
        <w:tc>
          <w:tcPr>
            <w:tcW w:w="3870" w:type="dxa"/>
          </w:tcPr>
          <w:p w14:paraId="5655AEDB" w14:textId="77777777" w:rsidR="00AD3431" w:rsidRPr="004D2E77" w:rsidRDefault="00AD3431" w:rsidP="00453263">
            <w:pPr>
              <w:jc w:val="both"/>
              <w:rPr>
                <w:rFonts w:eastAsia="Arial Nova Cond Light" w:cs="Linux Libertine"/>
                <w:sz w:val="18"/>
                <w:szCs w:val="18"/>
              </w:rPr>
            </w:pPr>
          </w:p>
        </w:tc>
      </w:tr>
      <w:tr w:rsidR="00AD3431" w:rsidRPr="004D2E77" w14:paraId="584D152B" w14:textId="77777777" w:rsidTr="00AD3431">
        <w:tc>
          <w:tcPr>
            <w:tcW w:w="1345" w:type="dxa"/>
          </w:tcPr>
          <w:p w14:paraId="22A7EB80"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October 11</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F024A92"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4D2E77" w:rsidRDefault="00AD3431"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4D2E77">
              <w:rPr>
                <w:rFonts w:eastAsia="Arial Nova Cond Light" w:cs="Linux Libertine"/>
                <w:color w:val="000000"/>
                <w:sz w:val="18"/>
                <w:szCs w:val="18"/>
              </w:rPr>
              <w:t>Ahok's</w:t>
            </w:r>
            <w:proofErr w:type="spellEnd"/>
            <w:r w:rsidRPr="004D2E77">
              <w:rPr>
                <w:rFonts w:eastAsia="Arial Nova Cond Light" w:cs="Linux Libertine"/>
                <w:color w:val="000000"/>
                <w:sz w:val="18"/>
                <w:szCs w:val="18"/>
              </w:rPr>
              <w:t xml:space="preserve"> statement as a blasphemy of Islam and recommends to the Government and law enforcement institutions to take firm action against </w:t>
            </w:r>
            <w:proofErr w:type="spellStart"/>
            <w:r w:rsidRPr="004D2E77">
              <w:rPr>
                <w:rFonts w:eastAsia="Arial Nova Cond Light" w:cs="Linux Libertine"/>
                <w:color w:val="000000"/>
                <w:sz w:val="18"/>
                <w:szCs w:val="18"/>
              </w:rPr>
              <w:t>Ahok</w:t>
            </w:r>
            <w:proofErr w:type="spellEnd"/>
            <w:r w:rsidRPr="004D2E77">
              <w:rPr>
                <w:rFonts w:eastAsia="Arial Nova Cond Light" w:cs="Linux Libertine"/>
                <w:color w:val="000000"/>
                <w:sz w:val="18"/>
                <w:szCs w:val="18"/>
              </w:rPr>
              <w:t xml:space="preserve">. </w:t>
            </w:r>
          </w:p>
        </w:tc>
      </w:tr>
      <w:tr w:rsidR="00AD3431" w:rsidRPr="004D2E77" w14:paraId="0C18946F" w14:textId="77777777" w:rsidTr="00AD3431">
        <w:tc>
          <w:tcPr>
            <w:tcW w:w="1345" w:type="dxa"/>
          </w:tcPr>
          <w:p w14:paraId="2031EA70" w14:textId="77777777" w:rsidR="00AD3431" w:rsidRPr="004D2E77" w:rsidRDefault="00AD3431" w:rsidP="00453263">
            <w:pPr>
              <w:spacing w:line="360" w:lineRule="auto"/>
              <w:jc w:val="both"/>
              <w:rPr>
                <w:rFonts w:eastAsia="Arial Nova Cond Light" w:cs="Linux Libertine"/>
                <w:sz w:val="18"/>
                <w:szCs w:val="18"/>
              </w:rPr>
            </w:pPr>
            <w:r w:rsidRPr="004D2E77">
              <w:rPr>
                <w:rFonts w:eastAsia="Arial Nova Cond Light" w:cs="Linux Libertine"/>
                <w:sz w:val="18"/>
                <w:szCs w:val="18"/>
              </w:rPr>
              <w:t>October 15</w:t>
            </w:r>
            <w:r w:rsidRPr="004D2E77">
              <w:rPr>
                <w:rFonts w:eastAsia="Arial Nova Cond Light" w:cs="Linux Libertine"/>
                <w:sz w:val="18"/>
                <w:szCs w:val="18"/>
                <w:vertAlign w:val="superscript"/>
              </w:rPr>
              <w:t>th</w:t>
            </w:r>
            <w:r w:rsidRPr="004D2E77">
              <w:rPr>
                <w:rFonts w:eastAsia="Arial Nova Cond Light" w:cs="Linux Libertine"/>
                <w:sz w:val="18"/>
                <w:szCs w:val="18"/>
              </w:rPr>
              <w:t xml:space="preserve"> 2016</w:t>
            </w:r>
          </w:p>
        </w:tc>
        <w:tc>
          <w:tcPr>
            <w:tcW w:w="3150" w:type="dxa"/>
          </w:tcPr>
          <w:p w14:paraId="35FBA008" w14:textId="77777777" w:rsidR="00AD3431" w:rsidRPr="004D2E77" w:rsidRDefault="00AD3431" w:rsidP="00453263">
            <w:pPr>
              <w:spacing w:line="360" w:lineRule="auto"/>
              <w:jc w:val="both"/>
              <w:rPr>
                <w:rFonts w:eastAsia="Arial Nova Cond Light" w:cs="Linux Libertine"/>
                <w:sz w:val="18"/>
                <w:szCs w:val="18"/>
              </w:rPr>
            </w:pPr>
            <w:r w:rsidRPr="004D2E77">
              <w:rPr>
                <w:rFonts w:eastAsia="Arial Nova Cond Light" w:cs="Linux Libertine"/>
                <w:sz w:val="18"/>
                <w:szCs w:val="18"/>
              </w:rPr>
              <w:t>Police carry out the case.</w:t>
            </w:r>
          </w:p>
        </w:tc>
        <w:tc>
          <w:tcPr>
            <w:tcW w:w="3870" w:type="dxa"/>
          </w:tcPr>
          <w:p w14:paraId="1137287A" w14:textId="77777777" w:rsidR="00AD3431" w:rsidRPr="004D2E77" w:rsidRDefault="00AD3431" w:rsidP="00453263">
            <w:pPr>
              <w:spacing w:line="360" w:lineRule="auto"/>
              <w:jc w:val="both"/>
              <w:rPr>
                <w:rFonts w:eastAsia="Arial Nova Cond Light" w:cs="Linux Libertine"/>
                <w:sz w:val="18"/>
                <w:szCs w:val="18"/>
              </w:rPr>
            </w:pPr>
          </w:p>
        </w:tc>
      </w:tr>
      <w:tr w:rsidR="00AD3431" w:rsidRPr="004D2E77" w14:paraId="1C59C02A" w14:textId="77777777" w:rsidTr="00AD3431">
        <w:tc>
          <w:tcPr>
            <w:tcW w:w="1345" w:type="dxa"/>
          </w:tcPr>
          <w:p w14:paraId="26031E13"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October 16, 2016</w:t>
            </w:r>
          </w:p>
        </w:tc>
        <w:tc>
          <w:tcPr>
            <w:tcW w:w="3150" w:type="dxa"/>
          </w:tcPr>
          <w:p w14:paraId="60A577C5"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Police issued a warrant for </w:t>
            </w:r>
            <w:proofErr w:type="spellStart"/>
            <w:r w:rsidRPr="004D2E77">
              <w:rPr>
                <w:rFonts w:eastAsia="Arial Nova Cond Light" w:cs="Linux Libertine"/>
                <w:sz w:val="18"/>
                <w:szCs w:val="18"/>
              </w:rPr>
              <w:t>Ahok's</w:t>
            </w:r>
            <w:proofErr w:type="spellEnd"/>
            <w:r w:rsidRPr="004D2E77">
              <w:rPr>
                <w:rFonts w:eastAsia="Arial Nova Cond Light" w:cs="Linux Libertine"/>
                <w:sz w:val="18"/>
                <w:szCs w:val="18"/>
              </w:rPr>
              <w:t xml:space="preserve"> investigation to be named a suspect.</w:t>
            </w:r>
          </w:p>
        </w:tc>
        <w:tc>
          <w:tcPr>
            <w:tcW w:w="3870" w:type="dxa"/>
          </w:tcPr>
          <w:p w14:paraId="46F0BB99" w14:textId="77777777" w:rsidR="00AD3431" w:rsidRPr="004D2E77" w:rsidRDefault="00AD3431" w:rsidP="00453263">
            <w:pPr>
              <w:jc w:val="both"/>
              <w:rPr>
                <w:rFonts w:eastAsia="Arial Nova Cond Light" w:cs="Linux Libertine"/>
                <w:sz w:val="18"/>
                <w:szCs w:val="18"/>
              </w:rPr>
            </w:pPr>
          </w:p>
        </w:tc>
      </w:tr>
      <w:tr w:rsidR="00AD3431" w:rsidRPr="004D2E77" w14:paraId="5F250ED6" w14:textId="77777777" w:rsidTr="00AD3431">
        <w:tc>
          <w:tcPr>
            <w:tcW w:w="1345" w:type="dxa"/>
          </w:tcPr>
          <w:p w14:paraId="3A2DCE18"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November 4</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A484976" w14:textId="77777777" w:rsidR="00AD3431" w:rsidRPr="004D2E77" w:rsidRDefault="00AD3431" w:rsidP="00453263">
            <w:pPr>
              <w:jc w:val="both"/>
              <w:rPr>
                <w:rFonts w:eastAsia="Arial Nova Cond Light" w:cs="Linux Libertine"/>
                <w:sz w:val="18"/>
                <w:szCs w:val="18"/>
              </w:rPr>
            </w:pPr>
          </w:p>
        </w:tc>
        <w:tc>
          <w:tcPr>
            <w:tcW w:w="3870" w:type="dxa"/>
          </w:tcPr>
          <w:p w14:paraId="1236E613" w14:textId="4B51E033"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4D2E77">
              <w:rPr>
                <w:rFonts w:eastAsia="Arial Nova Cond Light" w:cs="Linux Libertine"/>
                <w:sz w:val="18"/>
                <w:szCs w:val="18"/>
              </w:rPr>
              <w:t>Rais</w:t>
            </w:r>
            <w:proofErr w:type="spellEnd"/>
            <w:r w:rsidRPr="004D2E77">
              <w:rPr>
                <w:rFonts w:eastAsia="Arial Nova Cond Light" w:cs="Linux Libertine"/>
                <w:sz w:val="18"/>
                <w:szCs w:val="18"/>
              </w:rPr>
              <w:t xml:space="preserve">, Deputy Speaker of the DPR </w:t>
            </w:r>
            <w:proofErr w:type="spellStart"/>
            <w:r w:rsidRPr="004D2E77">
              <w:rPr>
                <w:rFonts w:eastAsia="Arial Nova Cond Light" w:cs="Linux Libertine"/>
                <w:sz w:val="18"/>
                <w:szCs w:val="18"/>
              </w:rPr>
              <w:t>Fahri</w:t>
            </w:r>
            <w:proofErr w:type="spellEnd"/>
            <w:r w:rsidRPr="004D2E77">
              <w:rPr>
                <w:rFonts w:eastAsia="Arial Nova Cond Light" w:cs="Linux Libertine"/>
                <w:sz w:val="18"/>
                <w:szCs w:val="18"/>
              </w:rPr>
              <w:t xml:space="preserve"> Hamzah, </w:t>
            </w:r>
            <w:proofErr w:type="spellStart"/>
            <w:r w:rsidRPr="004D2E77">
              <w:rPr>
                <w:rFonts w:eastAsia="Arial Nova Cond Light" w:cs="Linux Libertine"/>
                <w:sz w:val="18"/>
                <w:szCs w:val="18"/>
              </w:rPr>
              <w:t>Fadli</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Zon</w:t>
            </w:r>
            <w:proofErr w:type="spellEnd"/>
            <w:r w:rsidRPr="004D2E77">
              <w:rPr>
                <w:rFonts w:eastAsia="Arial Nova Cond Light" w:cs="Linux Libertine"/>
                <w:sz w:val="18"/>
                <w:szCs w:val="18"/>
              </w:rPr>
              <w:t xml:space="preserve">, Ahmad </w:t>
            </w:r>
            <w:proofErr w:type="spellStart"/>
            <w:r w:rsidRPr="004D2E77">
              <w:rPr>
                <w:rFonts w:eastAsia="Arial Nova Cond Light" w:cs="Linux Libertine"/>
                <w:sz w:val="18"/>
                <w:szCs w:val="18"/>
              </w:rPr>
              <w:t>Dhani</w:t>
            </w:r>
            <w:proofErr w:type="spellEnd"/>
            <w:r w:rsidRPr="004D2E77">
              <w:rPr>
                <w:rFonts w:eastAsia="Arial Nova Cond Light" w:cs="Linux Libertine"/>
                <w:sz w:val="18"/>
                <w:szCs w:val="18"/>
              </w:rPr>
              <w:t xml:space="preserve">, religious leader </w:t>
            </w:r>
            <w:proofErr w:type="spellStart"/>
            <w:r w:rsidRPr="004D2E77">
              <w:rPr>
                <w:rFonts w:eastAsia="Arial Nova Cond Light" w:cs="Linux Libertine"/>
                <w:sz w:val="18"/>
                <w:szCs w:val="18"/>
              </w:rPr>
              <w:t>Rizieg</w:t>
            </w:r>
            <w:proofErr w:type="spellEnd"/>
            <w:r w:rsidRPr="004D2E77">
              <w:rPr>
                <w:rFonts w:eastAsia="Arial Nova Cond Light" w:cs="Linux Libertine"/>
                <w:sz w:val="18"/>
                <w:szCs w:val="18"/>
              </w:rPr>
              <w:t xml:space="preserve"> Shihab (chairman of FPI) demanded that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punished. The demonstration ended in chaos, 2 residents and 79 police officers were injured.</w:t>
            </w:r>
            <w:r w:rsidR="00AB7F41" w:rsidRPr="00E82028">
              <w:rPr>
                <w:rStyle w:val="FootnoteReference"/>
                <w:rFonts w:eastAsia="Arial Nova Cond Light"/>
              </w:rPr>
              <w:footnoteReference w:id="162"/>
            </w:r>
          </w:p>
        </w:tc>
      </w:tr>
      <w:tr w:rsidR="00AD3431" w:rsidRPr="004D2E77" w14:paraId="531A5010" w14:textId="77777777" w:rsidTr="00AD3431">
        <w:tc>
          <w:tcPr>
            <w:tcW w:w="1345" w:type="dxa"/>
          </w:tcPr>
          <w:p w14:paraId="2BB720D4"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December 2</w:t>
            </w:r>
            <w:r w:rsidRPr="004D2E77">
              <w:rPr>
                <w:rFonts w:eastAsia="Arial Nova Cond Light" w:cs="Linux Libertine"/>
                <w:sz w:val="18"/>
                <w:szCs w:val="18"/>
                <w:vertAlign w:val="superscript"/>
              </w:rPr>
              <w:t>nd</w:t>
            </w:r>
            <w:r w:rsidRPr="004D2E77">
              <w:rPr>
                <w:rFonts w:eastAsia="Arial Nova Cond Light" w:cs="Linux Libertine"/>
                <w:sz w:val="18"/>
                <w:szCs w:val="18"/>
              </w:rPr>
              <w:t>, 2016</w:t>
            </w:r>
          </w:p>
        </w:tc>
        <w:tc>
          <w:tcPr>
            <w:tcW w:w="3150" w:type="dxa"/>
          </w:tcPr>
          <w:p w14:paraId="2B732CE0" w14:textId="77777777" w:rsidR="00AD3431" w:rsidRPr="004D2E77" w:rsidRDefault="00AD3431" w:rsidP="00453263">
            <w:pPr>
              <w:jc w:val="both"/>
              <w:rPr>
                <w:rFonts w:eastAsia="Arial Nova Cond Light" w:cs="Linux Libertine"/>
                <w:sz w:val="18"/>
                <w:szCs w:val="18"/>
              </w:rPr>
            </w:pP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is not arrested</w:t>
            </w:r>
          </w:p>
        </w:tc>
        <w:tc>
          <w:tcPr>
            <w:tcW w:w="3870" w:type="dxa"/>
          </w:tcPr>
          <w:p w14:paraId="7C8D4844" w14:textId="39639FDC"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The community, led by the Islamist Hardliners groups, held an Action to Defend Islam at Monas, to guard the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case. The big Islamic organizations NU and </w:t>
            </w:r>
            <w:r w:rsidR="00431361" w:rsidRPr="004D2E77">
              <w:rPr>
                <w:rFonts w:eastAsia="Arial Nova Cond Light" w:cs="Linux Libertine"/>
                <w:sz w:val="18"/>
                <w:szCs w:val="18"/>
              </w:rPr>
              <w:t>Muhammadiyah</w:t>
            </w:r>
            <w:r w:rsidRPr="004D2E77">
              <w:rPr>
                <w:rFonts w:eastAsia="Arial Nova Cond Light" w:cs="Linux Libertine"/>
                <w:sz w:val="18"/>
                <w:szCs w:val="18"/>
              </w:rPr>
              <w:t xml:space="preserve"> did not encourage their citizens to join the demonstration.</w:t>
            </w:r>
          </w:p>
        </w:tc>
      </w:tr>
      <w:tr w:rsidR="00AD3431" w:rsidRPr="004D2E77" w14:paraId="58C546C4" w14:textId="77777777" w:rsidTr="00AD3431">
        <w:tc>
          <w:tcPr>
            <w:tcW w:w="1345" w:type="dxa"/>
          </w:tcPr>
          <w:p w14:paraId="337E5D4A"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December 13</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1CDB3CE" w14:textId="77777777" w:rsidR="00AD3431" w:rsidRPr="004D2E77" w:rsidRDefault="00AD3431" w:rsidP="00453263">
            <w:pPr>
              <w:jc w:val="both"/>
              <w:rPr>
                <w:rFonts w:eastAsia="Arial Nova Cond Light" w:cs="Linux Libertine"/>
                <w:sz w:val="18"/>
                <w:szCs w:val="18"/>
              </w:rPr>
            </w:pP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was tried for the first time at the North Jakarta District Court</w:t>
            </w:r>
          </w:p>
        </w:tc>
        <w:tc>
          <w:tcPr>
            <w:tcW w:w="3870" w:type="dxa"/>
          </w:tcPr>
          <w:p w14:paraId="1B77AA19" w14:textId="77777777" w:rsidR="00AD3431" w:rsidRPr="004D2E77" w:rsidRDefault="00AD3431" w:rsidP="00453263">
            <w:pPr>
              <w:jc w:val="both"/>
              <w:rPr>
                <w:rFonts w:eastAsia="Arial Nova Cond Light" w:cs="Linux Libertine"/>
                <w:sz w:val="18"/>
                <w:szCs w:val="18"/>
              </w:rPr>
            </w:pPr>
          </w:p>
        </w:tc>
      </w:tr>
      <w:tr w:rsidR="00AD3431" w:rsidRPr="004D2E77" w14:paraId="7D862F1B" w14:textId="77777777" w:rsidTr="00AD3431">
        <w:tc>
          <w:tcPr>
            <w:tcW w:w="1345" w:type="dxa"/>
          </w:tcPr>
          <w:p w14:paraId="2338A432"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December 20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4EFFE795" w14:textId="77777777" w:rsidR="00AD3431" w:rsidRPr="004D2E77" w:rsidRDefault="00AD3431" w:rsidP="00453263">
            <w:pPr>
              <w:jc w:val="both"/>
              <w:rPr>
                <w:rFonts w:eastAsia="Arial Nova Cond Light" w:cs="Linux Libertine"/>
                <w:sz w:val="18"/>
                <w:szCs w:val="18"/>
              </w:rPr>
            </w:pPr>
            <w:proofErr w:type="spellStart"/>
            <w:r w:rsidRPr="004D2E77">
              <w:rPr>
                <w:rFonts w:eastAsia="Arial Nova Cond Light" w:cs="Linux Libertine"/>
                <w:sz w:val="18"/>
                <w:szCs w:val="18"/>
              </w:rPr>
              <w:t>Ahok's</w:t>
            </w:r>
            <w:proofErr w:type="spellEnd"/>
            <w:r w:rsidRPr="004D2E77">
              <w:rPr>
                <w:rFonts w:eastAsia="Arial Nova Cond Light" w:cs="Linux Libertine"/>
                <w:sz w:val="18"/>
                <w:szCs w:val="18"/>
              </w:rPr>
              <w:t xml:space="preserve"> second trial was held.</w:t>
            </w:r>
          </w:p>
        </w:tc>
        <w:tc>
          <w:tcPr>
            <w:tcW w:w="3870" w:type="dxa"/>
          </w:tcPr>
          <w:p w14:paraId="4A641BAA" w14:textId="618F44B4"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The public demonstrated in front of the court demanding that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be imprisoned.</w:t>
            </w:r>
            <w:r w:rsidR="00C00557" w:rsidRPr="00E82028">
              <w:rPr>
                <w:rStyle w:val="FootnoteReference"/>
                <w:rFonts w:eastAsia="Arial Nova Cond Light"/>
              </w:rPr>
              <w:footnoteReference w:id="163"/>
            </w:r>
          </w:p>
        </w:tc>
      </w:tr>
      <w:tr w:rsidR="00AD3431" w:rsidRPr="004D2E77" w14:paraId="4B95051F" w14:textId="77777777" w:rsidTr="00AD3431">
        <w:tc>
          <w:tcPr>
            <w:tcW w:w="1345" w:type="dxa"/>
          </w:tcPr>
          <w:p w14:paraId="1FCA23A9"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April 20</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8C6BFD2"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The prosecutor read out the charges with a sentence of 1 year in prison with 2 years -probation for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w:t>
            </w:r>
          </w:p>
        </w:tc>
        <w:tc>
          <w:tcPr>
            <w:tcW w:w="3870" w:type="dxa"/>
          </w:tcPr>
          <w:p w14:paraId="6BB9A252" w14:textId="77777777" w:rsidR="00AD3431" w:rsidRPr="004D2E77" w:rsidRDefault="00AD3431" w:rsidP="00453263">
            <w:pPr>
              <w:jc w:val="both"/>
              <w:rPr>
                <w:rFonts w:eastAsia="Arial Nova Cond Light" w:cs="Linux Libertine"/>
                <w:sz w:val="18"/>
                <w:szCs w:val="18"/>
              </w:rPr>
            </w:pPr>
          </w:p>
        </w:tc>
      </w:tr>
      <w:tr w:rsidR="00AD3431" w:rsidRPr="004D2E77" w14:paraId="7DC3973D" w14:textId="77777777" w:rsidTr="00AD3431">
        <w:tc>
          <w:tcPr>
            <w:tcW w:w="1345" w:type="dxa"/>
          </w:tcPr>
          <w:p w14:paraId="2EF24E4E"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April 25</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0B2CA39" w14:textId="77777777" w:rsidR="00AD3431" w:rsidRPr="004D2E77" w:rsidRDefault="00AD3431" w:rsidP="00453263">
            <w:pPr>
              <w:jc w:val="both"/>
              <w:rPr>
                <w:rFonts w:eastAsia="Arial Nova Cond Light" w:cs="Linux Libertine"/>
                <w:sz w:val="18"/>
                <w:szCs w:val="18"/>
              </w:rPr>
            </w:pP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reads the Memorandum of </w:t>
            </w:r>
            <w:proofErr w:type="spellStart"/>
            <w:r w:rsidRPr="004D2E77">
              <w:rPr>
                <w:rFonts w:eastAsia="Arial Nova Cond Light" w:cs="Linux Libertine"/>
                <w:sz w:val="18"/>
                <w:szCs w:val="18"/>
              </w:rPr>
              <w:t>Defense</w:t>
            </w:r>
            <w:proofErr w:type="spellEnd"/>
            <w:r w:rsidRPr="004D2E77">
              <w:rPr>
                <w:rFonts w:eastAsia="Arial Nova Cond Light" w:cs="Linux Libertine"/>
                <w:sz w:val="18"/>
                <w:szCs w:val="18"/>
              </w:rPr>
              <w:t xml:space="preserve"> “Still Fighting Even though they are slandered”</w:t>
            </w:r>
          </w:p>
        </w:tc>
        <w:tc>
          <w:tcPr>
            <w:tcW w:w="3870" w:type="dxa"/>
          </w:tcPr>
          <w:p w14:paraId="0604B5EA" w14:textId="77777777" w:rsidR="00AD3431" w:rsidRPr="004D2E77" w:rsidRDefault="00AD3431" w:rsidP="00453263">
            <w:pPr>
              <w:jc w:val="both"/>
              <w:rPr>
                <w:rFonts w:eastAsia="Arial Nova Cond Light" w:cs="Linux Libertine"/>
                <w:sz w:val="18"/>
                <w:szCs w:val="18"/>
              </w:rPr>
            </w:pPr>
          </w:p>
        </w:tc>
      </w:tr>
      <w:tr w:rsidR="00AD3431" w:rsidRPr="004D2E77" w14:paraId="1656F947" w14:textId="77777777" w:rsidTr="00AD3431">
        <w:tc>
          <w:tcPr>
            <w:tcW w:w="1345" w:type="dxa"/>
          </w:tcPr>
          <w:p w14:paraId="538DF911"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May 8</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98EF66" w14:textId="77777777" w:rsidR="00AD3431" w:rsidRPr="004D2E77" w:rsidRDefault="00AD3431" w:rsidP="00453263">
            <w:pPr>
              <w:jc w:val="both"/>
              <w:rPr>
                <w:rFonts w:eastAsia="Arial Nova Cond Light" w:cs="Linux Libertine"/>
                <w:sz w:val="18"/>
                <w:szCs w:val="18"/>
              </w:rPr>
            </w:pPr>
          </w:p>
        </w:tc>
        <w:tc>
          <w:tcPr>
            <w:tcW w:w="3870" w:type="dxa"/>
          </w:tcPr>
          <w:p w14:paraId="6E24D6F2" w14:textId="1D7C1010"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The Anti-</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action by </w:t>
            </w:r>
            <w:r w:rsidR="00E84973" w:rsidRPr="004D2E77">
              <w:rPr>
                <w:rFonts w:eastAsia="Arial Nova Cond Light" w:cs="Linux Libertine"/>
                <w:sz w:val="18"/>
                <w:szCs w:val="18"/>
              </w:rPr>
              <w:t>several</w:t>
            </w:r>
            <w:r w:rsidRPr="004D2E77">
              <w:rPr>
                <w:rFonts w:eastAsia="Arial Nova Cond Light" w:cs="Linux Libertine"/>
                <w:sz w:val="18"/>
                <w:szCs w:val="18"/>
              </w:rPr>
              <w:t xml:space="preserve"> </w:t>
            </w:r>
            <w:r w:rsidR="00E84973" w:rsidRPr="004D2E77">
              <w:rPr>
                <w:rFonts w:eastAsia="Arial Nova Cond Light" w:cs="Linux Libertine"/>
                <w:sz w:val="18"/>
                <w:szCs w:val="18"/>
              </w:rPr>
              <w:t>hard-liner</w:t>
            </w:r>
            <w:r w:rsidRPr="004D2E77">
              <w:rPr>
                <w:rFonts w:eastAsia="Arial Nova Cond Light" w:cs="Linux Libertine"/>
                <w:sz w:val="18"/>
                <w:szCs w:val="18"/>
              </w:rPr>
              <w:t xml:space="preserve"> Islamic organizations who are members of the United Islamic Ummah Movement continues to demand the punishment of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The speech was carried out in front of the court and threatened if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was released they would carry out a revolution.</w:t>
            </w:r>
            <w:r w:rsidR="00FA4EA9" w:rsidRPr="00E82028">
              <w:rPr>
                <w:rStyle w:val="FootnoteReference"/>
                <w:rFonts w:eastAsia="Arial Nova Cond Light"/>
              </w:rPr>
              <w:footnoteReference w:id="164"/>
            </w:r>
          </w:p>
        </w:tc>
      </w:tr>
      <w:tr w:rsidR="00AD3431" w:rsidRPr="004D2E77" w14:paraId="772025EC" w14:textId="77777777" w:rsidTr="00AD3431">
        <w:tc>
          <w:tcPr>
            <w:tcW w:w="1345" w:type="dxa"/>
          </w:tcPr>
          <w:p w14:paraId="21A5D9E8"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February 17</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72A56D33" w14:textId="77777777" w:rsidR="00AD3431" w:rsidRPr="004D2E77" w:rsidRDefault="00AD3431" w:rsidP="00453263">
            <w:pPr>
              <w:jc w:val="both"/>
              <w:rPr>
                <w:rFonts w:eastAsia="Arial Nova Cond Light" w:cs="Linux Libertine"/>
                <w:sz w:val="18"/>
                <w:szCs w:val="18"/>
              </w:rPr>
            </w:pPr>
          </w:p>
        </w:tc>
        <w:tc>
          <w:tcPr>
            <w:tcW w:w="3870" w:type="dxa"/>
          </w:tcPr>
          <w:p w14:paraId="4F5B2826" w14:textId="22354BEE"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t xml:space="preserve">The Dhikr and </w:t>
            </w:r>
            <w:proofErr w:type="spellStart"/>
            <w:r w:rsidRPr="004D2E77">
              <w:rPr>
                <w:rFonts w:eastAsia="Arial Nova Cond Light" w:cs="Linux Libertine"/>
                <w:sz w:val="18"/>
                <w:szCs w:val="18"/>
              </w:rPr>
              <w:t>Tausiah</w:t>
            </w:r>
            <w:proofErr w:type="spellEnd"/>
            <w:r w:rsidRPr="004D2E77">
              <w:rPr>
                <w:rFonts w:eastAsia="Arial Nova Cond Light" w:cs="Linux Libertine"/>
                <w:sz w:val="18"/>
                <w:szCs w:val="18"/>
              </w:rPr>
              <w:t xml:space="preserve"> action at the </w:t>
            </w:r>
            <w:proofErr w:type="spellStart"/>
            <w:r w:rsidRPr="004D2E77">
              <w:rPr>
                <w:rFonts w:eastAsia="Arial Nova Cond Light" w:cs="Linux Libertine"/>
                <w:sz w:val="18"/>
                <w:szCs w:val="18"/>
              </w:rPr>
              <w:t>Istiqlal</w:t>
            </w:r>
            <w:proofErr w:type="spellEnd"/>
            <w:r w:rsidRPr="004D2E77">
              <w:rPr>
                <w:rFonts w:eastAsia="Arial Nova Cond Light" w:cs="Linux Libertine"/>
                <w:sz w:val="18"/>
                <w:szCs w:val="18"/>
              </w:rPr>
              <w:t xml:space="preserve"> Mosque </w:t>
            </w:r>
            <w:r w:rsidR="00E84973" w:rsidRPr="004D2E77">
              <w:rPr>
                <w:rFonts w:eastAsia="Arial Nova Cond Light" w:cs="Linux Libertine"/>
                <w:sz w:val="18"/>
                <w:szCs w:val="18"/>
              </w:rPr>
              <w:t>were</w:t>
            </w:r>
            <w:r w:rsidRPr="004D2E77">
              <w:rPr>
                <w:rFonts w:eastAsia="Arial Nova Cond Light" w:cs="Linux Libertine"/>
                <w:sz w:val="18"/>
                <w:szCs w:val="18"/>
              </w:rPr>
              <w:t xml:space="preserve"> attended by various political figures such as the General Chair of PAN Amin </w:t>
            </w:r>
            <w:proofErr w:type="spellStart"/>
            <w:r w:rsidRPr="004D2E77">
              <w:rPr>
                <w:rFonts w:eastAsia="Arial Nova Cond Light" w:cs="Linux Libertine"/>
                <w:sz w:val="18"/>
                <w:szCs w:val="18"/>
              </w:rPr>
              <w:t>Rais</w:t>
            </w:r>
            <w:proofErr w:type="spellEnd"/>
            <w:r w:rsidRPr="004D2E77">
              <w:rPr>
                <w:rFonts w:eastAsia="Arial Nova Cond Light" w:cs="Linux Libertine"/>
                <w:sz w:val="18"/>
                <w:szCs w:val="18"/>
              </w:rPr>
              <w:t xml:space="preserve">, Former Minister of Education M. Nuh, Governor candidate </w:t>
            </w:r>
            <w:proofErr w:type="spellStart"/>
            <w:r w:rsidRPr="004D2E77">
              <w:rPr>
                <w:rFonts w:eastAsia="Arial Nova Cond Light" w:cs="Linux Libertine"/>
                <w:sz w:val="18"/>
                <w:szCs w:val="18"/>
              </w:rPr>
              <w:t>Agus</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Harimurti</w:t>
            </w:r>
            <w:proofErr w:type="spellEnd"/>
            <w:r w:rsidRPr="004D2E77">
              <w:rPr>
                <w:rFonts w:eastAsia="Arial Nova Cond Light" w:cs="Linux Libertine"/>
                <w:sz w:val="18"/>
                <w:szCs w:val="18"/>
              </w:rPr>
              <w:t xml:space="preserve">, Governor candidate Anis </w:t>
            </w:r>
            <w:proofErr w:type="spellStart"/>
            <w:r w:rsidRPr="004D2E77">
              <w:rPr>
                <w:rFonts w:eastAsia="Arial Nova Cond Light" w:cs="Linux Libertine"/>
                <w:sz w:val="18"/>
                <w:szCs w:val="18"/>
              </w:rPr>
              <w:t>Baswedan</w:t>
            </w:r>
            <w:proofErr w:type="spellEnd"/>
            <w:r w:rsidRPr="004D2E77">
              <w:rPr>
                <w:rFonts w:eastAsia="Arial Nova Cond Light" w:cs="Linux Libertine"/>
                <w:sz w:val="18"/>
                <w:szCs w:val="18"/>
              </w:rPr>
              <w:t xml:space="preserve">, Deputy Governor Candidate </w:t>
            </w:r>
            <w:proofErr w:type="spellStart"/>
            <w:r w:rsidRPr="004D2E77">
              <w:rPr>
                <w:rFonts w:eastAsia="Arial Nova Cond Light" w:cs="Linux Libertine"/>
                <w:sz w:val="18"/>
                <w:szCs w:val="18"/>
              </w:rPr>
              <w:t>Sandiaga</w:t>
            </w:r>
            <w:proofErr w:type="spellEnd"/>
            <w:r w:rsidRPr="004D2E77">
              <w:rPr>
                <w:rFonts w:eastAsia="Arial Nova Cond Light" w:cs="Linux Libertine"/>
                <w:sz w:val="18"/>
                <w:szCs w:val="18"/>
              </w:rPr>
              <w:t xml:space="preserve"> Uno (</w:t>
            </w:r>
            <w:proofErr w:type="spellStart"/>
            <w:r w:rsidRPr="004D2E77">
              <w:rPr>
                <w:rFonts w:eastAsia="Arial Nova Cond Light" w:cs="Linux Libertine"/>
                <w:sz w:val="18"/>
                <w:szCs w:val="18"/>
              </w:rPr>
              <w:t>Ahok's</w:t>
            </w:r>
            <w:proofErr w:type="spellEnd"/>
            <w:r w:rsidRPr="004D2E77">
              <w:rPr>
                <w:rFonts w:eastAsia="Arial Nova Cond Light" w:cs="Linux Libertine"/>
                <w:sz w:val="18"/>
                <w:szCs w:val="18"/>
              </w:rPr>
              <w:t xml:space="preserve"> rival) and was also attended by former MPR chairman </w:t>
            </w:r>
            <w:proofErr w:type="spellStart"/>
            <w:r w:rsidRPr="004D2E77">
              <w:rPr>
                <w:rFonts w:eastAsia="Arial Nova Cond Light" w:cs="Linux Libertine"/>
                <w:sz w:val="18"/>
                <w:szCs w:val="18"/>
              </w:rPr>
              <w:t>Hidayat</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Nurwahid</w:t>
            </w:r>
            <w:proofErr w:type="spellEnd"/>
            <w:r w:rsidRPr="004D2E77">
              <w:rPr>
                <w:rFonts w:eastAsia="Arial Nova Cond Light" w:cs="Linux Libertine"/>
                <w:sz w:val="18"/>
                <w:szCs w:val="18"/>
              </w:rPr>
              <w:t xml:space="preserve">, former Minister of the Economy Hatta </w:t>
            </w:r>
            <w:proofErr w:type="spellStart"/>
            <w:r w:rsidRPr="004D2E77">
              <w:rPr>
                <w:rFonts w:eastAsia="Arial Nova Cond Light" w:cs="Linux Libertine"/>
                <w:sz w:val="18"/>
                <w:szCs w:val="18"/>
              </w:rPr>
              <w:t>Radjasa</w:t>
            </w:r>
            <w:proofErr w:type="spellEnd"/>
            <w:r w:rsidRPr="004D2E77">
              <w:rPr>
                <w:rFonts w:eastAsia="Arial Nova Cond Light" w:cs="Linux Libertine"/>
                <w:sz w:val="18"/>
                <w:szCs w:val="18"/>
              </w:rPr>
              <w:t xml:space="preserve">, and FPI leader </w:t>
            </w:r>
            <w:proofErr w:type="spellStart"/>
            <w:r w:rsidRPr="004D2E77">
              <w:rPr>
                <w:rFonts w:eastAsia="Arial Nova Cond Light" w:cs="Linux Libertine"/>
                <w:sz w:val="18"/>
                <w:szCs w:val="18"/>
              </w:rPr>
              <w:t>Rizieq</w:t>
            </w:r>
            <w:proofErr w:type="spellEnd"/>
            <w:r w:rsidRPr="004D2E77">
              <w:rPr>
                <w:rFonts w:eastAsia="Arial Nova Cond Light" w:cs="Linux Libertine"/>
                <w:sz w:val="18"/>
                <w:szCs w:val="18"/>
              </w:rPr>
              <w:t xml:space="preserve"> Shihab.</w:t>
            </w:r>
          </w:p>
        </w:tc>
      </w:tr>
      <w:tr w:rsidR="00AD3431" w:rsidRPr="004D2E77" w14:paraId="3665D539" w14:textId="77777777" w:rsidTr="00AD3431">
        <w:tc>
          <w:tcPr>
            <w:tcW w:w="1345" w:type="dxa"/>
          </w:tcPr>
          <w:p w14:paraId="275BD30F" w14:textId="77777777" w:rsidR="00AD3431" w:rsidRPr="004D2E77" w:rsidRDefault="00AD3431" w:rsidP="00453263">
            <w:pPr>
              <w:jc w:val="both"/>
              <w:rPr>
                <w:rFonts w:eastAsia="Arial Nova Cond Light" w:cs="Linux Libertine"/>
                <w:sz w:val="18"/>
                <w:szCs w:val="18"/>
              </w:rPr>
            </w:pPr>
            <w:r w:rsidRPr="004D2E77">
              <w:rPr>
                <w:rFonts w:eastAsia="Arial Nova Cond Light" w:cs="Linux Libertine"/>
                <w:sz w:val="18"/>
                <w:szCs w:val="18"/>
              </w:rPr>
              <w:lastRenderedPageBreak/>
              <w:t>May 9</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BCB7E6" w14:textId="77777777" w:rsidR="00AD3431" w:rsidRPr="004D2E77" w:rsidRDefault="00AD3431" w:rsidP="00453263">
            <w:pPr>
              <w:jc w:val="both"/>
              <w:rPr>
                <w:rFonts w:eastAsia="Arial Nova Cond Light" w:cs="Linux Libertine"/>
                <w:sz w:val="18"/>
                <w:szCs w:val="18"/>
              </w:rPr>
            </w:pP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was found guilty of blasphemy and sentenced to 2 years-probation.</w:t>
            </w:r>
          </w:p>
        </w:tc>
        <w:tc>
          <w:tcPr>
            <w:tcW w:w="3870" w:type="dxa"/>
          </w:tcPr>
          <w:p w14:paraId="4AE7B70A" w14:textId="77777777" w:rsidR="00AD3431" w:rsidRPr="004D2E77" w:rsidRDefault="00AD3431" w:rsidP="00453263">
            <w:pPr>
              <w:jc w:val="both"/>
              <w:rPr>
                <w:rFonts w:eastAsia="Arial Nova Cond Light" w:cs="Linux Libertine"/>
                <w:sz w:val="18"/>
                <w:szCs w:val="18"/>
              </w:rPr>
            </w:pPr>
          </w:p>
        </w:tc>
      </w:tr>
    </w:tbl>
    <w:p w14:paraId="534CF089" w14:textId="49B48C70" w:rsidR="00172D9E" w:rsidRPr="006F7344" w:rsidRDefault="00172D9E" w:rsidP="001E09B0"/>
    <w:p w14:paraId="2E7C8845" w14:textId="03FDF3D0" w:rsidR="00172D9E" w:rsidRPr="006F7344" w:rsidRDefault="0079271B" w:rsidP="0079271B">
      <w:pPr>
        <w:pStyle w:val="ParagraphNormal"/>
      </w:pPr>
      <w:r w:rsidRPr="006F7344">
        <w:t xml:space="preserve">The table 1 describes how the religious and political dimensions are strongly figure out in the </w:t>
      </w:r>
      <w:proofErr w:type="spellStart"/>
      <w:r w:rsidRPr="006F7344">
        <w:t>Ahok</w:t>
      </w:r>
      <w:proofErr w:type="spellEnd"/>
      <w:r w:rsidRPr="006F7344">
        <w:t xml:space="preserve"> case. Religious issues can be seen that </w:t>
      </w:r>
      <w:proofErr w:type="spellStart"/>
      <w:r w:rsidRPr="006F7344">
        <w:t>Ahok's</w:t>
      </w:r>
      <w:proofErr w:type="spellEnd"/>
      <w:r w:rsidRPr="006F7344">
        <w:t xml:space="preserve"> case is like a conflict between Islam and Christianity, where </w:t>
      </w:r>
      <w:proofErr w:type="spellStart"/>
      <w:r w:rsidRPr="006F7344">
        <w:t>Ahok</w:t>
      </w:r>
      <w:proofErr w:type="spellEnd"/>
      <w:r w:rsidRPr="006F7344">
        <w:t xml:space="preserve"> as a Christian is accused of insulting Islam, when criticizing the opportunist leader candidates who often take refuge behind QS Al </w:t>
      </w:r>
      <w:proofErr w:type="spellStart"/>
      <w:r w:rsidRPr="006F7344">
        <w:t>Maidah</w:t>
      </w:r>
      <w:proofErr w:type="spellEnd"/>
      <w:r w:rsidRPr="006F7344">
        <w:t xml:space="preserve"> verse 51 so that Muslims do not choose non-Muslim leaders. The hate-spin begins since </w:t>
      </w:r>
      <w:proofErr w:type="spellStart"/>
      <w:r w:rsidRPr="006F7344">
        <w:t>Ahok's</w:t>
      </w:r>
      <w:proofErr w:type="spellEnd"/>
      <w:r w:rsidRPr="006F7344">
        <w:t xml:space="preserve"> speech was uploaded; Budi </w:t>
      </w:r>
      <w:proofErr w:type="spellStart"/>
      <w:r w:rsidRPr="006F7344">
        <w:t>Yani</w:t>
      </w:r>
      <w:proofErr w:type="spellEnd"/>
      <w:r w:rsidRPr="006F7344">
        <w:t xml:space="preserve"> (the follower of Hardliner Islam) has quoted </w:t>
      </w:r>
      <w:proofErr w:type="spellStart"/>
      <w:r w:rsidRPr="006F7344">
        <w:t>Ahok's</w:t>
      </w:r>
      <w:proofErr w:type="spellEnd"/>
      <w:r w:rsidRPr="006F7344">
        <w:t xml:space="preserve"> speech with a provocative narrative that </w:t>
      </w:r>
      <w:proofErr w:type="spellStart"/>
      <w:r w:rsidRPr="006F7344">
        <w:t>Ahok</w:t>
      </w:r>
      <w:proofErr w:type="spellEnd"/>
      <w:r w:rsidRPr="006F7344">
        <w:t xml:space="preserve"> has tarnished Islam. Budi </w:t>
      </w:r>
      <w:proofErr w:type="spellStart"/>
      <w:r w:rsidRPr="006F7344">
        <w:t>Yani</w:t>
      </w:r>
      <w:proofErr w:type="spellEnd"/>
      <w:r w:rsidRPr="006F7344">
        <w:t xml:space="preserve">, a week after the video of </w:t>
      </w:r>
      <w:proofErr w:type="spellStart"/>
      <w:r w:rsidRPr="006F7344">
        <w:t>Ahok's</w:t>
      </w:r>
      <w:proofErr w:type="spellEnd"/>
      <w:r w:rsidRPr="006F7344">
        <w:t xml:space="preserve"> speech was uploaded, uploaded a 30-second snippet plus a provocative comment and posted it on his Facebook page on Friday, October 6, 2016.  The transcript of the video says: “Blame of Religion?” …Father and Mother (Muslim voters) …being lied to by Al </w:t>
      </w:r>
      <w:proofErr w:type="spellStart"/>
      <w:r w:rsidRPr="006F7344">
        <w:t>Maidah</w:t>
      </w:r>
      <w:proofErr w:type="spellEnd"/>
      <w:r w:rsidRPr="006F7344">
        <w:t xml:space="preserve">…and will go to hell (you too) are </w:t>
      </w:r>
      <w:r w:rsidR="005F08F6" w:rsidRPr="006F7344">
        <w:t>deceived …</w:t>
      </w:r>
      <w:r w:rsidR="00BA56DD" w:rsidRPr="006F7344">
        <w:t xml:space="preserve"> “</w:t>
      </w:r>
      <w:r w:rsidRPr="006F7344">
        <w:t xml:space="preserve">It seems there will be something wrong with this </w:t>
      </w:r>
      <w:r w:rsidR="00EA52DA" w:rsidRPr="006F7344">
        <w:t>video” By</w:t>
      </w:r>
      <w:r w:rsidRPr="006F7344">
        <w:t xml:space="preserve"> using the internet and social media, the video footage with the provocative narration went viral and succeeded in making public anger. Political brokers who have close ties to religious (Islamic) leaders and politicians use the issue that </w:t>
      </w:r>
      <w:proofErr w:type="spellStart"/>
      <w:r w:rsidRPr="006F7344">
        <w:t>Ahok</w:t>
      </w:r>
      <w:proofErr w:type="spellEnd"/>
      <w:r w:rsidRPr="006F7344">
        <w:t xml:space="preserve"> has tarnished Islam to mobilize the public with ostensibly true incitement to hatred, namely in the form of demonstrations of the anti-</w:t>
      </w:r>
      <w:proofErr w:type="spellStart"/>
      <w:r w:rsidR="004A672F" w:rsidRPr="006F7344">
        <w:t>Ahok</w:t>
      </w:r>
      <w:proofErr w:type="spellEnd"/>
      <w:r w:rsidRPr="006F7344">
        <w:t xml:space="preserve"> movement.</w:t>
      </w:r>
    </w:p>
    <w:p w14:paraId="0A3CA233" w14:textId="19F320C2" w:rsidR="00096097" w:rsidRPr="006F7344" w:rsidRDefault="005F08F6" w:rsidP="00EF65B0">
      <w:pPr>
        <w:pStyle w:val="ParagraphNormal"/>
      </w:pPr>
      <w:r w:rsidRPr="006F7344">
        <w:t xml:space="preserve">Political brokers, </w:t>
      </w:r>
      <w:proofErr w:type="spellStart"/>
      <w:r w:rsidRPr="006F7344">
        <w:t>hardline</w:t>
      </w:r>
      <w:proofErr w:type="spellEnd"/>
      <w:r w:rsidRPr="006F7344">
        <w:t xml:space="preserve"> Islamic groups, are indeed taking advantage of the moment with a hate spin strategy, as if Islam is being targeted by </w:t>
      </w:r>
      <w:proofErr w:type="spellStart"/>
      <w:r w:rsidRPr="006F7344">
        <w:t>Ahok</w:t>
      </w:r>
      <w:proofErr w:type="spellEnd"/>
      <w:r w:rsidRPr="006F7344">
        <w:t xml:space="preserve">. A strategy that was sophisticated and successful enough that the Indonesian Ulema Council immediately issued a fatwa declaring </w:t>
      </w:r>
      <w:proofErr w:type="spellStart"/>
      <w:r w:rsidRPr="006F7344">
        <w:t>Ahok</w:t>
      </w:r>
      <w:proofErr w:type="spellEnd"/>
      <w:r w:rsidRPr="006F7344">
        <w:t xml:space="preserve"> blasphemy against Islam and asking law enforcement to punish </w:t>
      </w:r>
      <w:proofErr w:type="spellStart"/>
      <w:r w:rsidRPr="006F7344">
        <w:t>Ahok</w:t>
      </w:r>
      <w:proofErr w:type="spellEnd"/>
      <w:r w:rsidRPr="006F7344">
        <w:t xml:space="preserve">. This can be seen in the real support of various politicians and their supporting oligarchs who were present at the Anti </w:t>
      </w:r>
      <w:proofErr w:type="spellStart"/>
      <w:r w:rsidRPr="006F7344">
        <w:t>Ahok</w:t>
      </w:r>
      <w:proofErr w:type="spellEnd"/>
      <w:r w:rsidRPr="006F7344">
        <w:t xml:space="preserve">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0AD35239"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2</w:t>
      </w:r>
      <w:r w:rsidRPr="006F7344">
        <w:rPr>
          <w:noProof/>
        </w:rPr>
        <w:fldChar w:fldCharType="end"/>
      </w:r>
      <w:r w:rsidRPr="006F7344">
        <w:t xml:space="preserve">. </w:t>
      </w:r>
      <w:proofErr w:type="spellStart"/>
      <w:r w:rsidRPr="006F7344">
        <w:t>Meiliana</w:t>
      </w:r>
      <w:proofErr w:type="spellEnd"/>
      <w:r w:rsidRPr="006F7344">
        <w:t xml:space="preserve"> case: list of events related to </w:t>
      </w:r>
      <w:proofErr w:type="spellStart"/>
      <w:r w:rsidRPr="006F7344">
        <w:t>Meiliana</w:t>
      </w:r>
      <w:proofErr w:type="spellEnd"/>
      <w:r w:rsidRPr="006F7344">
        <w:t xml:space="preserve">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6F7344" w14:paraId="63C5CE9D" w14:textId="77777777" w:rsidTr="00EF65B0">
        <w:trPr>
          <w:tblHeader/>
        </w:trPr>
        <w:tc>
          <w:tcPr>
            <w:tcW w:w="1684" w:type="dxa"/>
            <w:shd w:val="clear" w:color="auto" w:fill="44546A"/>
          </w:tcPr>
          <w:p w14:paraId="53272C75" w14:textId="77777777" w:rsidR="00096097" w:rsidRPr="004D2E77" w:rsidRDefault="00096097" w:rsidP="00453263">
            <w:pPr>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531" w:type="dxa"/>
            <w:shd w:val="clear" w:color="auto" w:fill="44546A"/>
          </w:tcPr>
          <w:p w14:paraId="20E16B9C" w14:textId="77777777" w:rsidR="00096097" w:rsidRPr="004D2E77" w:rsidRDefault="00096097" w:rsidP="00453263">
            <w:pPr>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4D2E77" w:rsidRDefault="00096097" w:rsidP="00453263">
            <w:pPr>
              <w:jc w:val="center"/>
              <w:rPr>
                <w:rFonts w:eastAsia="Arial Nova Cond Light" w:cs="Linux Libertine"/>
                <w:color w:val="FFFFFF"/>
                <w:sz w:val="18"/>
                <w:szCs w:val="18"/>
              </w:rPr>
            </w:pPr>
            <w:r w:rsidRPr="004D2E77">
              <w:rPr>
                <w:rFonts w:eastAsia="Arial Nova Cond Light" w:cs="Linux Libertine"/>
                <w:color w:val="FFFFFF"/>
                <w:sz w:val="18"/>
                <w:szCs w:val="18"/>
              </w:rPr>
              <w:t>Socio-Political Context</w:t>
            </w:r>
          </w:p>
        </w:tc>
      </w:tr>
      <w:tr w:rsidR="00096097" w:rsidRPr="006F7344" w14:paraId="79FE96C2" w14:textId="77777777" w:rsidTr="00EF65B0">
        <w:tc>
          <w:tcPr>
            <w:tcW w:w="1684" w:type="dxa"/>
          </w:tcPr>
          <w:p w14:paraId="36944736"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July 29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531" w:type="dxa"/>
          </w:tcPr>
          <w:p w14:paraId="717CBBDB" w14:textId="77777777" w:rsidR="00096097" w:rsidRPr="004D2E77" w:rsidRDefault="00096097" w:rsidP="00453263">
            <w:pPr>
              <w:jc w:val="both"/>
              <w:rPr>
                <w:rFonts w:eastAsia="Arial Nova Cond Light" w:cs="Linux Libertine"/>
                <w:sz w:val="18"/>
                <w:szCs w:val="18"/>
              </w:rPr>
            </w:pPr>
            <w:proofErr w:type="spellStart"/>
            <w:r w:rsidRPr="004D2E77">
              <w:rPr>
                <w:rFonts w:eastAsia="Arial Nova Cond Light" w:cs="Linux Libertine"/>
                <w:sz w:val="18"/>
                <w:szCs w:val="18"/>
              </w:rPr>
              <w:t>Meiliana</w:t>
            </w:r>
            <w:proofErr w:type="spellEnd"/>
            <w:r w:rsidRPr="004D2E77">
              <w:rPr>
                <w:rFonts w:eastAsia="Arial Nova Cond Light" w:cs="Linux Libertine"/>
                <w:sz w:val="18"/>
                <w:szCs w:val="18"/>
              </w:rPr>
              <w:t xml:space="preserve"> protested to Nazir Masjid [</w:t>
            </w:r>
            <w:proofErr w:type="spellStart"/>
            <w:r w:rsidRPr="004D2E77">
              <w:rPr>
                <w:rFonts w:eastAsia="Arial Nova Cond Light" w:cs="Linux Libertine"/>
                <w:sz w:val="18"/>
                <w:szCs w:val="18"/>
              </w:rPr>
              <w:t>Kasidi</w:t>
            </w:r>
            <w:proofErr w:type="spellEnd"/>
            <w:r w:rsidRPr="004D2E77">
              <w:rPr>
                <w:rFonts w:eastAsia="Arial Nova Cond Light" w:cs="Linux Libertine"/>
                <w:sz w:val="18"/>
                <w:szCs w:val="18"/>
              </w:rPr>
              <w:t xml:space="preserve">] about the very loud sound of </w:t>
            </w:r>
            <w:proofErr w:type="spellStart"/>
            <w:r w:rsidRPr="004D2E77">
              <w:rPr>
                <w:rFonts w:eastAsia="Arial Nova Cond Light" w:cs="Linux Libertine"/>
                <w:sz w:val="18"/>
                <w:szCs w:val="18"/>
              </w:rPr>
              <w:t>Adzana</w:t>
            </w:r>
            <w:proofErr w:type="spellEnd"/>
            <w:r w:rsidRPr="004D2E77">
              <w:rPr>
                <w:rFonts w:eastAsia="Arial Nova Cond Light" w:cs="Linux Libertine"/>
                <w:sz w:val="18"/>
                <w:szCs w:val="18"/>
              </w:rPr>
              <w:t xml:space="preserve"> from Al </w:t>
            </w:r>
            <w:proofErr w:type="spellStart"/>
            <w:r w:rsidRPr="004D2E77">
              <w:rPr>
                <w:rFonts w:eastAsia="Arial Nova Cond Light" w:cs="Linux Libertine"/>
                <w:sz w:val="18"/>
                <w:szCs w:val="18"/>
              </w:rPr>
              <w:lastRenderedPageBreak/>
              <w:t>Maksun</w:t>
            </w:r>
            <w:proofErr w:type="spellEnd"/>
            <w:r w:rsidRPr="004D2E77">
              <w:rPr>
                <w:rFonts w:eastAsia="Arial Nova Cond Light" w:cs="Linux Libertine"/>
                <w:sz w:val="18"/>
                <w:szCs w:val="18"/>
              </w:rPr>
              <w:t xml:space="preserve"> Mosque. "Sis, please tell the </w:t>
            </w:r>
            <w:proofErr w:type="spellStart"/>
            <w:r w:rsidRPr="004D2E77">
              <w:rPr>
                <w:rFonts w:eastAsia="Arial Nova Cond Light" w:cs="Linux Libertine"/>
                <w:sz w:val="18"/>
                <w:szCs w:val="18"/>
              </w:rPr>
              <w:t>uak</w:t>
            </w:r>
            <w:proofErr w:type="spellEnd"/>
            <w:r w:rsidRPr="004D2E77">
              <w:rPr>
                <w:rFonts w:eastAsia="Arial Nova Cond Light" w:cs="Linux Libertine"/>
                <w:sz w:val="18"/>
                <w:szCs w:val="18"/>
              </w:rPr>
              <w:t>, lower the mosque's voice, Sis, my ears hurt, it's noisy. Sis in the past the sound of our mosque was not that big, right, now it's a bit bigger."</w:t>
            </w:r>
          </w:p>
        </w:tc>
        <w:tc>
          <w:tcPr>
            <w:tcW w:w="3150" w:type="dxa"/>
          </w:tcPr>
          <w:p w14:paraId="593FA736" w14:textId="77777777" w:rsidR="00096097" w:rsidRPr="004D2E77" w:rsidRDefault="00096097" w:rsidP="00453263">
            <w:pPr>
              <w:jc w:val="both"/>
              <w:rPr>
                <w:rFonts w:eastAsia="Arial Nova Cond Light" w:cs="Linux Libertine"/>
                <w:sz w:val="18"/>
                <w:szCs w:val="18"/>
              </w:rPr>
            </w:pPr>
            <w:proofErr w:type="spellStart"/>
            <w:r w:rsidRPr="004D2E77">
              <w:rPr>
                <w:rFonts w:eastAsia="Arial Nova Cond Light" w:cs="Linux Libertine"/>
                <w:sz w:val="18"/>
                <w:szCs w:val="18"/>
              </w:rPr>
              <w:lastRenderedPageBreak/>
              <w:t>Meiliana</w:t>
            </w:r>
            <w:proofErr w:type="spellEnd"/>
            <w:r w:rsidRPr="004D2E77">
              <w:rPr>
                <w:rFonts w:eastAsia="Arial Nova Cond Light" w:cs="Linux Libertine"/>
                <w:sz w:val="18"/>
                <w:szCs w:val="18"/>
              </w:rPr>
              <w:t xml:space="preserve"> is an ordinary housewife, Buddhist and of Chinese descent.</w:t>
            </w:r>
          </w:p>
        </w:tc>
      </w:tr>
      <w:tr w:rsidR="00096097" w:rsidRPr="006F7344" w14:paraId="501200F4" w14:textId="77777777" w:rsidTr="00EF65B0">
        <w:tc>
          <w:tcPr>
            <w:tcW w:w="1684" w:type="dxa"/>
          </w:tcPr>
          <w:p w14:paraId="36EA9001"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29 </w:t>
            </w:r>
            <w:proofErr w:type="spellStart"/>
            <w:r w:rsidRPr="004D2E77">
              <w:rPr>
                <w:rFonts w:eastAsia="Arial Nova Cond Light" w:cs="Linux Libertine"/>
                <w:sz w:val="18"/>
                <w:szCs w:val="18"/>
              </w:rPr>
              <w:t>Juli</w:t>
            </w:r>
            <w:proofErr w:type="spellEnd"/>
            <w:r w:rsidRPr="004D2E77">
              <w:rPr>
                <w:rFonts w:eastAsia="Arial Nova Cond Light" w:cs="Linux Libertine"/>
                <w:sz w:val="18"/>
                <w:szCs w:val="18"/>
              </w:rPr>
              <w:t xml:space="preserve"> 2016 </w:t>
            </w:r>
            <w:proofErr w:type="spellStart"/>
            <w:r w:rsidRPr="004D2E77">
              <w:rPr>
                <w:rFonts w:eastAsia="Arial Nova Cond Light" w:cs="Linux Libertine"/>
                <w:sz w:val="18"/>
                <w:szCs w:val="18"/>
              </w:rPr>
              <w:t>sekira</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pukul</w:t>
            </w:r>
            <w:proofErr w:type="spellEnd"/>
            <w:r w:rsidRPr="004D2E77">
              <w:rPr>
                <w:rFonts w:eastAsia="Arial Nova Cond Light" w:cs="Linux Libertine"/>
                <w:sz w:val="18"/>
                <w:szCs w:val="18"/>
              </w:rPr>
              <w:t xml:space="preserve"> 10.00 </w:t>
            </w:r>
            <w:proofErr w:type="spellStart"/>
            <w:r w:rsidRPr="004D2E77">
              <w:rPr>
                <w:rFonts w:eastAsia="Arial Nova Cond Light" w:cs="Linux Libertine"/>
                <w:sz w:val="18"/>
                <w:szCs w:val="18"/>
              </w:rPr>
              <w:t>Wib</w:t>
            </w:r>
            <w:proofErr w:type="spellEnd"/>
          </w:p>
        </w:tc>
        <w:tc>
          <w:tcPr>
            <w:tcW w:w="3531" w:type="dxa"/>
          </w:tcPr>
          <w:p w14:paraId="5FA35632"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met with the Head of BKM, SJAJUTI on Jalan Bahagia, </w:t>
            </w:r>
            <w:proofErr w:type="spellStart"/>
            <w:r w:rsidRPr="004D2E77">
              <w:rPr>
                <w:rFonts w:eastAsia="Arial Nova Cond Light" w:cs="Linux Libertine"/>
                <w:color w:val="000000"/>
                <w:sz w:val="18"/>
                <w:szCs w:val="18"/>
              </w:rPr>
              <w:t>Tanjungbalai</w:t>
            </w:r>
            <w:proofErr w:type="spellEnd"/>
            <w:r w:rsidRPr="004D2E77">
              <w:rPr>
                <w:rFonts w:eastAsia="Arial Nova Cond Light" w:cs="Linux Libertine"/>
                <w:color w:val="000000"/>
                <w:sz w:val="18"/>
                <w:szCs w:val="18"/>
              </w:rPr>
              <w:t xml:space="preserve"> Selatan Subdistrict, </w:t>
            </w:r>
            <w:proofErr w:type="spellStart"/>
            <w:r w:rsidRPr="004D2E77">
              <w:rPr>
                <w:rFonts w:eastAsia="Arial Nova Cond Light" w:cs="Linux Libertine"/>
                <w:color w:val="000000"/>
                <w:sz w:val="18"/>
                <w:szCs w:val="18"/>
              </w:rPr>
              <w:t>Tanjungbalai</w:t>
            </w:r>
            <w:proofErr w:type="spellEnd"/>
            <w:r w:rsidRPr="004D2E77">
              <w:rPr>
                <w:rFonts w:eastAsia="Arial Nova Cond Light" w:cs="Linux Libertine"/>
                <w:color w:val="000000"/>
                <w:sz w:val="18"/>
                <w:szCs w:val="18"/>
              </w:rPr>
              <w:t xml:space="preserve">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182EA238" w14:textId="77777777" w:rsidR="00096097" w:rsidRPr="004D2E77" w:rsidRDefault="00096097" w:rsidP="00453263">
            <w:pPr>
              <w:jc w:val="both"/>
              <w:rPr>
                <w:rFonts w:eastAsia="Arial Nova Cond Light" w:cs="Linux Libertine"/>
                <w:sz w:val="18"/>
                <w:szCs w:val="18"/>
              </w:rPr>
            </w:pPr>
          </w:p>
        </w:tc>
      </w:tr>
      <w:tr w:rsidR="00096097" w:rsidRPr="006F7344" w14:paraId="457029D5" w14:textId="77777777" w:rsidTr="00EF65B0">
        <w:tc>
          <w:tcPr>
            <w:tcW w:w="1684" w:type="dxa"/>
          </w:tcPr>
          <w:p w14:paraId="5DBB7CD6" w14:textId="77777777" w:rsidR="00096097" w:rsidRPr="004D2E77" w:rsidRDefault="00096097" w:rsidP="00453263">
            <w:pPr>
              <w:jc w:val="both"/>
              <w:rPr>
                <w:rFonts w:eastAsia="Arial Nova Cond Light" w:cs="Linux Libertine"/>
                <w:sz w:val="18"/>
                <w:szCs w:val="18"/>
              </w:rPr>
            </w:pPr>
            <w:proofErr w:type="spellStart"/>
            <w:r w:rsidRPr="004D2E77">
              <w:rPr>
                <w:rFonts w:eastAsia="Arial Nova Cond Light" w:cs="Linux Libertine"/>
                <w:sz w:val="18"/>
                <w:szCs w:val="18"/>
              </w:rPr>
              <w:t>pukul</w:t>
            </w:r>
            <w:proofErr w:type="spellEnd"/>
            <w:r w:rsidRPr="004D2E77">
              <w:rPr>
                <w:rFonts w:eastAsia="Arial Nova Cond Light" w:cs="Linux Libertine"/>
                <w:sz w:val="18"/>
                <w:szCs w:val="18"/>
              </w:rPr>
              <w:t xml:space="preserve"> 16.00 </w:t>
            </w:r>
            <w:proofErr w:type="spellStart"/>
            <w:r w:rsidRPr="004D2E77">
              <w:rPr>
                <w:rFonts w:eastAsia="Arial Nova Cond Light" w:cs="Linux Libertine"/>
                <w:sz w:val="18"/>
                <w:szCs w:val="18"/>
              </w:rPr>
              <w:t>Wib</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selesai</w:t>
            </w:r>
            <w:proofErr w:type="spellEnd"/>
          </w:p>
        </w:tc>
        <w:tc>
          <w:tcPr>
            <w:tcW w:w="3531" w:type="dxa"/>
          </w:tcPr>
          <w:p w14:paraId="7CB102AB"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After the </w:t>
            </w:r>
            <w:proofErr w:type="spellStart"/>
            <w:r w:rsidRPr="004D2E77">
              <w:rPr>
                <w:rFonts w:eastAsia="Arial Nova Cond Light" w:cs="Linux Libertine"/>
                <w:color w:val="000000"/>
                <w:sz w:val="18"/>
                <w:szCs w:val="18"/>
              </w:rPr>
              <w:t>Azhar</w:t>
            </w:r>
            <w:proofErr w:type="spellEnd"/>
            <w:r w:rsidRPr="004D2E77">
              <w:rPr>
                <w:rFonts w:eastAsia="Arial Nova Cond Light" w:cs="Linux Libertine"/>
                <w:color w:val="000000"/>
                <w:sz w:val="18"/>
                <w:szCs w:val="18"/>
              </w:rPr>
              <w:t xml:space="preserve"> prayer,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met with Witness SAHRIR TANJUNG and said "Er, the Chinese in front asked to reduce the volume of this mosque, his ears were noisy, what's the solution" then Witness SAHRIR TANJUNG replied "yes, we'll let you know later, Mr. Lobe and Mr. Dai </w:t>
            </w:r>
            <w:proofErr w:type="spellStart"/>
            <w:r w:rsidRPr="004D2E77">
              <w:rPr>
                <w:rFonts w:eastAsia="Arial Nova Cond Light" w:cs="Linux Libertine"/>
                <w:color w:val="000000"/>
                <w:sz w:val="18"/>
                <w:szCs w:val="18"/>
              </w:rPr>
              <w:t>Lami</w:t>
            </w:r>
            <w:proofErr w:type="spellEnd"/>
            <w:r w:rsidRPr="004D2E77">
              <w:rPr>
                <w:rFonts w:eastAsia="Arial Nova Cond Light" w:cs="Linux Libertine"/>
                <w:color w:val="000000"/>
                <w:sz w:val="18"/>
                <w:szCs w:val="18"/>
              </w:rPr>
              <w:t>”</w:t>
            </w:r>
          </w:p>
        </w:tc>
        <w:tc>
          <w:tcPr>
            <w:tcW w:w="3150" w:type="dxa"/>
          </w:tcPr>
          <w:p w14:paraId="2DC04DA9" w14:textId="77777777" w:rsidR="00096097" w:rsidRPr="004D2E77" w:rsidRDefault="00096097" w:rsidP="00453263">
            <w:pPr>
              <w:jc w:val="both"/>
              <w:rPr>
                <w:rFonts w:eastAsia="Arial Nova Cond Light" w:cs="Linux Libertine"/>
                <w:sz w:val="18"/>
                <w:szCs w:val="18"/>
              </w:rPr>
            </w:pPr>
          </w:p>
        </w:tc>
      </w:tr>
      <w:tr w:rsidR="00096097" w:rsidRPr="006F7344" w14:paraId="33F0EB44" w14:textId="77777777" w:rsidTr="00EF65B0">
        <w:tc>
          <w:tcPr>
            <w:tcW w:w="1684" w:type="dxa"/>
          </w:tcPr>
          <w:p w14:paraId="7B019742" w14:textId="77777777" w:rsidR="00096097" w:rsidRPr="004D2E77" w:rsidRDefault="00096097" w:rsidP="00453263">
            <w:pPr>
              <w:jc w:val="both"/>
              <w:rPr>
                <w:rFonts w:eastAsia="Arial Nova Cond Light" w:cs="Linux Libertine"/>
                <w:sz w:val="18"/>
                <w:szCs w:val="18"/>
              </w:rPr>
            </w:pPr>
            <w:proofErr w:type="spellStart"/>
            <w:r w:rsidRPr="004D2E77">
              <w:rPr>
                <w:rFonts w:eastAsia="Arial Nova Cond Light" w:cs="Linux Libertine"/>
                <w:sz w:val="18"/>
                <w:szCs w:val="18"/>
              </w:rPr>
              <w:t>Pukul</w:t>
            </w:r>
            <w:proofErr w:type="spellEnd"/>
            <w:r w:rsidRPr="004D2E77">
              <w:rPr>
                <w:rFonts w:eastAsia="Arial Nova Cond Light" w:cs="Linux Libertine"/>
                <w:sz w:val="18"/>
                <w:szCs w:val="18"/>
              </w:rPr>
              <w:t xml:space="preserve"> 19.00 </w:t>
            </w:r>
            <w:proofErr w:type="spellStart"/>
            <w:r w:rsidRPr="004D2E77">
              <w:rPr>
                <w:rFonts w:eastAsia="Arial Nova Cond Light" w:cs="Linux Libertine"/>
                <w:sz w:val="18"/>
                <w:szCs w:val="18"/>
              </w:rPr>
              <w:t>wib</w:t>
            </w:r>
            <w:proofErr w:type="spellEnd"/>
          </w:p>
        </w:tc>
        <w:tc>
          <w:tcPr>
            <w:tcW w:w="3531" w:type="dxa"/>
          </w:tcPr>
          <w:p w14:paraId="0714B8BD"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After Maghrib Prayer,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met with Mr. ZUL SAMBAS, Witness HARIS TUA MARPAUNG aka PAK LOBE and Witness DAILAMI then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said "how is this China in front asking for the volume of the mosque to be turned down" then Mr. ZUL SAMBAS, Witness HARIS TUA MARPAUNG Alias ​​PAK LOBE and Witness DAILAMI answered "let's go to his house",</w:t>
            </w:r>
          </w:p>
        </w:tc>
        <w:tc>
          <w:tcPr>
            <w:tcW w:w="3150" w:type="dxa"/>
          </w:tcPr>
          <w:p w14:paraId="40FFE494" w14:textId="77777777" w:rsidR="00096097" w:rsidRPr="004D2E77" w:rsidRDefault="00096097" w:rsidP="00453263">
            <w:pPr>
              <w:jc w:val="both"/>
              <w:rPr>
                <w:rFonts w:eastAsia="Arial Nova Cond Light" w:cs="Linux Libertine"/>
                <w:sz w:val="18"/>
                <w:szCs w:val="18"/>
              </w:rPr>
            </w:pPr>
          </w:p>
        </w:tc>
      </w:tr>
      <w:tr w:rsidR="00096097" w:rsidRPr="006F7344" w14:paraId="0E73B6F3" w14:textId="77777777" w:rsidTr="00EF65B0">
        <w:tc>
          <w:tcPr>
            <w:tcW w:w="1684" w:type="dxa"/>
          </w:tcPr>
          <w:p w14:paraId="3C7E5FF4" w14:textId="77777777" w:rsidR="00096097" w:rsidRPr="004D2E77" w:rsidRDefault="00096097" w:rsidP="00453263">
            <w:pPr>
              <w:jc w:val="both"/>
              <w:rPr>
                <w:rFonts w:eastAsia="Arial Nova Cond Light" w:cs="Linux Libertine"/>
                <w:sz w:val="18"/>
                <w:szCs w:val="18"/>
              </w:rPr>
            </w:pPr>
          </w:p>
        </w:tc>
        <w:tc>
          <w:tcPr>
            <w:tcW w:w="3531" w:type="dxa"/>
          </w:tcPr>
          <w:p w14:paraId="5733DBB8"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Isya</w:t>
            </w:r>
            <w:proofErr w:type="spellEnd"/>
            <w:r w:rsidRPr="004D2E77">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p w14:paraId="2282C95D" w14:textId="77777777" w:rsidR="00096097" w:rsidRPr="004D2E77" w:rsidRDefault="00096097" w:rsidP="00453263">
            <w:pPr>
              <w:jc w:val="both"/>
              <w:rPr>
                <w:rFonts w:eastAsia="Arial Nova Cond Light" w:cs="Linux Libertine"/>
                <w:sz w:val="18"/>
                <w:szCs w:val="18"/>
              </w:rPr>
            </w:pPr>
          </w:p>
        </w:tc>
      </w:tr>
      <w:tr w:rsidR="00096097" w:rsidRPr="006F7344" w14:paraId="7A7886B8" w14:textId="77777777" w:rsidTr="00EF65B0">
        <w:tc>
          <w:tcPr>
            <w:tcW w:w="1684" w:type="dxa"/>
          </w:tcPr>
          <w:p w14:paraId="083E4AAB"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21.00 </w:t>
            </w:r>
            <w:proofErr w:type="spellStart"/>
            <w:r w:rsidRPr="004D2E77">
              <w:rPr>
                <w:rFonts w:eastAsia="Arial Nova Cond Light" w:cs="Linux Libertine"/>
                <w:sz w:val="18"/>
                <w:szCs w:val="18"/>
              </w:rPr>
              <w:t>Wib</w:t>
            </w:r>
            <w:proofErr w:type="spellEnd"/>
          </w:p>
        </w:tc>
        <w:tc>
          <w:tcPr>
            <w:tcW w:w="3531" w:type="dxa"/>
          </w:tcPr>
          <w:p w14:paraId="58C3330C"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4D2E77">
              <w:rPr>
                <w:rFonts w:eastAsia="Arial Nova Cond Light" w:cs="Linux Libertine"/>
                <w:sz w:val="18"/>
                <w:szCs w:val="18"/>
              </w:rPr>
              <w:t>Kelurahan</w:t>
            </w:r>
            <w:proofErr w:type="spellEnd"/>
            <w:r w:rsidRPr="004D2E77">
              <w:rPr>
                <w:rFonts w:eastAsia="Arial Nova Cond Light" w:cs="Linux Libertine"/>
                <w:sz w:val="18"/>
                <w:szCs w:val="18"/>
              </w:rPr>
              <w:t xml:space="preserve"> Office.</w:t>
            </w:r>
          </w:p>
        </w:tc>
        <w:tc>
          <w:tcPr>
            <w:tcW w:w="3150" w:type="dxa"/>
          </w:tcPr>
          <w:p w14:paraId="538A44A6" w14:textId="184B40B0"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At around 23.00 WIB, the people were crowded and shouted "burn... burn" then shouted "Allahu Akbar, Allahu Akbar" and because of the Defendant's actions, Witness ALRIFAI ZUHERISA Alias ​​ALDO and Witness BUDI ARIYANTO along with other masses damaged the Defendant's house and the monastery / </w:t>
            </w:r>
            <w:proofErr w:type="spellStart"/>
            <w:r w:rsidRPr="004D2E77">
              <w:rPr>
                <w:rFonts w:eastAsia="Arial Nova Cond Light" w:cs="Linux Libertine"/>
                <w:sz w:val="18"/>
                <w:szCs w:val="18"/>
              </w:rPr>
              <w:t>Pekong</w:t>
            </w:r>
            <w:proofErr w:type="spellEnd"/>
            <w:r w:rsidRPr="004D2E77">
              <w:rPr>
                <w:rFonts w:eastAsia="Arial Nova Cond Light" w:cs="Linux Libertine"/>
                <w:sz w:val="18"/>
                <w:szCs w:val="18"/>
              </w:rPr>
              <w:t xml:space="preserve"> in </w:t>
            </w:r>
            <w:proofErr w:type="spellStart"/>
            <w:r w:rsidRPr="004D2E77">
              <w:rPr>
                <w:rFonts w:eastAsia="Arial Nova Cond Light" w:cs="Linux Libertine"/>
                <w:sz w:val="18"/>
                <w:szCs w:val="18"/>
              </w:rPr>
              <w:t>Tanjungbalai</w:t>
            </w:r>
            <w:proofErr w:type="spellEnd"/>
            <w:r w:rsidRPr="004D2E77">
              <w:rPr>
                <w:rFonts w:eastAsia="Arial Nova Cond Light" w:cs="Linux Libertine"/>
                <w:sz w:val="18"/>
                <w:szCs w:val="18"/>
              </w:rPr>
              <w:t xml:space="preserve"> City.</w:t>
            </w:r>
          </w:p>
        </w:tc>
      </w:tr>
      <w:tr w:rsidR="00096097" w:rsidRPr="006F7344" w14:paraId="3ABAC297" w14:textId="77777777" w:rsidTr="00EF65B0">
        <w:tc>
          <w:tcPr>
            <w:tcW w:w="1684" w:type="dxa"/>
          </w:tcPr>
          <w:p w14:paraId="7CD528B1"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2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1887053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Witness HARIS TUA MARPAUNG, Witness </w:t>
            </w:r>
            <w:proofErr w:type="spellStart"/>
            <w:r w:rsidRPr="004D2E77">
              <w:rPr>
                <w:rFonts w:eastAsia="Arial Nova Cond Light" w:cs="Linux Libertine"/>
                <w:sz w:val="18"/>
                <w:szCs w:val="18"/>
              </w:rPr>
              <w:t>Drs.</w:t>
            </w:r>
            <w:proofErr w:type="spellEnd"/>
            <w:r w:rsidRPr="004D2E77">
              <w:rPr>
                <w:rFonts w:eastAsia="Arial Nova Cond Light" w:cs="Linux Libertine"/>
                <w:sz w:val="18"/>
                <w:szCs w:val="18"/>
              </w:rPr>
              <w:t xml:space="preserve"> DAILAMI, </w:t>
            </w:r>
            <w:proofErr w:type="spellStart"/>
            <w:r w:rsidRPr="004D2E77">
              <w:rPr>
                <w:rFonts w:eastAsia="Arial Nova Cond Light" w:cs="Linux Libertine"/>
                <w:sz w:val="18"/>
                <w:szCs w:val="18"/>
              </w:rPr>
              <w:t>M.Pd</w:t>
            </w:r>
            <w:proofErr w:type="spellEnd"/>
            <w:r w:rsidRPr="004D2E77">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4D2E77">
              <w:rPr>
                <w:rFonts w:eastAsia="Arial Nova Cond Light" w:cs="Linux Libertine"/>
                <w:sz w:val="18"/>
                <w:szCs w:val="18"/>
              </w:rPr>
              <w:t>Maksum</w:t>
            </w:r>
            <w:proofErr w:type="spellEnd"/>
            <w:r w:rsidRPr="004D2E77">
              <w:rPr>
                <w:rFonts w:eastAsia="Arial Nova Cond Light" w:cs="Linux Libertine"/>
                <w:sz w:val="18"/>
                <w:szCs w:val="18"/>
              </w:rPr>
              <w:t xml:space="preserve"> Jalan </w:t>
            </w:r>
            <w:proofErr w:type="spellStart"/>
            <w:r w:rsidR="00EF65B0" w:rsidRPr="004D2E77">
              <w:rPr>
                <w:rFonts w:eastAsia="Arial Nova Cond Light" w:cs="Linux Libertine"/>
                <w:sz w:val="18"/>
                <w:szCs w:val="18"/>
              </w:rPr>
              <w:t>Karya</w:t>
            </w:r>
            <w:proofErr w:type="spellEnd"/>
            <w:r w:rsidR="00EF65B0" w:rsidRPr="004D2E77">
              <w:rPr>
                <w:rFonts w:eastAsia="Arial Nova Cond Light" w:cs="Linux Libertine"/>
                <w:sz w:val="18"/>
                <w:szCs w:val="18"/>
              </w:rPr>
              <w:t xml:space="preserve"> </w:t>
            </w:r>
            <w:proofErr w:type="spellStart"/>
            <w:r w:rsidR="00EF65B0" w:rsidRPr="004D2E77">
              <w:rPr>
                <w:rFonts w:eastAsia="Arial Nova Cond Light" w:cs="Linux Libertine"/>
                <w:sz w:val="18"/>
                <w:szCs w:val="18"/>
              </w:rPr>
              <w:t>Tanjungbalai</w:t>
            </w:r>
            <w:proofErr w:type="spellEnd"/>
            <w:r w:rsidR="00EF65B0" w:rsidRPr="004D2E77">
              <w:rPr>
                <w:rFonts w:eastAsia="Arial Nova Cond Light" w:cs="Linux Libertine"/>
                <w:sz w:val="18"/>
                <w:szCs w:val="18"/>
              </w:rPr>
              <w:t xml:space="preserve"> and</w:t>
            </w:r>
            <w:r w:rsidRPr="004D2E77">
              <w:rPr>
                <w:rFonts w:eastAsia="Arial Nova Cond Light" w:cs="Linux Libertine"/>
                <w:sz w:val="18"/>
                <w:szCs w:val="18"/>
              </w:rPr>
              <w:t xml:space="preserve"> signed at on the stamp of six thousand.</w:t>
            </w:r>
          </w:p>
        </w:tc>
      </w:tr>
      <w:tr w:rsidR="00096097" w:rsidRPr="006F7344" w14:paraId="4C2A72AC" w14:textId="77777777" w:rsidTr="00EF65B0">
        <w:tc>
          <w:tcPr>
            <w:tcW w:w="1684" w:type="dxa"/>
          </w:tcPr>
          <w:p w14:paraId="29C7DCDE"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14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73710B75"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The United Independent Student and Community Alliance (AMMIB) submitted a letter to the Chair of the MUI </w:t>
            </w:r>
            <w:proofErr w:type="spellStart"/>
            <w:r w:rsidRPr="004D2E77">
              <w:rPr>
                <w:rFonts w:eastAsia="Arial Nova Cond Light" w:cs="Linux Libertine"/>
                <w:sz w:val="18"/>
                <w:szCs w:val="18"/>
              </w:rPr>
              <w:t>Tanjungbalai</w:t>
            </w:r>
            <w:proofErr w:type="spellEnd"/>
            <w:r w:rsidRPr="004D2E77">
              <w:rPr>
                <w:rFonts w:eastAsia="Arial Nova Cond Light" w:cs="Linux Libertine"/>
                <w:sz w:val="18"/>
                <w:szCs w:val="18"/>
              </w:rPr>
              <w:t xml:space="preserve"> City with Letter Number: </w:t>
            </w:r>
            <w:proofErr w:type="spellStart"/>
            <w:r w:rsidRPr="004D2E77">
              <w:rPr>
                <w:rFonts w:eastAsia="Arial Nova Cond Light" w:cs="Linux Libertine"/>
                <w:sz w:val="18"/>
                <w:szCs w:val="18"/>
              </w:rPr>
              <w:t>Ist</w:t>
            </w:r>
            <w:proofErr w:type="spellEnd"/>
            <w:r w:rsidRPr="004D2E77">
              <w:rPr>
                <w:rFonts w:eastAsia="Arial Nova Cond Light" w:cs="Linux Libertine"/>
                <w:sz w:val="18"/>
                <w:szCs w:val="18"/>
              </w:rPr>
              <w:t xml:space="preserve">/038/B/AMMIB-TB/XII/2016 dated </w:t>
            </w:r>
            <w:r w:rsidRPr="004D2E77">
              <w:rPr>
                <w:rFonts w:eastAsia="Arial Nova Cond Light" w:cs="Linux Libertine"/>
                <w:sz w:val="18"/>
                <w:szCs w:val="18"/>
              </w:rPr>
              <w:lastRenderedPageBreak/>
              <w:t>December 14, 2016, regarding Requesting Audiences and MUI Fatwas Regarding Allegations of Religious Blasphemy. By An Ethnic Chinese Named MELIANA.</w:t>
            </w:r>
          </w:p>
        </w:tc>
      </w:tr>
      <w:tr w:rsidR="00096097" w:rsidRPr="006F7344" w14:paraId="200237D5" w14:textId="77777777" w:rsidTr="00EF65B0">
        <w:tc>
          <w:tcPr>
            <w:tcW w:w="1684" w:type="dxa"/>
          </w:tcPr>
          <w:p w14:paraId="137E0A8D"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lastRenderedPageBreak/>
              <w:t xml:space="preserve">19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6567836F" w14:textId="77777777" w:rsidR="00096097" w:rsidRPr="004D2E77" w:rsidRDefault="00096097" w:rsidP="00453263">
            <w:pPr>
              <w:jc w:val="both"/>
              <w:rPr>
                <w:rFonts w:eastAsia="Arial Nova Cond Light" w:cs="Linux Libertine"/>
                <w:sz w:val="18"/>
                <w:szCs w:val="18"/>
              </w:rPr>
            </w:pPr>
          </w:p>
        </w:tc>
        <w:tc>
          <w:tcPr>
            <w:tcW w:w="3150" w:type="dxa"/>
          </w:tcPr>
          <w:p w14:paraId="4F2A2CB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Tanjung</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Balai</w:t>
            </w:r>
            <w:proofErr w:type="spellEnd"/>
            <w:r w:rsidRPr="004D2E77">
              <w:rPr>
                <w:rFonts w:eastAsia="Arial Nova Cond Light" w:cs="Linux Libertine"/>
                <w:color w:val="000000"/>
                <w:sz w:val="18"/>
                <w:szCs w:val="18"/>
              </w:rPr>
              <w:t xml:space="preserve"> City MUI has held a meeting of the DP Fatwa Commission. MUI </w:t>
            </w:r>
            <w:proofErr w:type="spellStart"/>
            <w:r w:rsidRPr="004D2E77">
              <w:rPr>
                <w:rFonts w:eastAsia="Arial Nova Cond Light" w:cs="Linux Libertine"/>
                <w:color w:val="000000"/>
                <w:sz w:val="18"/>
                <w:szCs w:val="18"/>
              </w:rPr>
              <w:t>Tanjungbalai</w:t>
            </w:r>
            <w:proofErr w:type="spellEnd"/>
            <w:r w:rsidRPr="004D2E77">
              <w:rPr>
                <w:rFonts w:eastAsia="Arial Nova Cond Light" w:cs="Linux Libertine"/>
                <w:color w:val="000000"/>
                <w:sz w:val="18"/>
                <w:szCs w:val="18"/>
              </w:rPr>
              <w:t xml:space="preserve"> City and decided to request a fatwa from the DP. MUI North </w:t>
            </w:r>
            <w:proofErr w:type="spellStart"/>
            <w:r w:rsidRPr="004D2E77">
              <w:rPr>
                <w:rFonts w:eastAsia="Arial Nova Cond Light" w:cs="Linux Libertine"/>
                <w:color w:val="000000"/>
                <w:sz w:val="18"/>
                <w:szCs w:val="18"/>
              </w:rPr>
              <w:t>Smatera</w:t>
            </w:r>
            <w:proofErr w:type="spellEnd"/>
            <w:r w:rsidRPr="004D2E77">
              <w:rPr>
                <w:rFonts w:eastAsia="Arial Nova Cond Light" w:cs="Linux Libertine"/>
                <w:color w:val="000000"/>
                <w:sz w:val="18"/>
                <w:szCs w:val="18"/>
              </w:rPr>
              <w:t xml:space="preserve"> Province for the blasphemy by issuing Letter Number: A.056/DP-2/MUI/XII/2016</w:t>
            </w:r>
          </w:p>
        </w:tc>
      </w:tr>
      <w:tr w:rsidR="00096097" w:rsidRPr="006F7344" w14:paraId="2E25A9FC" w14:textId="77777777" w:rsidTr="00EF65B0">
        <w:tc>
          <w:tcPr>
            <w:tcW w:w="1684" w:type="dxa"/>
          </w:tcPr>
          <w:p w14:paraId="1024A792"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14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693D4090"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United Independent Student and Community Alliance (AMMIB) Number: </w:t>
            </w:r>
            <w:proofErr w:type="spellStart"/>
            <w:r w:rsidRPr="004D2E77">
              <w:rPr>
                <w:rFonts w:eastAsia="Arial Nova Cond Light" w:cs="Linux Libertine"/>
                <w:sz w:val="18"/>
                <w:szCs w:val="18"/>
              </w:rPr>
              <w:t>Ist</w:t>
            </w:r>
            <w:proofErr w:type="spellEnd"/>
            <w:r w:rsidRPr="004D2E77">
              <w:rPr>
                <w:rFonts w:eastAsia="Arial Nova Cond Light" w:cs="Linux Libertine"/>
                <w:sz w:val="18"/>
                <w:szCs w:val="18"/>
              </w:rPr>
              <w:t>/038/B/AMMIB-TB/XII/2016 dated 14 December 2016, Request an Audience and MUI Fatwa related to blasphemy committed by an ethnic Chinese named MELIANA</w:t>
            </w:r>
          </w:p>
        </w:tc>
      </w:tr>
      <w:tr w:rsidR="00096097" w:rsidRPr="006F7344" w14:paraId="24720E3F" w14:textId="77777777" w:rsidTr="00EF65B0">
        <w:tc>
          <w:tcPr>
            <w:tcW w:w="1684" w:type="dxa"/>
          </w:tcPr>
          <w:p w14:paraId="75F6FC17" w14:textId="77777777" w:rsidR="00096097" w:rsidRPr="004D2E77" w:rsidRDefault="00096097" w:rsidP="00453263">
            <w:pPr>
              <w:jc w:val="both"/>
              <w:rPr>
                <w:rFonts w:eastAsia="Arial Nova Cond Light" w:cs="Linux Libertine"/>
                <w:sz w:val="18"/>
                <w:szCs w:val="18"/>
              </w:rPr>
            </w:pPr>
          </w:p>
        </w:tc>
        <w:tc>
          <w:tcPr>
            <w:tcW w:w="3531" w:type="dxa"/>
          </w:tcPr>
          <w:p w14:paraId="1F31EC81"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Proses </w:t>
            </w:r>
            <w:proofErr w:type="spellStart"/>
            <w:r w:rsidRPr="004D2E77">
              <w:rPr>
                <w:rFonts w:eastAsia="Arial Nova Cond Light" w:cs="Linux Libertine"/>
                <w:sz w:val="18"/>
                <w:szCs w:val="18"/>
              </w:rPr>
              <w:t>berhenti</w:t>
            </w:r>
            <w:proofErr w:type="spellEnd"/>
          </w:p>
        </w:tc>
        <w:tc>
          <w:tcPr>
            <w:tcW w:w="3150" w:type="dxa"/>
          </w:tcPr>
          <w:p w14:paraId="594AC4F0"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r>
      <w:tr w:rsidR="00096097" w:rsidRPr="006F7344" w14:paraId="3D17B4CD" w14:textId="77777777" w:rsidTr="00EF65B0">
        <w:tc>
          <w:tcPr>
            <w:tcW w:w="1684" w:type="dxa"/>
          </w:tcPr>
          <w:p w14:paraId="46993F4F"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January 24</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531" w:type="dxa"/>
          </w:tcPr>
          <w:p w14:paraId="001E8AED" w14:textId="77777777" w:rsidR="00096097" w:rsidRPr="004D2E77" w:rsidRDefault="00096097" w:rsidP="00453263">
            <w:pPr>
              <w:jc w:val="both"/>
              <w:rPr>
                <w:rFonts w:eastAsia="Arial Nova Cond Light" w:cs="Linux Libertine"/>
                <w:sz w:val="18"/>
                <w:szCs w:val="18"/>
              </w:rPr>
            </w:pPr>
          </w:p>
        </w:tc>
        <w:tc>
          <w:tcPr>
            <w:tcW w:w="3150" w:type="dxa"/>
          </w:tcPr>
          <w:p w14:paraId="2EC455AE" w14:textId="733EC28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w:t>
            </w:r>
            <w:proofErr w:type="spellStart"/>
            <w:r w:rsidRPr="004D2E77">
              <w:rPr>
                <w:rFonts w:eastAsia="Arial Nova Cond Light" w:cs="Linux Libertine"/>
                <w:color w:val="000000"/>
                <w:sz w:val="18"/>
                <w:szCs w:val="18"/>
              </w:rPr>
              <w:t>Tanjung</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Balai</w:t>
            </w:r>
            <w:proofErr w:type="spellEnd"/>
            <w:r w:rsidRPr="004D2E77">
              <w:rPr>
                <w:rFonts w:eastAsia="Arial Nova Cond Light" w:cs="Linux Libertine"/>
                <w:color w:val="000000"/>
                <w:sz w:val="18"/>
                <w:szCs w:val="18"/>
              </w:rPr>
              <w:t xml:space="preserve"> MUI Commission refused to issue </w:t>
            </w:r>
            <w:proofErr w:type="spellStart"/>
            <w:r w:rsidRPr="004D2E77">
              <w:rPr>
                <w:rFonts w:eastAsia="Arial Nova Cond Light" w:cs="Linux Libertine"/>
                <w:color w:val="000000"/>
                <w:sz w:val="18"/>
                <w:szCs w:val="18"/>
              </w:rPr>
              <w:t>Meiliana's</w:t>
            </w:r>
            <w:proofErr w:type="spellEnd"/>
            <w:r w:rsidRPr="004D2E77">
              <w:rPr>
                <w:rFonts w:eastAsia="Arial Nova Cond Light" w:cs="Linux Libertine"/>
                <w:color w:val="000000"/>
                <w:sz w:val="18"/>
                <w:szCs w:val="18"/>
              </w:rPr>
              <w:t xml:space="preserve"> Fatwa. However, the hard-liner Islamic groups FUI, HTI, Al-</w:t>
            </w:r>
            <w:proofErr w:type="spellStart"/>
            <w:r w:rsidRPr="004D2E77">
              <w:rPr>
                <w:rFonts w:eastAsia="Arial Nova Cond Light" w:cs="Linux Libertine"/>
                <w:color w:val="000000"/>
                <w:sz w:val="18"/>
                <w:szCs w:val="18"/>
              </w:rPr>
              <w:t>Washilah</w:t>
            </w:r>
            <w:proofErr w:type="spellEnd"/>
            <w:r w:rsidRPr="004D2E77">
              <w:rPr>
                <w:rFonts w:eastAsia="Arial Nova Cond Light" w:cs="Linux Libertine"/>
                <w:color w:val="000000"/>
                <w:sz w:val="18"/>
                <w:szCs w:val="18"/>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6F7344" w14:paraId="544B65E4" w14:textId="77777777" w:rsidTr="00EF65B0">
        <w:tc>
          <w:tcPr>
            <w:tcW w:w="1684" w:type="dxa"/>
          </w:tcPr>
          <w:p w14:paraId="517FF45D"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August 13</w:t>
            </w:r>
            <w:r w:rsidRPr="004D2E77">
              <w:rPr>
                <w:rFonts w:eastAsia="Arial Nova Cond Light" w:cs="Linux Libertine"/>
                <w:sz w:val="18"/>
                <w:szCs w:val="18"/>
                <w:vertAlign w:val="superscript"/>
              </w:rPr>
              <w:t>th</w:t>
            </w:r>
            <w:r w:rsidRPr="004D2E77">
              <w:rPr>
                <w:rFonts w:eastAsia="Arial Nova Cond Light" w:cs="Linux Libertine"/>
                <w:sz w:val="18"/>
                <w:szCs w:val="18"/>
              </w:rPr>
              <w:t>, 2018</w:t>
            </w:r>
          </w:p>
        </w:tc>
        <w:tc>
          <w:tcPr>
            <w:tcW w:w="3531" w:type="dxa"/>
          </w:tcPr>
          <w:p w14:paraId="34CE7019" w14:textId="749061E0"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Public Prosecutor started to prosecute </w:t>
            </w:r>
            <w:proofErr w:type="spellStart"/>
            <w:r w:rsidRPr="004D2E77">
              <w:rPr>
                <w:rFonts w:eastAsia="Arial Nova Cond Light" w:cs="Linux Libertine"/>
                <w:color w:val="000000"/>
                <w:sz w:val="18"/>
                <w:szCs w:val="18"/>
              </w:rPr>
              <w:t>Meiliana</w:t>
            </w:r>
            <w:proofErr w:type="spellEnd"/>
            <w:r w:rsidRPr="004D2E77">
              <w:rPr>
                <w:rFonts w:eastAsia="Arial Nova Cond Light" w:cs="Linux Libertine"/>
                <w:color w:val="000000"/>
                <w:sz w:val="18"/>
                <w:szCs w:val="18"/>
              </w:rPr>
              <w:t xml:space="preserve"> under the letter No. Reg. Case: PDM-05/TBALAI/05/2018 dated August 13, 2018.</w:t>
            </w:r>
          </w:p>
        </w:tc>
        <w:tc>
          <w:tcPr>
            <w:tcW w:w="3150" w:type="dxa"/>
          </w:tcPr>
          <w:p w14:paraId="6EAF4087" w14:textId="77777777"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 xml:space="preserve">The </w:t>
            </w:r>
            <w:proofErr w:type="spellStart"/>
            <w:r w:rsidRPr="004D2E77">
              <w:rPr>
                <w:rFonts w:eastAsia="Arial Nova Cond Light" w:cs="Linux Libertine"/>
                <w:sz w:val="18"/>
                <w:szCs w:val="18"/>
              </w:rPr>
              <w:t>Meiliana</w:t>
            </w:r>
            <w:proofErr w:type="spellEnd"/>
            <w:r w:rsidRPr="004D2E77">
              <w:rPr>
                <w:rFonts w:eastAsia="Arial Nova Cond Light" w:cs="Linux Libertine"/>
                <w:sz w:val="18"/>
                <w:szCs w:val="18"/>
              </w:rPr>
              <w:t xml:space="preserve"> case coincided with the Anti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action in the Jakarta Local Election. Various anti-blasphemy movements are ongoing and have influenced the legal process in the </w:t>
            </w:r>
            <w:proofErr w:type="spellStart"/>
            <w:r w:rsidRPr="004D2E77">
              <w:rPr>
                <w:rFonts w:eastAsia="Arial Nova Cond Light" w:cs="Linux Libertine"/>
                <w:sz w:val="18"/>
                <w:szCs w:val="18"/>
              </w:rPr>
              <w:t>Meiliana</w:t>
            </w:r>
            <w:proofErr w:type="spellEnd"/>
            <w:r w:rsidRPr="004D2E77">
              <w:rPr>
                <w:rFonts w:eastAsia="Arial Nova Cond Light" w:cs="Linux Libertine"/>
                <w:sz w:val="18"/>
                <w:szCs w:val="18"/>
              </w:rPr>
              <w:t xml:space="preserve"> case.</w:t>
            </w:r>
          </w:p>
        </w:tc>
      </w:tr>
      <w:tr w:rsidR="00096097" w:rsidRPr="006F7344" w14:paraId="6578E21D" w14:textId="77777777" w:rsidTr="00EF65B0">
        <w:tc>
          <w:tcPr>
            <w:tcW w:w="1684" w:type="dxa"/>
          </w:tcPr>
          <w:p w14:paraId="6B90B690" w14:textId="5E34109D" w:rsidR="00096097" w:rsidRPr="004D2E77" w:rsidRDefault="00096097" w:rsidP="00453263">
            <w:pPr>
              <w:jc w:val="both"/>
              <w:rPr>
                <w:rFonts w:eastAsia="Arial Nova Cond Light" w:cs="Linux Libertine"/>
                <w:sz w:val="18"/>
                <w:szCs w:val="18"/>
              </w:rPr>
            </w:pPr>
            <w:r w:rsidRPr="004D2E77">
              <w:rPr>
                <w:rFonts w:eastAsia="Arial Nova Cond Light" w:cs="Linux Libertine"/>
                <w:sz w:val="18"/>
                <w:szCs w:val="18"/>
              </w:rPr>
              <w:t>August 21st, 2018</w:t>
            </w:r>
          </w:p>
        </w:tc>
        <w:tc>
          <w:tcPr>
            <w:tcW w:w="3531" w:type="dxa"/>
          </w:tcPr>
          <w:p w14:paraId="29B8B13E" w14:textId="1ADA86D0"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Verdict 1612/</w:t>
            </w:r>
            <w:proofErr w:type="spellStart"/>
            <w:r w:rsidRPr="004D2E77">
              <w:rPr>
                <w:rFonts w:eastAsia="Arial Nova Cond Light" w:cs="Linux Libertine"/>
                <w:color w:val="000000"/>
                <w:sz w:val="18"/>
                <w:szCs w:val="18"/>
              </w:rPr>
              <w:t>Pid.B</w:t>
            </w:r>
            <w:proofErr w:type="spellEnd"/>
            <w:r w:rsidRPr="004D2E77">
              <w:rPr>
                <w:rFonts w:eastAsia="Arial Nova Cond Light" w:cs="Linux Libertine"/>
                <w:color w:val="000000"/>
                <w:sz w:val="18"/>
                <w:szCs w:val="18"/>
              </w:rPr>
              <w:t xml:space="preserve">/2018/PN </w:t>
            </w:r>
            <w:proofErr w:type="spellStart"/>
            <w:r w:rsidRPr="004D2E77">
              <w:rPr>
                <w:rFonts w:eastAsia="Arial Nova Cond Light" w:cs="Linux Libertine"/>
                <w:color w:val="000000"/>
                <w:sz w:val="18"/>
                <w:szCs w:val="18"/>
              </w:rPr>
              <w:t>Mdn</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Meiliana</w:t>
            </w:r>
            <w:proofErr w:type="spellEnd"/>
            <w:r w:rsidRPr="004D2E77">
              <w:rPr>
                <w:rFonts w:eastAsia="Arial Nova Cond Light" w:cs="Linux Libertine"/>
                <w:color w:val="000000"/>
                <w:sz w:val="18"/>
                <w:szCs w:val="18"/>
              </w:rPr>
              <w:t xml:space="preserve">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82028">
              <w:rPr>
                <w:rStyle w:val="FootnoteReference"/>
                <w:rFonts w:eastAsia="Arial Nova Cond Light"/>
              </w:rPr>
              <w:footnoteReference w:id="165"/>
            </w:r>
          </w:p>
        </w:tc>
        <w:tc>
          <w:tcPr>
            <w:tcW w:w="3150" w:type="dxa"/>
          </w:tcPr>
          <w:p w14:paraId="2D7465FA" w14:textId="77777777" w:rsidR="00096097" w:rsidRPr="004D2E77" w:rsidRDefault="00096097" w:rsidP="00453263">
            <w:pPr>
              <w:jc w:val="both"/>
              <w:rPr>
                <w:rFonts w:eastAsia="Arial Nova Cond Light" w:cs="Linux Libertine"/>
                <w:sz w:val="18"/>
                <w:szCs w:val="18"/>
              </w:rPr>
            </w:pPr>
          </w:p>
        </w:tc>
      </w:tr>
      <w:tr w:rsidR="00096097" w:rsidRPr="006F7344" w14:paraId="254C92DA" w14:textId="77777777" w:rsidTr="00EF65B0">
        <w:tc>
          <w:tcPr>
            <w:tcW w:w="1684" w:type="dxa"/>
          </w:tcPr>
          <w:p w14:paraId="69875883" w14:textId="38F33DE5"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27 </w:t>
            </w:r>
            <w:proofErr w:type="spellStart"/>
            <w:r w:rsidRPr="004D2E77">
              <w:rPr>
                <w:rFonts w:eastAsia="Arial Nova Cond Light" w:cs="Linux Libertine"/>
                <w:color w:val="000000"/>
                <w:sz w:val="18"/>
                <w:szCs w:val="18"/>
              </w:rPr>
              <w:t>Agustus</w:t>
            </w:r>
            <w:proofErr w:type="spellEnd"/>
            <w:r w:rsidRPr="004D2E77">
              <w:rPr>
                <w:rFonts w:eastAsia="Arial Nova Cond Light" w:cs="Linux Libertine"/>
                <w:color w:val="000000"/>
                <w:sz w:val="18"/>
                <w:szCs w:val="18"/>
              </w:rPr>
              <w:t xml:space="preserve"> 2018. </w:t>
            </w:r>
          </w:p>
          <w:p w14:paraId="085B7B9A" w14:textId="77777777" w:rsidR="00096097" w:rsidRPr="004D2E77" w:rsidRDefault="00096097" w:rsidP="00453263">
            <w:pPr>
              <w:jc w:val="both"/>
              <w:rPr>
                <w:rFonts w:eastAsia="Arial Nova Cond Light" w:cs="Linux Libertine"/>
                <w:sz w:val="18"/>
                <w:szCs w:val="18"/>
              </w:rPr>
            </w:pPr>
          </w:p>
        </w:tc>
        <w:tc>
          <w:tcPr>
            <w:tcW w:w="3531" w:type="dxa"/>
          </w:tcPr>
          <w:p w14:paraId="38A16689"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4D2E77">
              <w:rPr>
                <w:rFonts w:eastAsia="Arial Nova Cond Light" w:cs="Linux Libertine"/>
                <w:color w:val="000000"/>
                <w:sz w:val="18"/>
                <w:szCs w:val="18"/>
              </w:rPr>
              <w:t>Akta.Pid</w:t>
            </w:r>
            <w:proofErr w:type="spellEnd"/>
            <w:r w:rsidRPr="004D2E77">
              <w:rPr>
                <w:rFonts w:eastAsia="Arial Nova Cond Light" w:cs="Linux Libertine"/>
                <w:color w:val="000000"/>
                <w:sz w:val="18"/>
                <w:szCs w:val="18"/>
              </w:rPr>
              <w:t xml:space="preserve">/2018/PN </w:t>
            </w:r>
            <w:proofErr w:type="spellStart"/>
            <w:r w:rsidRPr="004D2E77">
              <w:rPr>
                <w:rFonts w:eastAsia="Arial Nova Cond Light" w:cs="Linux Libertine"/>
                <w:color w:val="000000"/>
                <w:sz w:val="18"/>
                <w:szCs w:val="18"/>
              </w:rPr>
              <w:t>Mdn</w:t>
            </w:r>
            <w:proofErr w:type="spellEnd"/>
          </w:p>
        </w:tc>
        <w:tc>
          <w:tcPr>
            <w:tcW w:w="3150" w:type="dxa"/>
          </w:tcPr>
          <w:p w14:paraId="22E77A53" w14:textId="77777777" w:rsidR="00096097" w:rsidRPr="004D2E77" w:rsidRDefault="00096097" w:rsidP="00453263">
            <w:pPr>
              <w:jc w:val="both"/>
              <w:rPr>
                <w:rFonts w:eastAsia="Arial Nova Cond Light" w:cs="Linux Libertine"/>
                <w:sz w:val="18"/>
                <w:szCs w:val="18"/>
              </w:rPr>
            </w:pPr>
          </w:p>
        </w:tc>
      </w:tr>
      <w:tr w:rsidR="00096097" w:rsidRPr="006F7344" w14:paraId="340DB4BE" w14:textId="77777777" w:rsidTr="00EF65B0">
        <w:tc>
          <w:tcPr>
            <w:tcW w:w="1684" w:type="dxa"/>
          </w:tcPr>
          <w:p w14:paraId="05AA80BA"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Kamis</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tanggal</w:t>
            </w:r>
            <w:proofErr w:type="spellEnd"/>
            <w:r w:rsidRPr="004D2E77">
              <w:rPr>
                <w:rFonts w:eastAsia="Arial Nova Cond Light" w:cs="Linux Libertine"/>
                <w:color w:val="000000"/>
                <w:sz w:val="18"/>
                <w:szCs w:val="18"/>
              </w:rPr>
              <w:t xml:space="preserve"> 25 </w:t>
            </w:r>
            <w:proofErr w:type="spellStart"/>
            <w:r w:rsidRPr="004D2E77">
              <w:rPr>
                <w:rFonts w:eastAsia="Arial Nova Cond Light" w:cs="Linux Libertine"/>
                <w:color w:val="000000"/>
                <w:sz w:val="18"/>
                <w:szCs w:val="18"/>
              </w:rPr>
              <w:t>Oktober</w:t>
            </w:r>
            <w:proofErr w:type="spellEnd"/>
            <w:r w:rsidRPr="004D2E77">
              <w:rPr>
                <w:rFonts w:eastAsia="Arial Nova Cond Light" w:cs="Linux Libertine"/>
                <w:color w:val="000000"/>
                <w:sz w:val="18"/>
                <w:szCs w:val="18"/>
              </w:rPr>
              <w:t xml:space="preserve"> 2018 </w:t>
            </w:r>
          </w:p>
          <w:p w14:paraId="791916A4"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82028">
              <w:rPr>
                <w:rStyle w:val="FootnoteReference"/>
                <w:rFonts w:eastAsia="Arial Nova Cond Light"/>
              </w:rPr>
              <w:footnoteReference w:id="166"/>
            </w:r>
          </w:p>
          <w:p w14:paraId="0CBC3833"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Various agencies sent Amicus Currie for the court to consider not convicting </w:t>
            </w:r>
            <w:proofErr w:type="spellStart"/>
            <w:r w:rsidRPr="004D2E77">
              <w:rPr>
                <w:rFonts w:eastAsia="Arial Nova Cond Light" w:cs="Linux Libertine"/>
                <w:color w:val="000000"/>
                <w:sz w:val="18"/>
                <w:szCs w:val="18"/>
              </w:rPr>
              <w:t>Meiliana</w:t>
            </w:r>
            <w:proofErr w:type="spellEnd"/>
            <w:r w:rsidRPr="004D2E77">
              <w:rPr>
                <w:rFonts w:eastAsia="Arial Nova Cond Light" w:cs="Linux Libertine"/>
                <w:color w:val="000000"/>
                <w:sz w:val="18"/>
                <w:szCs w:val="18"/>
              </w:rPr>
              <w:t>:</w:t>
            </w:r>
          </w:p>
          <w:p w14:paraId="36ABE4FD" w14:textId="6E2E1A3A"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Indonesian Judicial Monitoring Society (</w:t>
            </w:r>
            <w:proofErr w:type="spellStart"/>
            <w:r w:rsidRPr="004D2E77">
              <w:rPr>
                <w:rFonts w:eastAsia="Arial Nova Cond Light" w:cs="Linux Libertine"/>
                <w:color w:val="000000"/>
                <w:sz w:val="18"/>
                <w:szCs w:val="18"/>
              </w:rPr>
              <w:t>MaPPI</w:t>
            </w:r>
            <w:proofErr w:type="spellEnd"/>
            <w:r w:rsidRPr="004D2E77">
              <w:rPr>
                <w:rFonts w:eastAsia="Arial Nova Cond Light" w:cs="Linux Libertine"/>
                <w:color w:val="000000"/>
                <w:sz w:val="18"/>
                <w:szCs w:val="18"/>
              </w:rPr>
              <w:t>) Faculty of Law, University of Indonesia (FHUI) Number 258/UN2.F5/</w:t>
            </w:r>
            <w:proofErr w:type="spellStart"/>
            <w:r w:rsidRPr="004D2E77">
              <w:rPr>
                <w:rFonts w:eastAsia="Arial Nova Cond Light" w:cs="Linux Libertine"/>
                <w:color w:val="000000"/>
                <w:sz w:val="18"/>
                <w:szCs w:val="18"/>
              </w:rPr>
              <w:t>MaPPI</w:t>
            </w:r>
            <w:proofErr w:type="spellEnd"/>
            <w:r w:rsidRPr="004D2E77">
              <w:rPr>
                <w:rFonts w:eastAsia="Arial Nova Cond Light" w:cs="Linux Libertine"/>
                <w:color w:val="000000"/>
                <w:sz w:val="18"/>
                <w:szCs w:val="18"/>
              </w:rPr>
              <w:t xml:space="preserve">/BI/IX/2018 </w:t>
            </w:r>
            <w:r w:rsidRPr="004D2E77">
              <w:rPr>
                <w:rFonts w:eastAsia="Arial Nova Cond Light" w:cs="Linux Libertine"/>
                <w:color w:val="000000"/>
                <w:sz w:val="18"/>
                <w:szCs w:val="18"/>
              </w:rPr>
              <w:lastRenderedPageBreak/>
              <w:t>dated September 10, 2018, regarding the submission of the Amicus Curiae.</w:t>
            </w:r>
          </w:p>
          <w:p w14:paraId="7B7C930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Letter from the Islamic Community Alliance (AUI) of </w:t>
            </w:r>
            <w:proofErr w:type="spellStart"/>
            <w:r w:rsidRPr="004D2E77">
              <w:rPr>
                <w:rFonts w:eastAsia="Arial Nova Cond Light" w:cs="Linux Libertine"/>
                <w:color w:val="000000"/>
                <w:sz w:val="18"/>
                <w:szCs w:val="18"/>
              </w:rPr>
              <w:t>Tanjung</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Balai</w:t>
            </w:r>
            <w:proofErr w:type="spellEnd"/>
            <w:r w:rsidRPr="004D2E77">
              <w:rPr>
                <w:rFonts w:eastAsia="Arial Nova Cond Light" w:cs="Linux Libertine"/>
                <w:color w:val="000000"/>
                <w:sz w:val="18"/>
                <w:szCs w:val="18"/>
              </w:rPr>
              <w:t xml:space="preserve"> City, Number: Istimewa/013/B/AUI-TB/IX/2018 dated 17 September 2018 regarding </w:t>
            </w:r>
            <w:r w:rsidR="002D1473" w:rsidRPr="004D2E77">
              <w:rPr>
                <w:rFonts w:eastAsia="Arial Nova Cond Light" w:cs="Linux Libertine"/>
                <w:color w:val="000000"/>
                <w:sz w:val="18"/>
                <w:szCs w:val="18"/>
              </w:rPr>
              <w:t>Introduction.</w:t>
            </w:r>
          </w:p>
          <w:p w14:paraId="36CEBBF7" w14:textId="74D192C6"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Commission for Disappeared Persons and Victims of Violence (</w:t>
            </w:r>
            <w:proofErr w:type="spellStart"/>
            <w:r w:rsidRPr="004D2E77">
              <w:rPr>
                <w:rFonts w:eastAsia="Arial Nova Cond Light" w:cs="Linux Libertine"/>
                <w:color w:val="000000"/>
                <w:sz w:val="18"/>
                <w:szCs w:val="18"/>
              </w:rPr>
              <w:t>KontraS</w:t>
            </w:r>
            <w:proofErr w:type="spellEnd"/>
            <w:r w:rsidRPr="004D2E77">
              <w:rPr>
                <w:rFonts w:eastAsia="Arial Nova Cond Light" w:cs="Linux Libertine"/>
                <w:color w:val="000000"/>
                <w:sz w:val="18"/>
                <w:szCs w:val="18"/>
              </w:rPr>
              <w:t>) Number: 421/SK-</w:t>
            </w:r>
            <w:proofErr w:type="spellStart"/>
            <w:r w:rsidRPr="004D2E77">
              <w:rPr>
                <w:rFonts w:eastAsia="Arial Nova Cond Light" w:cs="Linux Libertine"/>
                <w:color w:val="000000"/>
                <w:sz w:val="18"/>
                <w:szCs w:val="18"/>
              </w:rPr>
              <w:t>KontraS</w:t>
            </w:r>
            <w:proofErr w:type="spellEnd"/>
            <w:r w:rsidRPr="004D2E77">
              <w:rPr>
                <w:rFonts w:eastAsia="Arial Nova Cond Light" w:cs="Linux Libertine"/>
                <w:color w:val="000000"/>
                <w:sz w:val="18"/>
                <w:szCs w:val="18"/>
              </w:rPr>
              <w:t xml:space="preserve">/X/2018 dated October 12, </w:t>
            </w:r>
            <w:r w:rsidR="00EF65B0" w:rsidRPr="004D2E77">
              <w:rPr>
                <w:rFonts w:eastAsia="Arial Nova Cond Light" w:cs="Linux Libertine"/>
                <w:color w:val="000000"/>
                <w:sz w:val="18"/>
                <w:szCs w:val="18"/>
              </w:rPr>
              <w:t>2018,</w:t>
            </w:r>
            <w:r w:rsidRPr="004D2E77">
              <w:rPr>
                <w:rFonts w:eastAsia="Arial Nova Cond Light" w:cs="Linux Libertine"/>
                <w:color w:val="000000"/>
                <w:sz w:val="18"/>
                <w:szCs w:val="18"/>
              </w:rPr>
              <w:t xml:space="preserve"> regarding File Amicus Curiae;</w:t>
            </w:r>
          </w:p>
        </w:tc>
      </w:tr>
      <w:tr w:rsidR="00096097" w:rsidRPr="006F7344" w14:paraId="7C5B888D" w14:textId="77777777" w:rsidTr="00EF65B0">
        <w:tc>
          <w:tcPr>
            <w:tcW w:w="1684" w:type="dxa"/>
          </w:tcPr>
          <w:p w14:paraId="0CDBB7D7"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lastRenderedPageBreak/>
              <w:t>March 27, 2019</w:t>
            </w:r>
          </w:p>
        </w:tc>
        <w:tc>
          <w:tcPr>
            <w:tcW w:w="3531" w:type="dxa"/>
          </w:tcPr>
          <w:p w14:paraId="64286C46"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Meiliana's</w:t>
            </w:r>
            <w:proofErr w:type="spellEnd"/>
            <w:r w:rsidRPr="004D2E77">
              <w:rPr>
                <w:rFonts w:eastAsia="Arial Nova Cond Light" w:cs="Linux Libertine"/>
                <w:color w:val="000000"/>
                <w:sz w:val="18"/>
                <w:szCs w:val="18"/>
              </w:rPr>
              <w:t xml:space="preserve"> Cassation Application was rejected by the Supreme Court. Decision No. 322/K/PID/2019</w:t>
            </w:r>
          </w:p>
        </w:tc>
        <w:tc>
          <w:tcPr>
            <w:tcW w:w="3150" w:type="dxa"/>
          </w:tcPr>
          <w:p w14:paraId="7DCEA9F8" w14:textId="77777777" w:rsidR="00096097" w:rsidRPr="004D2E77" w:rsidRDefault="00096097" w:rsidP="00453263">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4D2E77" w:rsidRDefault="00535323" w:rsidP="00096097">
      <w:pPr>
        <w:rPr>
          <w:sz w:val="20"/>
          <w:szCs w:val="28"/>
        </w:rPr>
      </w:pPr>
      <w:r w:rsidRPr="004D2E77">
        <w:rPr>
          <w:sz w:val="20"/>
          <w:szCs w:val="28"/>
        </w:rPr>
        <w:t>Source: Cited from various sources by the Author</w:t>
      </w:r>
    </w:p>
    <w:p w14:paraId="47EA5126" w14:textId="6908CEA2" w:rsidR="00535323" w:rsidRPr="006F7344" w:rsidRDefault="00535323" w:rsidP="00CB0AB1">
      <w:pPr>
        <w:pStyle w:val="ParagraphNormal"/>
      </w:pPr>
    </w:p>
    <w:p w14:paraId="11EC1BD9" w14:textId="55D93E7C" w:rsidR="00CB0AB1" w:rsidRPr="006F7344" w:rsidRDefault="00C2274C" w:rsidP="00CB0AB1">
      <w:pPr>
        <w:pStyle w:val="ParagraphNormal"/>
      </w:pPr>
      <w:r w:rsidRPr="006F7344">
        <w:t xml:space="preserve">The table 2 shows that political conditions that are quite boiling in Jakarta, have flowed unstoppably around the </w:t>
      </w:r>
      <w:proofErr w:type="spellStart"/>
      <w:r w:rsidRPr="006F7344">
        <w:t>Meiliana</w:t>
      </w:r>
      <w:proofErr w:type="spellEnd"/>
      <w:r w:rsidRPr="006F7344">
        <w:t xml:space="preserve"> case which emerged at almost the same time as the </w:t>
      </w:r>
      <w:proofErr w:type="spellStart"/>
      <w:r w:rsidRPr="006F7344">
        <w:t>Ahok</w:t>
      </w:r>
      <w:proofErr w:type="spellEnd"/>
      <w:r w:rsidRPr="006F7344">
        <w:t xml:space="preserve"> case. At least the table 2 also explains how the </w:t>
      </w:r>
      <w:proofErr w:type="spellStart"/>
      <w:r w:rsidRPr="006F7344">
        <w:t>Meiliana</w:t>
      </w:r>
      <w:proofErr w:type="spellEnd"/>
      <w:r w:rsidRPr="006F7344">
        <w:t xml:space="preserve"> case has a religious as well as political dimension, so it was played for the sake of the regional elections in Medan. </w:t>
      </w:r>
      <w:proofErr w:type="spellStart"/>
      <w:r w:rsidRPr="006F7344">
        <w:t>Meiliana</w:t>
      </w:r>
      <w:proofErr w:type="spellEnd"/>
      <w:r w:rsidRPr="006F7344">
        <w:t xml:space="preserve">, who only protested </w:t>
      </w:r>
      <w:r w:rsidR="00976C6E" w:rsidRPr="006F7344">
        <w:t xml:space="preserve">to </w:t>
      </w:r>
      <w:r w:rsidRPr="006F7344">
        <w:t xml:space="preserve">the loud sound of the call to prayer, was twisted as if </w:t>
      </w:r>
      <w:proofErr w:type="spellStart"/>
      <w:r w:rsidRPr="006F7344">
        <w:t>Meiliana</w:t>
      </w:r>
      <w:proofErr w:type="spellEnd"/>
      <w:r w:rsidRPr="006F7344">
        <w:t xml:space="preserve">, a Chinese Buddhist, forbade the call to prayer in the mosque. This spin of hatred very quickly inflames public anger even within hours. The apology from </w:t>
      </w:r>
      <w:proofErr w:type="spellStart"/>
      <w:r w:rsidRPr="006F7344">
        <w:t>Meiliana’s</w:t>
      </w:r>
      <w:proofErr w:type="spellEnd"/>
      <w:r w:rsidRPr="006F7344">
        <w:t xml:space="preserve"> husband and the mediation that was held failed to resolve the conflict. The MUI, which initially refused to issue a blasphemy fatwa by </w:t>
      </w:r>
      <w:proofErr w:type="spellStart"/>
      <w:r w:rsidRPr="006F7344">
        <w:t>Meiliana</w:t>
      </w:r>
      <w:proofErr w:type="spellEnd"/>
      <w:r w:rsidRPr="006F7344">
        <w:t>, finally succumbed to the wishes of political brokers because they felt that Islam had been polluted.</w:t>
      </w:r>
    </w:p>
    <w:p w14:paraId="0A3EF198" w14:textId="1143A6C6" w:rsidR="00F1522D" w:rsidRPr="006F7344" w:rsidRDefault="00F1522D" w:rsidP="00CB0AB1">
      <w:pPr>
        <w:pStyle w:val="ParagraphNormal"/>
      </w:pPr>
      <w:r w:rsidRPr="006F7344">
        <w:t>In general, cases of blasphemy involving religious leaders or figures end with the perpetrator apologizing to the public.</w:t>
      </w:r>
      <w:r w:rsidR="00296BF4" w:rsidRPr="00E82028">
        <w:rPr>
          <w:rStyle w:val="FootnoteReference"/>
        </w:rPr>
        <w:footnoteReference w:id="167"/>
      </w:r>
      <w:r w:rsidRPr="006F7344">
        <w:t xml:space="preserve">  But </w:t>
      </w:r>
      <w:proofErr w:type="spellStart"/>
      <w:r w:rsidRPr="006F7344">
        <w:t>Ahok</w:t>
      </w:r>
      <w:proofErr w:type="spellEnd"/>
      <w:r w:rsidRPr="006F7344">
        <w:t xml:space="preserve"> and as well as </w:t>
      </w:r>
      <w:proofErr w:type="spellStart"/>
      <w:r w:rsidRPr="006F7344">
        <w:t>Meiliana</w:t>
      </w:r>
      <w:proofErr w:type="spellEnd"/>
      <w:r w:rsidRPr="006F7344">
        <w:t xml:space="preserve"> are different </w:t>
      </w:r>
      <w:r w:rsidRPr="006F7344">
        <w:lastRenderedPageBreak/>
        <w:t xml:space="preserve">cases. </w:t>
      </w:r>
      <w:proofErr w:type="spellStart"/>
      <w:r w:rsidRPr="006F7344">
        <w:t>Ahok's</w:t>
      </w:r>
      <w:proofErr w:type="spellEnd"/>
      <w:r w:rsidRPr="006F7344">
        <w:t xml:space="preserve"> apology, which was made on October 10, </w:t>
      </w:r>
      <w:r w:rsidR="00296BF4" w:rsidRPr="006F7344">
        <w:t>2016,</w:t>
      </w:r>
      <w:r w:rsidRPr="006F7344">
        <w:t xml:space="preserve"> did not get </w:t>
      </w:r>
      <w:r w:rsidR="001856DB" w:rsidRPr="006F7344">
        <w:t>acceptance</w:t>
      </w:r>
      <w:r w:rsidRPr="006F7344">
        <w:t xml:space="preserve"> in the public's heart, this was marked by the ongoing reports of accusations of blasphemy or blasphemy against </w:t>
      </w:r>
      <w:proofErr w:type="spellStart"/>
      <w:r w:rsidRPr="006F7344">
        <w:t>Ahok</w:t>
      </w:r>
      <w:proofErr w:type="spellEnd"/>
      <w:r w:rsidRPr="006F7344">
        <w:t xml:space="preserve">. While </w:t>
      </w:r>
      <w:proofErr w:type="spellStart"/>
      <w:r w:rsidRPr="006F7344">
        <w:t>Meiliana</w:t>
      </w:r>
      <w:proofErr w:type="spellEnd"/>
      <w:r w:rsidRPr="006F7344">
        <w:t xml:space="preserve">, her husband, Lian Tui was asking for apologize to Islamic societies in the </w:t>
      </w:r>
      <w:r w:rsidR="00690627" w:rsidRPr="006F7344">
        <w:t>Mosque,</w:t>
      </w:r>
      <w:r w:rsidRPr="006F7344">
        <w:t xml:space="preserve"> but </w:t>
      </w:r>
      <w:r w:rsidR="0054211D" w:rsidRPr="006F7344">
        <w:t>ang</w:t>
      </w:r>
      <w:r w:rsidR="005A1601" w:rsidRPr="006F7344">
        <w:t>ered mass continues</w:t>
      </w:r>
      <w:r w:rsidRPr="006F7344">
        <w:t xml:space="preserve"> </w:t>
      </w:r>
      <w:r w:rsidR="00535326" w:rsidRPr="006F7344">
        <w:t>to</w:t>
      </w:r>
      <w:r w:rsidR="005A1601" w:rsidRPr="006F7344">
        <w:t xml:space="preserve"> </w:t>
      </w:r>
      <w:r w:rsidR="00535326" w:rsidRPr="006F7344">
        <w:t>damage</w:t>
      </w:r>
      <w:r w:rsidRPr="006F7344">
        <w:t xml:space="preserve"> of </w:t>
      </w:r>
      <w:proofErr w:type="spellStart"/>
      <w:r w:rsidRPr="006F7344">
        <w:t>Meiliana's</w:t>
      </w:r>
      <w:proofErr w:type="spellEnd"/>
      <w:r w:rsidRPr="006F7344">
        <w:t xml:space="preserve"> house and several Buddhist temples.</w:t>
      </w:r>
    </w:p>
    <w:p w14:paraId="6B61C78E" w14:textId="60822492" w:rsidR="00A22192" w:rsidRPr="006F7344" w:rsidRDefault="00A22192" w:rsidP="00CB0AB1">
      <w:pPr>
        <w:pStyle w:val="ParagraphNormal"/>
      </w:pPr>
      <w:r w:rsidRPr="006F7344">
        <w:t xml:space="preserve">It is difficult to say that the complainants had no political motivation to defeat </w:t>
      </w:r>
      <w:proofErr w:type="spellStart"/>
      <w:r w:rsidRPr="006F7344">
        <w:t>Ahok</w:t>
      </w:r>
      <w:proofErr w:type="spellEnd"/>
      <w:r w:rsidRPr="006F7344">
        <w:t xml:space="preserve"> in the DKI Jakarta local election.</w:t>
      </w:r>
      <w:r w:rsidR="00E34E00" w:rsidRPr="00E82028">
        <w:rPr>
          <w:rStyle w:val="FootnoteReference"/>
        </w:rPr>
        <w:footnoteReference w:id="168"/>
      </w:r>
      <w:r w:rsidRPr="006F7344">
        <w:t xml:space="preserve"> </w:t>
      </w:r>
      <w:r w:rsidR="00E34E00" w:rsidRPr="006F7344">
        <w:t>E</w:t>
      </w:r>
      <w:r w:rsidRPr="006F7344">
        <w:t xml:space="preserve">ven though </w:t>
      </w:r>
      <w:proofErr w:type="spellStart"/>
      <w:r w:rsidRPr="006F7344">
        <w:t>Ahok</w:t>
      </w:r>
      <w:proofErr w:type="spellEnd"/>
      <w:r w:rsidRPr="006F7344">
        <w:t xml:space="preserve"> had opposed this when stating his testimony in court.  Many people think that the </w:t>
      </w:r>
      <w:proofErr w:type="spellStart"/>
      <w:r w:rsidRPr="006F7344">
        <w:t>Ahok</w:t>
      </w:r>
      <w:proofErr w:type="spellEnd"/>
      <w:r w:rsidRPr="006F7344">
        <w:t xml:space="preserve"> case is political. For example, the day after </w:t>
      </w:r>
      <w:proofErr w:type="spellStart"/>
      <w:r w:rsidRPr="006F7344">
        <w:t>Ahok</w:t>
      </w:r>
      <w:proofErr w:type="spellEnd"/>
      <w:r w:rsidRPr="006F7344">
        <w:t xml:space="preserve"> was named a suspect, the DPRI proposed the right of inquiry to revoke </w:t>
      </w:r>
      <w:proofErr w:type="spellStart"/>
      <w:r w:rsidRPr="006F7344">
        <w:t>Ahok's</w:t>
      </w:r>
      <w:proofErr w:type="spellEnd"/>
      <w:r w:rsidRPr="006F7344">
        <w:t xml:space="preserve"> nomination as a candidate for governor in the 2017 election.</w:t>
      </w:r>
      <w:r w:rsidR="00D7197E" w:rsidRPr="00E82028">
        <w:rPr>
          <w:rStyle w:val="FootnoteReference"/>
        </w:rPr>
        <w:footnoteReference w:id="169"/>
      </w:r>
      <w:r w:rsidRPr="006F7344">
        <w:t xml:space="preserve"> Every effort was made by political brokers so that </w:t>
      </w:r>
      <w:proofErr w:type="spellStart"/>
      <w:r w:rsidRPr="006F7344">
        <w:t>Ahok</w:t>
      </w:r>
      <w:proofErr w:type="spellEnd"/>
      <w:r w:rsidRPr="006F7344">
        <w:t xml:space="preserve"> was found guilty by the court. While </w:t>
      </w:r>
      <w:proofErr w:type="spellStart"/>
      <w:r w:rsidRPr="006F7344">
        <w:t>Ahok</w:t>
      </w:r>
      <w:proofErr w:type="spellEnd"/>
      <w:r w:rsidRPr="006F7344">
        <w:t xml:space="preserve"> had opposed it when he gave his testimony in court and said that he had no intention of insulting or tarnishing Islam. But the </w:t>
      </w:r>
      <w:proofErr w:type="spellStart"/>
      <w:r w:rsidRPr="006F7344">
        <w:t>Ahok</w:t>
      </w:r>
      <w:proofErr w:type="spellEnd"/>
      <w:r w:rsidRPr="006F7344">
        <w:t xml:space="preserve"> case was </w:t>
      </w:r>
      <w:r w:rsidR="00E34623" w:rsidRPr="006F7344">
        <w:t>spined</w:t>
      </w:r>
      <w:r w:rsidRPr="006F7344">
        <w:t xml:space="preserve"> in such a way with various hatred to convince the public that Islam had become a victim of blasphemy. Incitement to hatred was then carried out by political brokers, gaining support from politicians and clerics, mobilizing the masses to conduct anti-</w:t>
      </w:r>
      <w:proofErr w:type="spellStart"/>
      <w:r w:rsidRPr="006F7344">
        <w:t>Ahok</w:t>
      </w:r>
      <w:proofErr w:type="spellEnd"/>
      <w:r w:rsidRPr="006F7344">
        <w:t xml:space="preserve"> demonstrations so that </w:t>
      </w:r>
      <w:proofErr w:type="spellStart"/>
      <w:r w:rsidRPr="006F7344">
        <w:t>Ahok</w:t>
      </w:r>
      <w:proofErr w:type="spellEnd"/>
      <w:r w:rsidRPr="006F7344">
        <w:t xml:space="preserve"> was punished. Apart from the fact that Anis </w:t>
      </w:r>
      <w:proofErr w:type="spellStart"/>
      <w:r w:rsidRPr="006F7344">
        <w:t>Baswedan</w:t>
      </w:r>
      <w:proofErr w:type="spellEnd"/>
      <w:r w:rsidRPr="006F7344">
        <w:t xml:space="preserve"> was a good Candidate for Governor, </w:t>
      </w:r>
      <w:proofErr w:type="spellStart"/>
      <w:r w:rsidRPr="006F7344">
        <w:t>Ahok's</w:t>
      </w:r>
      <w:proofErr w:type="spellEnd"/>
      <w:r w:rsidRPr="006F7344">
        <w:t xml:space="preserve"> punishment would bear sweet fruit for Anis </w:t>
      </w:r>
      <w:proofErr w:type="spellStart"/>
      <w:r w:rsidRPr="006F7344">
        <w:t>Baswedan's</w:t>
      </w:r>
      <w:proofErr w:type="spellEnd"/>
      <w:r w:rsidRPr="006F7344">
        <w:t xml:space="preserve"> victory. Blasphemy as a tool to get rid of </w:t>
      </w:r>
      <w:proofErr w:type="spellStart"/>
      <w:r w:rsidRPr="006F7344">
        <w:t>Ahok</w:t>
      </w:r>
      <w:proofErr w:type="spellEnd"/>
      <w:r w:rsidRPr="006F7344">
        <w:t xml:space="preserve"> can be said to be very successful.</w:t>
      </w:r>
    </w:p>
    <w:p w14:paraId="7BC1D17F" w14:textId="62BC3068" w:rsidR="007D41C2" w:rsidRPr="006F7344" w:rsidRDefault="007D41C2" w:rsidP="00CB0AB1">
      <w:pPr>
        <w:pStyle w:val="ParagraphNormal"/>
      </w:pPr>
      <w:r w:rsidRPr="006F7344">
        <w:lastRenderedPageBreak/>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6F7344" w:rsidRDefault="00277940" w:rsidP="000729BC">
      <w:pPr>
        <w:pStyle w:val="ParagraphNormal"/>
      </w:pPr>
      <w:r w:rsidRPr="006F7344">
        <w:t xml:space="preserve">The process of law enforcement in the </w:t>
      </w:r>
      <w:proofErr w:type="spellStart"/>
      <w:r w:rsidRPr="006F7344">
        <w:t>Ahok</w:t>
      </w:r>
      <w:proofErr w:type="spellEnd"/>
      <w:r w:rsidRPr="006F7344">
        <w:t xml:space="preserve"> case starts from reporting until a court decision has permanent legal force. </w:t>
      </w:r>
      <w:proofErr w:type="spellStart"/>
      <w:r w:rsidRPr="006F7344">
        <w:t>Ahok's</w:t>
      </w:r>
      <w:proofErr w:type="spellEnd"/>
      <w:r w:rsidRPr="006F7344">
        <w:t xml:space="preserve"> case was reported by the Indonesian Ulema Council (MUI) South Sumatra, Habib Novel </w:t>
      </w:r>
      <w:proofErr w:type="spellStart"/>
      <w:r w:rsidRPr="006F7344">
        <w:t>Chaidir</w:t>
      </w:r>
      <w:proofErr w:type="spellEnd"/>
      <w:r w:rsidRPr="006F7344">
        <w:t xml:space="preserve"> Hasan, was reported to the Criminal Investigation Agency (</w:t>
      </w:r>
      <w:proofErr w:type="spellStart"/>
      <w:r w:rsidRPr="006F7344">
        <w:t>Bareskrim</w:t>
      </w:r>
      <w:proofErr w:type="spellEnd"/>
      <w:r w:rsidRPr="006F7344">
        <w:t>) LP/1010/x/2016 on charges of violating Article 156a of the Criminal Code in conjunction with Article 28 paragraph (2) of Law Number 11 2008 concerning Electronic Transaction Information with the threat of five years in prison.</w:t>
      </w:r>
      <w:r w:rsidR="00A448CA" w:rsidRPr="00E82028">
        <w:rPr>
          <w:rStyle w:val="FootnoteReference"/>
        </w:rPr>
        <w:footnoteReference w:id="170"/>
      </w:r>
      <w:r w:rsidRPr="006F7344">
        <w:t xml:space="preserve"> Then followed by Muhammadiyah Youth who participated in reporting </w:t>
      </w:r>
      <w:proofErr w:type="spellStart"/>
      <w:r w:rsidRPr="006F7344">
        <w:t>Ahok</w:t>
      </w:r>
      <w:proofErr w:type="spellEnd"/>
      <w:r w:rsidRPr="006F7344">
        <w:t xml:space="preserve"> with the report number TBL/4846/X/2016/PMJ/</w:t>
      </w:r>
      <w:proofErr w:type="spellStart"/>
      <w:r w:rsidRPr="006F7344">
        <w:t>Dit</w:t>
      </w:r>
      <w:proofErr w:type="spellEnd"/>
      <w:r w:rsidRPr="006F7344">
        <w:t xml:space="preserve"> </w:t>
      </w:r>
      <w:proofErr w:type="spellStart"/>
      <w:r w:rsidRPr="006F7344">
        <w:t>Reskrimum</w:t>
      </w:r>
      <w:proofErr w:type="spellEnd"/>
      <w:r w:rsidRPr="006F7344">
        <w:t>. 2016/PMJ/Directorate of Crime.</w:t>
      </w:r>
      <w:r w:rsidR="005233A0" w:rsidRPr="00E82028">
        <w:rPr>
          <w:rStyle w:val="FootnoteReference"/>
        </w:rPr>
        <w:footnoteReference w:id="171"/>
      </w:r>
      <w:r w:rsidRPr="006F7344">
        <w:t xml:space="preserve">  </w:t>
      </w:r>
      <w:proofErr w:type="spellStart"/>
      <w:r w:rsidRPr="006F7344">
        <w:t>Ahok</w:t>
      </w:r>
      <w:proofErr w:type="spellEnd"/>
      <w:r w:rsidRPr="006F7344">
        <w:t xml:space="preserve"> was accused of blaspheming Islam because of his statement</w:t>
      </w:r>
      <w:r w:rsidR="005233A0" w:rsidRPr="006F7344">
        <w:t>:</w:t>
      </w:r>
    </w:p>
    <w:p w14:paraId="343AC5A1" w14:textId="77777777" w:rsidR="004D3C04" w:rsidRPr="006F7344" w:rsidRDefault="000729BC" w:rsidP="000729BC">
      <w:pPr>
        <w:pStyle w:val="Quote"/>
      </w:pPr>
      <w:r w:rsidRPr="006F7344">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Pr="006F7344">
        <w:t>Ahok's</w:t>
      </w:r>
      <w:proofErr w:type="spellEnd"/>
      <w:r w:rsidRPr="006F7344">
        <w:t xml:space="preserve"> program will be disbanded, no... I'm until October 2017, so don't trust people, you can just in your heart you can't choose me, right? right, being lied to using Al-</w:t>
      </w:r>
      <w:proofErr w:type="spellStart"/>
      <w:r w:rsidRPr="006F7344">
        <w:t>Maidah</w:t>
      </w:r>
      <w:proofErr w:type="spellEnd"/>
      <w:r w:rsidRPr="006F7344">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w:t>
      </w:r>
      <w:proofErr w:type="spellStart"/>
      <w:r w:rsidRPr="006F7344">
        <w:t>Ahok</w:t>
      </w:r>
      <w:proofErr w:type="spellEnd"/>
      <w:r w:rsidRPr="006F7344">
        <w:t xml:space="preserve">, you don't like </w:t>
      </w:r>
      <w:proofErr w:type="spellStart"/>
      <w:r w:rsidRPr="006F7344">
        <w:t>Ahok</w:t>
      </w:r>
      <w:proofErr w:type="spellEnd"/>
      <w:r w:rsidRPr="006F7344">
        <w:t>, but if you accept the program, it's not good, so I owe you a debt of gratitude, don't you have a bad feeling, you'll die slowly from a stroke."</w:t>
      </w:r>
    </w:p>
    <w:p w14:paraId="5520085A" w14:textId="77777777" w:rsidR="000729BC" w:rsidRPr="006F7344" w:rsidRDefault="000729BC" w:rsidP="000729BC">
      <w:pPr>
        <w:pStyle w:val="ParagraphNormal"/>
      </w:pPr>
    </w:p>
    <w:p w14:paraId="3742FDA8" w14:textId="77777777" w:rsidR="000729BC" w:rsidRPr="006F7344" w:rsidRDefault="00F42D1D" w:rsidP="000729BC">
      <w:pPr>
        <w:pStyle w:val="ParagraphNormal"/>
      </w:pPr>
      <w:proofErr w:type="spellStart"/>
      <w:r w:rsidRPr="006F7344">
        <w:lastRenderedPageBreak/>
        <w:t>Ahok's</w:t>
      </w:r>
      <w:proofErr w:type="spellEnd"/>
      <w:r w:rsidRPr="006F7344">
        <w:t xml:space="preserve"> statement, which was a criticism of a political figure who abused Surah Al-</w:t>
      </w:r>
      <w:proofErr w:type="spellStart"/>
      <w:r w:rsidRPr="006F7344">
        <w:t>Maidah</w:t>
      </w:r>
      <w:proofErr w:type="spellEnd"/>
      <w:r w:rsidRPr="006F7344">
        <w:t xml:space="preserve"> verse 5 to defeat a non-Muslim leader candidate, was processed in such a way that it must be used as a tool to bring the case to court. So </w:t>
      </w:r>
      <w:proofErr w:type="spellStart"/>
      <w:r w:rsidRPr="006F7344">
        <w:t>Ahok</w:t>
      </w:r>
      <w:proofErr w:type="spellEnd"/>
      <w:r w:rsidRPr="006F7344">
        <w:t xml:space="preserve"> got a criminal sanction. So </w:t>
      </w:r>
      <w:proofErr w:type="spellStart"/>
      <w:r w:rsidRPr="006F7344">
        <w:t>Ahok</w:t>
      </w:r>
      <w:proofErr w:type="spellEnd"/>
      <w:r w:rsidRPr="006F7344">
        <w:t xml:space="preserve"> lost in the political contestation for the governor election. This can be seen from the first, as in the previous explanation, how religious (Islamic) leaders continue to persuade the public and declare </w:t>
      </w:r>
      <w:proofErr w:type="spellStart"/>
      <w:r w:rsidRPr="006F7344">
        <w:t>Ahok</w:t>
      </w:r>
      <w:proofErr w:type="spellEnd"/>
      <w:r w:rsidRPr="006F7344">
        <w:t xml:space="preserve"> as a perpetrator of blasphemy, who deserves to be punished. Second, how did the same attitude not occur when </w:t>
      </w:r>
      <w:proofErr w:type="spellStart"/>
      <w:r w:rsidRPr="006F7344">
        <w:t>Ahok's</w:t>
      </w:r>
      <w:proofErr w:type="spellEnd"/>
      <w:r w:rsidRPr="006F7344">
        <w:t xml:space="preserve"> criticism with a similar substance was written in a book published several years earlier, where there was no political context that prompted </w:t>
      </w:r>
      <w:proofErr w:type="spellStart"/>
      <w:r w:rsidRPr="006F7344">
        <w:t>Ahok</w:t>
      </w:r>
      <w:proofErr w:type="spellEnd"/>
      <w:r w:rsidRPr="006F7344">
        <w:t xml:space="preserve"> to question </w:t>
      </w:r>
      <w:proofErr w:type="spellStart"/>
      <w:r w:rsidRPr="006F7344">
        <w:t>Ahok</w:t>
      </w:r>
      <w:proofErr w:type="spellEnd"/>
      <w:r w:rsidRPr="006F7344">
        <w:t xml:space="preserve"> on the issue of blasphemy.  This is where the spin of hatred finds its momentum.</w:t>
      </w:r>
    </w:p>
    <w:p w14:paraId="2ECA03C9" w14:textId="67CB1919" w:rsidR="00616DB6" w:rsidRPr="006F7344" w:rsidRDefault="00616DB6" w:rsidP="000729BC">
      <w:pPr>
        <w:pStyle w:val="ParagraphNormal"/>
      </w:pPr>
      <w:r w:rsidRPr="006F7344">
        <w:t xml:space="preserve">The politicization of the </w:t>
      </w:r>
      <w:proofErr w:type="spellStart"/>
      <w:r w:rsidRPr="006F7344">
        <w:t>Ahok</w:t>
      </w:r>
      <w:proofErr w:type="spellEnd"/>
      <w:r w:rsidRPr="006F7344">
        <w:t xml:space="preserve"> case strengthened, when the law enforcement process continued to be intervened with various demonstrations urging the court to punish </w:t>
      </w:r>
      <w:proofErr w:type="spellStart"/>
      <w:r w:rsidRPr="006F7344">
        <w:t>Ahok</w:t>
      </w:r>
      <w:proofErr w:type="spellEnd"/>
      <w:r w:rsidRPr="006F7344">
        <w:t xml:space="preserve">. The politicization of </w:t>
      </w:r>
      <w:proofErr w:type="spellStart"/>
      <w:r w:rsidRPr="006F7344">
        <w:t>Ahok's</w:t>
      </w:r>
      <w:proofErr w:type="spellEnd"/>
      <w:r w:rsidRPr="006F7344">
        <w:t xml:space="preserve"> blasphemy case reached its peak when a demonstration was held and was attended by various political and religious figures. Even the largest Islamic organizations in Indonesia, namely Muhammadiyah and NU, indicated that the 212 Demo has "political intention".</w:t>
      </w:r>
    </w:p>
    <w:p w14:paraId="4A00F9B3" w14:textId="77777777" w:rsidR="00374A57" w:rsidRDefault="00F84897" w:rsidP="00374A57">
      <w:pPr>
        <w:pStyle w:val="Quote"/>
      </w:pPr>
      <w:r w:rsidRPr="006F7344">
        <w:t>"PB NU institutionally did not participate in this movement. This means that all NU members (</w:t>
      </w:r>
      <w:proofErr w:type="spellStart"/>
      <w:r w:rsidR="00DB702D" w:rsidRPr="006F7344">
        <w:t>nahdlyin</w:t>
      </w:r>
      <w:proofErr w:type="spellEnd"/>
      <w:r w:rsidRPr="006F7344">
        <w:t>) remain calm and do not participate in this movement. We have our way (own).”</w:t>
      </w:r>
      <w:r w:rsidR="00445DFD" w:rsidRPr="00E82028">
        <w:rPr>
          <w:rStyle w:val="FootnoteReference"/>
        </w:rPr>
        <w:footnoteReference w:id="172"/>
      </w:r>
    </w:p>
    <w:p w14:paraId="593CE55C" w14:textId="38BD1CA7" w:rsidR="00174FA1" w:rsidRPr="006F7344" w:rsidRDefault="009820A0" w:rsidP="00374A57">
      <w:pPr>
        <w:pStyle w:val="ParagraphNormal"/>
      </w:pPr>
      <w:r w:rsidRPr="006F7344">
        <w:t xml:space="preserve">Second, in the case of </w:t>
      </w:r>
      <w:proofErr w:type="spellStart"/>
      <w:r w:rsidRPr="006F7344">
        <w:t>Meiliana</w:t>
      </w:r>
      <w:proofErr w:type="spellEnd"/>
      <w:r w:rsidRPr="006F7344">
        <w:t xml:space="preserve">, the conflict between religions depicted is between Buddhism as a representation of </w:t>
      </w:r>
      <w:proofErr w:type="spellStart"/>
      <w:r w:rsidRPr="006F7344">
        <w:t>Meiliana</w:t>
      </w:r>
      <w:proofErr w:type="spellEnd"/>
      <w:r w:rsidRPr="006F7344">
        <w:t xml:space="preserve"> and Islam. </w:t>
      </w:r>
      <w:proofErr w:type="spellStart"/>
      <w:r w:rsidRPr="006F7344">
        <w:t>Meiliana's</w:t>
      </w:r>
      <w:proofErr w:type="spellEnd"/>
      <w:r w:rsidRPr="006F7344">
        <w:t xml:space="preserve"> case emerged when </w:t>
      </w:r>
      <w:proofErr w:type="spellStart"/>
      <w:r w:rsidRPr="006F7344">
        <w:t>Meiliana</w:t>
      </w:r>
      <w:proofErr w:type="spellEnd"/>
      <w:r w:rsidRPr="006F7344">
        <w:t xml:space="preserve"> was accused of blasphemy against Islam after she complained about the loud sound of the Adhan coming out of the prayer room in front of her house. </w:t>
      </w:r>
      <w:proofErr w:type="spellStart"/>
      <w:r w:rsidRPr="006F7344">
        <w:t>Meiliana</w:t>
      </w:r>
      <w:proofErr w:type="spellEnd"/>
      <w:r w:rsidRPr="006F7344">
        <w:t xml:space="preserve"> complained that Toa's voice was so loud that he and his family were disturbed. The complaint was submitted to one of the managers of the mosque. However, this criticism was met with the opposite, where </w:t>
      </w:r>
      <w:proofErr w:type="spellStart"/>
      <w:r w:rsidRPr="006F7344">
        <w:t>Meiliana</w:t>
      </w:r>
      <w:proofErr w:type="spellEnd"/>
      <w:r w:rsidRPr="006F7344">
        <w:t xml:space="preserve"> was accused of blaspheming religion. The movement against </w:t>
      </w:r>
      <w:proofErr w:type="spellStart"/>
      <w:r w:rsidRPr="006F7344">
        <w:t>Meiliana</w:t>
      </w:r>
      <w:proofErr w:type="spellEnd"/>
      <w:r w:rsidRPr="006F7344">
        <w:t xml:space="preserve"> ensued. The movement to demand that </w:t>
      </w:r>
      <w:proofErr w:type="spellStart"/>
      <w:r w:rsidRPr="006F7344">
        <w:t>Meiliana</w:t>
      </w:r>
      <w:proofErr w:type="spellEnd"/>
      <w:r w:rsidRPr="006F7344">
        <w:t xml:space="preserve"> be punished continues to be mobilized by mass organizations even though the </w:t>
      </w:r>
      <w:proofErr w:type="spellStart"/>
      <w:r w:rsidRPr="006F7344">
        <w:t>Meiliana</w:t>
      </w:r>
      <w:proofErr w:type="spellEnd"/>
      <w:r w:rsidRPr="006F7344">
        <w:t xml:space="preserve"> case does not have enough evidence. </w:t>
      </w:r>
    </w:p>
    <w:p w14:paraId="10F987D5" w14:textId="62B1C76F" w:rsidR="004D3C04" w:rsidRPr="006F7344" w:rsidRDefault="009820A0" w:rsidP="00445DFD">
      <w:pPr>
        <w:pStyle w:val="ParagraphNormal"/>
      </w:pPr>
      <w:r w:rsidRPr="006F7344">
        <w:t xml:space="preserve">Law enforcement's </w:t>
      </w:r>
      <w:proofErr w:type="spellStart"/>
      <w:r w:rsidRPr="006F7344">
        <w:t>skepticism</w:t>
      </w:r>
      <w:proofErr w:type="spellEnd"/>
      <w:r w:rsidRPr="006F7344">
        <w:t xml:space="preserve"> was evident from the time the investigation process in the </w:t>
      </w:r>
      <w:proofErr w:type="spellStart"/>
      <w:r w:rsidRPr="006F7344">
        <w:t>Meiliana</w:t>
      </w:r>
      <w:proofErr w:type="spellEnd"/>
      <w:r w:rsidRPr="006F7344">
        <w:t xml:space="preserve"> case was stopped for two years because the police did not have </w:t>
      </w:r>
      <w:r w:rsidRPr="006F7344">
        <w:lastRenderedPageBreak/>
        <w:t xml:space="preserve">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w:t>
      </w:r>
      <w:proofErr w:type="spellStart"/>
      <w:r w:rsidRPr="006F7344">
        <w:t>Meiliana</w:t>
      </w:r>
      <w:proofErr w:type="spellEnd"/>
      <w:r w:rsidRPr="006F7344">
        <w:t xml:space="preserve">. Then suddenly the Public Prosecutor No. Reg. Case: PDM-05/TBALAI/05/2018 dated August 13, 2018. Weak evidence in the </w:t>
      </w:r>
      <w:proofErr w:type="spellStart"/>
      <w:r w:rsidRPr="006F7344">
        <w:t>Meiliana</w:t>
      </w:r>
      <w:proofErr w:type="spellEnd"/>
      <w:r w:rsidRPr="006F7344">
        <w:t xml:space="preserve"> case, and the fact that </w:t>
      </w:r>
      <w:proofErr w:type="spellStart"/>
      <w:r w:rsidRPr="006F7344">
        <w:t>Meiliana</w:t>
      </w:r>
      <w:proofErr w:type="spellEnd"/>
      <w:r w:rsidRPr="006F7344">
        <w:t xml:space="preserve"> did not </w:t>
      </w:r>
      <w:proofErr w:type="spellStart"/>
      <w:r w:rsidRPr="006F7344">
        <w:t>fulfill</w:t>
      </w:r>
      <w:proofErr w:type="spellEnd"/>
      <w:r w:rsidRPr="006F7344">
        <w:t xml:space="preserve"> the element of intent to desecrate the religion [Islam] was in fact ruled out by the Court be it PN, PT, or the Supreme Court. The public was angry and burned several Buddhist temples in the area.</w:t>
      </w:r>
    </w:p>
    <w:p w14:paraId="689AD2E7" w14:textId="4922D658" w:rsidR="006621A1" w:rsidRPr="006F7344" w:rsidRDefault="006621A1" w:rsidP="00445DFD">
      <w:pPr>
        <w:pStyle w:val="ParagraphNormal"/>
      </w:pPr>
      <w:r w:rsidRPr="006F7344">
        <w:t xml:space="preserve">Political dimension appeared when the </w:t>
      </w:r>
      <w:proofErr w:type="spellStart"/>
      <w:r w:rsidRPr="006F7344">
        <w:t>Meiliana</w:t>
      </w:r>
      <w:proofErr w:type="spellEnd"/>
      <w:r w:rsidRPr="006F7344">
        <w:t xml:space="preserve"> case coincided with the local election agenda.  </w:t>
      </w:r>
      <w:proofErr w:type="spellStart"/>
      <w:r w:rsidRPr="006F7344">
        <w:t>Meiliana's</w:t>
      </w:r>
      <w:proofErr w:type="spellEnd"/>
      <w:r w:rsidRPr="006F7344">
        <w:t xml:space="preserve"> protest </w:t>
      </w:r>
      <w:r w:rsidR="000F178D" w:rsidRPr="006F7344">
        <w:t>because of</w:t>
      </w:r>
      <w:r w:rsidRPr="006F7344">
        <w:t xml:space="preserve"> the loudly volume of </w:t>
      </w:r>
      <w:proofErr w:type="spellStart"/>
      <w:r w:rsidRPr="006F7344">
        <w:t>A</w:t>
      </w:r>
      <w:r w:rsidR="00AA76E9" w:rsidRPr="006F7344">
        <w:t>dz</w:t>
      </w:r>
      <w:r w:rsidRPr="006F7344">
        <w:t>an</w:t>
      </w:r>
      <w:proofErr w:type="spellEnd"/>
      <w:r w:rsidR="00AA76E9" w:rsidRPr="006F7344">
        <w:t xml:space="preserve"> sound</w:t>
      </w:r>
      <w:r w:rsidRPr="006F7344">
        <w:t xml:space="preserve"> to the Mosque staff, which was originally only for </w:t>
      </w:r>
      <w:r w:rsidR="00201BE0" w:rsidRPr="006F7344">
        <w:t>internal staff</w:t>
      </w:r>
      <w:r w:rsidRPr="006F7344">
        <w:t xml:space="preserve">,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w:t>
      </w:r>
      <w:proofErr w:type="spellStart"/>
      <w:r w:rsidRPr="006F7344">
        <w:t>Meiliana</w:t>
      </w:r>
      <w:proofErr w:type="spellEnd"/>
      <w:r w:rsidRPr="006F7344">
        <w:t>, people who criticize about the sound of the call to prayer being too loud and disturbing should not be treated as a form of blasphemy against religion.</w:t>
      </w:r>
    </w:p>
    <w:p w14:paraId="5885BD9E" w14:textId="4B4D8077" w:rsidR="00E80272" w:rsidRPr="006F7344" w:rsidRDefault="00E80272" w:rsidP="00E80272">
      <w:pPr>
        <w:pStyle w:val="Quote"/>
      </w:pPr>
      <w:r w:rsidRPr="006F7344">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Pr="006F7344">
        <w:t>Meiliana's</w:t>
      </w:r>
      <w:proofErr w:type="spellEnd"/>
      <w:r w:rsidRPr="006F7344">
        <w:t xml:space="preserve"> case had gone to court, then Muhammadiyah would respect whatever the court's decision was.”</w:t>
      </w:r>
    </w:p>
    <w:p w14:paraId="77462660" w14:textId="594682B8" w:rsidR="007D6A1B" w:rsidRPr="006F7344" w:rsidRDefault="007D6A1B" w:rsidP="007D6A1B">
      <w:pPr>
        <w:pStyle w:val="ParagraphNormal"/>
      </w:pPr>
      <w:r w:rsidRPr="006F7344">
        <w:t xml:space="preserve">The hate spin as stated by George (2016) has occurred in the </w:t>
      </w:r>
      <w:proofErr w:type="spellStart"/>
      <w:r w:rsidRPr="006F7344">
        <w:t>Meiliana</w:t>
      </w:r>
      <w:proofErr w:type="spellEnd"/>
      <w:r w:rsidRPr="006F7344">
        <w:t xml:space="preserve"> case. </w:t>
      </w:r>
      <w:proofErr w:type="spellStart"/>
      <w:r w:rsidRPr="006F7344">
        <w:t>Meiliana</w:t>
      </w:r>
      <w:proofErr w:type="spellEnd"/>
      <w:r w:rsidRPr="006F7344">
        <w:t xml:space="preserve">, who initially only protested that the call to prayer was too loud and asked to be lowered directly in a private room to the mosque staff, has been twisted by elements who did not hear </w:t>
      </w:r>
      <w:proofErr w:type="spellStart"/>
      <w:r w:rsidRPr="006F7344">
        <w:t>Meiliana's</w:t>
      </w:r>
      <w:proofErr w:type="spellEnd"/>
      <w:r w:rsidRPr="006F7344">
        <w:t xml:space="preserve"> complaint directly with the statement that "There is </w:t>
      </w:r>
      <w:r w:rsidR="006165FE" w:rsidRPr="006F7344">
        <w:t xml:space="preserve">a </w:t>
      </w:r>
      <w:r w:rsidRPr="006F7344">
        <w:t>Chin</w:t>
      </w:r>
      <w:r w:rsidR="006165FE" w:rsidRPr="006F7344">
        <w:t>ese</w:t>
      </w:r>
      <w:r w:rsidRPr="006F7344">
        <w:t xml:space="preserve"> forbidding the call to prayer" thus sparking the anger of the people who in the end they attacked, damaged, and burned a number of Chinese houses of worship in </w:t>
      </w:r>
      <w:proofErr w:type="spellStart"/>
      <w:r w:rsidRPr="006F7344">
        <w:t>Tanjung</w:t>
      </w:r>
      <w:proofErr w:type="spellEnd"/>
      <w:r w:rsidRPr="006F7344">
        <w:t xml:space="preserve"> </w:t>
      </w:r>
      <w:proofErr w:type="spellStart"/>
      <w:r w:rsidRPr="006F7344">
        <w:t>Balai</w:t>
      </w:r>
      <w:proofErr w:type="spellEnd"/>
      <w:r w:rsidRPr="006F7344">
        <w:t xml:space="preserve">. In addition to the hate-spin, the Court is also trapped in identity politics, where apart from the Court not having strong evidence about </w:t>
      </w:r>
      <w:proofErr w:type="spellStart"/>
      <w:r w:rsidRPr="006F7344">
        <w:t>Meiliana's</w:t>
      </w:r>
      <w:proofErr w:type="spellEnd"/>
      <w:r w:rsidRPr="006F7344">
        <w:t xml:space="preserve"> </w:t>
      </w:r>
      <w:r w:rsidRPr="006F7344">
        <w:lastRenderedPageBreak/>
        <w:t xml:space="preserve">remarks that tarnished religion (Islam), the Court only relies on the evidentiary process from witnesses who did not hear and see what happened, as well as the MUI Fatwa which non-binding. </w:t>
      </w:r>
      <w:proofErr w:type="spellStart"/>
      <w:r w:rsidRPr="006F7344">
        <w:t>Meiliana</w:t>
      </w:r>
      <w:proofErr w:type="spellEnd"/>
      <w:r w:rsidRPr="006F7344">
        <w:t xml:space="preserve">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6F7344" w:rsidRDefault="005A29AE" w:rsidP="007D6A1B">
      <w:pPr>
        <w:pStyle w:val="ParagraphNormal"/>
      </w:pPr>
      <w:r w:rsidRPr="006F7344">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6F7344">
        <w:t>A'yun</w:t>
      </w:r>
      <w:proofErr w:type="spellEnd"/>
      <w:r w:rsidRPr="006F7344">
        <w:t xml:space="preserve"> (2020) and Tyson (2020) in their study both confirmed that there was political manipulation in the blasphemy case in the </w:t>
      </w:r>
      <w:proofErr w:type="spellStart"/>
      <w:r w:rsidRPr="006F7344">
        <w:t>Ahok</w:t>
      </w:r>
      <w:proofErr w:type="spellEnd"/>
      <w:r w:rsidRPr="006F7344">
        <w:t xml:space="preserve"> and </w:t>
      </w:r>
      <w:proofErr w:type="spellStart"/>
      <w:r w:rsidRPr="006F7344">
        <w:t>Meiliana</w:t>
      </w:r>
      <w:proofErr w:type="spellEnd"/>
      <w:r w:rsidRPr="006F7344">
        <w:t xml:space="preserve"> cases. This study corroborates their findings by adding new findings on how the court entered the vortex of power politics when enforcing the Anti-blasphemy Law in the </w:t>
      </w:r>
      <w:proofErr w:type="spellStart"/>
      <w:r w:rsidRPr="006F7344">
        <w:t>Ahok</w:t>
      </w:r>
      <w:proofErr w:type="spellEnd"/>
      <w:r w:rsidRPr="006F7344">
        <w:t xml:space="preserve"> and </w:t>
      </w:r>
      <w:proofErr w:type="spellStart"/>
      <w:r w:rsidRPr="006F7344">
        <w:t>Meiliana</w:t>
      </w:r>
      <w:proofErr w:type="spellEnd"/>
      <w:r w:rsidRPr="006F7344">
        <w:t xml:space="preserve"> cases.</w:t>
      </w:r>
    </w:p>
    <w:p w14:paraId="3B50DDD6" w14:textId="3D5804B4" w:rsidR="006C09FD" w:rsidRPr="006F7344" w:rsidRDefault="006C09FD" w:rsidP="007D6A1B">
      <w:pPr>
        <w:pStyle w:val="ParagraphNormal"/>
      </w:pPr>
      <w:r w:rsidRPr="006F7344">
        <w:t xml:space="preserve">Thus, if we refer to Marshall's view that both the </w:t>
      </w:r>
      <w:proofErr w:type="spellStart"/>
      <w:r w:rsidRPr="006F7344">
        <w:t>Ahok</w:t>
      </w:r>
      <w:proofErr w:type="spellEnd"/>
      <w:r w:rsidRPr="006F7344">
        <w:t xml:space="preserve"> case and the </w:t>
      </w:r>
      <w:proofErr w:type="spellStart"/>
      <w:r w:rsidRPr="006F7344">
        <w:t>Meiliana</w:t>
      </w:r>
      <w:proofErr w:type="spellEnd"/>
      <w:r w:rsidRPr="006F7344">
        <w:t xml:space="preserve"> case have a political dimension as well as a religious dimension. In addition, political manipulation of religion occurred where the court's decision significantly brought benefits to certain political forces where the imprisonment of </w:t>
      </w:r>
      <w:proofErr w:type="spellStart"/>
      <w:r w:rsidRPr="006F7344">
        <w:t>Ahok</w:t>
      </w:r>
      <w:proofErr w:type="spellEnd"/>
      <w:r w:rsidRPr="006F7344">
        <w:t xml:space="preserve"> and </w:t>
      </w:r>
      <w:proofErr w:type="spellStart"/>
      <w:r w:rsidRPr="006F7344">
        <w:t>Meiliana</w:t>
      </w:r>
      <w:proofErr w:type="spellEnd"/>
      <w:r w:rsidRPr="006F7344">
        <w:t xml:space="preserve"> in their respective cases significantly brought victory to </w:t>
      </w:r>
      <w:proofErr w:type="spellStart"/>
      <w:r w:rsidRPr="006F7344">
        <w:t>Ahok</w:t>
      </w:r>
      <w:proofErr w:type="spellEnd"/>
      <w:r w:rsidRPr="006F7344">
        <w:t xml:space="preserve"> and </w:t>
      </w:r>
      <w:proofErr w:type="spellStart"/>
      <w:r w:rsidRPr="006F7344">
        <w:t>Meiliana's</w:t>
      </w:r>
      <w:proofErr w:type="spellEnd"/>
      <w:r w:rsidRPr="006F7344">
        <w:t xml:space="preserve"> rivalry in the ongoing political contestation. However, to examine in depth the extent to which the court is involved in the vortex of political manipulation of religion, the next study will explain how </w:t>
      </w:r>
      <w:proofErr w:type="spellStart"/>
      <w:r w:rsidRPr="006F7344">
        <w:t>Ahok</w:t>
      </w:r>
      <w:proofErr w:type="spellEnd"/>
      <w:r w:rsidRPr="006F7344">
        <w:t xml:space="preserve"> and </w:t>
      </w:r>
      <w:proofErr w:type="spellStart"/>
      <w:r w:rsidRPr="006F7344">
        <w:t>Meiliana</w:t>
      </w:r>
      <w:proofErr w:type="spellEnd"/>
      <w:r w:rsidRPr="006F7344">
        <w:t xml:space="preserve">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p w14:paraId="74B954A4" w14:textId="3264452C" w:rsidR="00074F35" w:rsidRPr="006F7344" w:rsidRDefault="00074F35" w:rsidP="00374A57">
      <w:pPr>
        <w:pStyle w:val="Heading3"/>
      </w:pPr>
      <w:bookmarkStart w:id="158" w:name="_Toc118302765"/>
      <w:bookmarkStart w:id="159" w:name="_Toc121200575"/>
      <w:r w:rsidRPr="00374A57">
        <w:t>Accusing</w:t>
      </w:r>
      <w:r w:rsidRPr="006F7344">
        <w:t xml:space="preserve"> the </w:t>
      </w:r>
      <w:r w:rsidR="00371F53" w:rsidRPr="006F7344">
        <w:t xml:space="preserve">blasphemy </w:t>
      </w:r>
      <w:r w:rsidRPr="006F7344">
        <w:t xml:space="preserve">perpetrators </w:t>
      </w:r>
      <w:r w:rsidR="00441314" w:rsidRPr="006F7344">
        <w:t>under</w:t>
      </w:r>
      <w:r w:rsidRPr="006F7344">
        <w:t xml:space="preserve"> discriminatory law</w:t>
      </w:r>
      <w:bookmarkEnd w:id="158"/>
      <w:bookmarkEnd w:id="159"/>
    </w:p>
    <w:p w14:paraId="2FF7752F" w14:textId="647B5937" w:rsidR="00D27CCB" w:rsidRPr="006F7344" w:rsidRDefault="00B62D44" w:rsidP="00D27CCB">
      <w:pPr>
        <w:pStyle w:val="ParagraphafSubheader"/>
      </w:pPr>
      <w:r w:rsidRPr="006F7344">
        <w:t xml:space="preserve">This section examines how ambiguous regulations can open space or become a channel for political manipulation of religion, namely by managing hate spin. </w:t>
      </w:r>
      <w:proofErr w:type="spellStart"/>
      <w:r w:rsidRPr="006F7344">
        <w:t>Ahok</w:t>
      </w:r>
      <w:proofErr w:type="spellEnd"/>
      <w:r w:rsidRPr="006F7344">
        <w:t xml:space="preserve"> and </w:t>
      </w:r>
      <w:proofErr w:type="spellStart"/>
      <w:r w:rsidRPr="006F7344">
        <w:lastRenderedPageBreak/>
        <w:t>Meiliana</w:t>
      </w:r>
      <w:proofErr w:type="spellEnd"/>
      <w:r w:rsidRPr="006F7344">
        <w:t xml:space="preserve"> are just two of hundreds of people in Indonesia who have been convicted under the Anti-Blasphemy Law (</w:t>
      </w:r>
      <w:proofErr w:type="spellStart"/>
      <w:r w:rsidRPr="006F7344">
        <w:t>Harsono</w:t>
      </w:r>
      <w:proofErr w:type="spellEnd"/>
      <w:r w:rsidRPr="006F7344">
        <w:t>, 2019).</w:t>
      </w:r>
      <w:r w:rsidR="00A62166" w:rsidRPr="00E82028">
        <w:rPr>
          <w:rStyle w:val="FootnoteReference"/>
        </w:rPr>
        <w:footnoteReference w:id="173"/>
      </w:r>
      <w:r w:rsidRPr="006F7344">
        <w:t xml:space="preserve"> Law enforcement of the Anti-Defamation of Religion Law continues to attract public attention because this Law is considered to have weaknesses, especially when the </w:t>
      </w:r>
      <w:proofErr w:type="spellStart"/>
      <w:r w:rsidRPr="006F7344">
        <w:t>Ahok</w:t>
      </w:r>
      <w:proofErr w:type="spellEnd"/>
      <w:r w:rsidRPr="006F7344">
        <w:t xml:space="preserve"> and </w:t>
      </w:r>
      <w:proofErr w:type="spellStart"/>
      <w:r w:rsidRPr="006F7344">
        <w:t>Meiliana</w:t>
      </w:r>
      <w:proofErr w:type="spellEnd"/>
      <w:r w:rsidRPr="006F7344">
        <w:t xml:space="preserve"> cases are rolling, the Constitutional Court of the Republic of Indonesia has stated in its </w:t>
      </w:r>
      <w:proofErr w:type="spellStart"/>
      <w:r w:rsidRPr="006F7344">
        <w:rPr>
          <w:i/>
          <w:iCs/>
        </w:rPr>
        <w:t>racio</w:t>
      </w:r>
      <w:proofErr w:type="spellEnd"/>
      <w:r w:rsidRPr="006F7344">
        <w:rPr>
          <w:i/>
          <w:iCs/>
        </w:rPr>
        <w:t>-decidendi</w:t>
      </w:r>
      <w:r w:rsidRPr="006F7344">
        <w:t xml:space="preserve"> that the Anti-Defamation Law contains legal norms that have multiple interpretations because “[…] the Court is of the opinion says that the Anti-Blasphemy Law [...] in terms of the form of regulation, formulation, prevention-legal rules need to be perfected.</w:t>
      </w:r>
      <w:r w:rsidR="00BD56BD" w:rsidRPr="00E82028">
        <w:rPr>
          <w:rStyle w:val="FootnoteReference"/>
        </w:rPr>
        <w:footnoteReference w:id="174"/>
      </w:r>
      <w:r w:rsidRPr="006F7344">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82028">
        <w:rPr>
          <w:rStyle w:val="FootnoteReference"/>
        </w:rPr>
        <w:footnoteReference w:id="175"/>
      </w:r>
      <w:r w:rsidRPr="006F7344">
        <w:t xml:space="preserve"> Although the Constitutional Court of the Republic of Indonesia on the one hand stated that the Anti Blasphemy Law was constitutional or did not conflict with the 1945 Constitution of the Republic of Indonesia,</w:t>
      </w:r>
      <w:r w:rsidR="00FC18DE" w:rsidRPr="00E82028">
        <w:rPr>
          <w:rStyle w:val="FootnoteReference"/>
        </w:rPr>
        <w:footnoteReference w:id="176"/>
      </w:r>
      <w:r w:rsidRPr="006F7344">
        <w:t xml:space="preserve"> the Constitutional Court also acknowledged that the Anti Blasphemy Law had multiple interpretations.</w:t>
      </w:r>
      <w:r w:rsidR="005A5A69" w:rsidRPr="00E82028">
        <w:rPr>
          <w:rStyle w:val="FootnoteReference"/>
        </w:rPr>
        <w:footnoteReference w:id="177"/>
      </w:r>
      <w:r w:rsidRPr="006F7344">
        <w:t xml:space="preserve"> This was also conveyed by one of the judges of the Republic of Indonesia who stated that:</w:t>
      </w:r>
    </w:p>
    <w:p w14:paraId="0E890AD4" w14:textId="37606020" w:rsidR="00807229" w:rsidRPr="006F7344" w:rsidRDefault="00807229" w:rsidP="00807229">
      <w:pPr>
        <w:pStyle w:val="Quote"/>
      </w:pPr>
      <w:r w:rsidRPr="006F7344">
        <w:t>"The Constitutional Court, as explained in its Decision Number 140/PUU-VII/2009, states that the substance of the Law on the Prevention of Blasphemy of Religion is in line with and does not conflict with the constitution, but in terms of the form of regulation, formulation, legal rules need to be improved."</w:t>
      </w:r>
      <w:r w:rsidR="00AE10DE" w:rsidRPr="00E82028">
        <w:rPr>
          <w:rStyle w:val="FootnoteReference"/>
        </w:rPr>
        <w:footnoteReference w:id="178"/>
      </w:r>
    </w:p>
    <w:p w14:paraId="07DB52DA" w14:textId="7291880D" w:rsidR="00807229" w:rsidRPr="006F7344" w:rsidRDefault="00345621" w:rsidP="00807229">
      <w:pPr>
        <w:pStyle w:val="ParagraphNormal"/>
      </w:pPr>
      <w:r w:rsidRPr="006F7344">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4969E9D7" w:rsidR="00345621" w:rsidRPr="006F7344" w:rsidRDefault="00734870" w:rsidP="00734870">
      <w:pPr>
        <w:pStyle w:val="Quote"/>
      </w:pPr>
      <w:r w:rsidRPr="006F7344">
        <w:lastRenderedPageBreak/>
        <w:t>"Regarding the existence of multiple interpretations of the UUAPA [Anti-Blasphemy Law] because the law is a product of the past that still uses terminology at the time the product was formed. However, this does not mean that the UUAPA material is unconstitutional. It remains only to encourage lawmakers to hasten changes to the UUAPA in accordance with the development of current needs".</w:t>
      </w:r>
      <w:r w:rsidR="00B532D8" w:rsidRPr="00E82028">
        <w:rPr>
          <w:rStyle w:val="FootnoteReference"/>
        </w:rPr>
        <w:footnoteReference w:id="179"/>
      </w:r>
    </w:p>
    <w:p w14:paraId="4E27AD82" w14:textId="7C9841E3" w:rsidR="00172DFF" w:rsidRPr="006F7344" w:rsidRDefault="002F3852" w:rsidP="00B532D8">
      <w:pPr>
        <w:pStyle w:val="ParagraphNormal"/>
      </w:pPr>
      <w:r w:rsidRPr="006F7344">
        <w:t xml:space="preserve">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w:t>
      </w:r>
      <w:proofErr w:type="spellStart"/>
      <w:r w:rsidRPr="006F7344">
        <w:t>Ahok</w:t>
      </w:r>
      <w:proofErr w:type="spellEnd"/>
      <w:r w:rsidRPr="006F7344">
        <w:t xml:space="preserve"> case that occurred in 2016 and the </w:t>
      </w:r>
      <w:proofErr w:type="spellStart"/>
      <w:r w:rsidRPr="006F7344">
        <w:t>Meiliana</w:t>
      </w:r>
      <w:proofErr w:type="spellEnd"/>
      <w:r w:rsidRPr="006F7344">
        <w:t xml:space="preserve"> case that occurred in 2017, both occurred after the Constitutional Court's decision, criminalization of both still occurred. Thus, both </w:t>
      </w:r>
      <w:proofErr w:type="spellStart"/>
      <w:r w:rsidRPr="006F7344">
        <w:t>Ahok</w:t>
      </w:r>
      <w:proofErr w:type="spellEnd"/>
      <w:r w:rsidRPr="006F7344">
        <w:t xml:space="preserve"> and </w:t>
      </w:r>
      <w:proofErr w:type="spellStart"/>
      <w:r w:rsidRPr="006F7344">
        <w:t>Meiliana</w:t>
      </w:r>
      <w:proofErr w:type="spellEnd"/>
      <w:r w:rsidRPr="006F7344">
        <w:t xml:space="preserve"> were charged with blasphemy against religion but were processed using the articles of the Anti-Defamation Law which had multiple interpretations.</w:t>
      </w:r>
    </w:p>
    <w:p w14:paraId="7824A808" w14:textId="1A07D88B" w:rsidR="004C0F77" w:rsidRPr="006F7344" w:rsidRDefault="004C0F77" w:rsidP="00B532D8">
      <w:pPr>
        <w:pStyle w:val="ParagraphNormal"/>
      </w:pPr>
      <w:r w:rsidRPr="006F7344">
        <w:t>This is very unfortunate by human rights and religious freedom activists in Indonesia. They have made various efforts to annul Article 156a of the Criminal Code,</w:t>
      </w:r>
      <w:r w:rsidR="005513C5" w:rsidRPr="00E82028">
        <w:rPr>
          <w:rStyle w:val="FootnoteReference"/>
        </w:rPr>
        <w:footnoteReference w:id="180"/>
      </w:r>
      <w:r w:rsidRPr="006F7344">
        <w:t xml:space="preserve"> which is an article that is often used by prosecuting perpetrators of blasphemy, including the articles that </w:t>
      </w:r>
      <w:proofErr w:type="spellStart"/>
      <w:r w:rsidRPr="006F7344">
        <w:t>Ahok</w:t>
      </w:r>
      <w:proofErr w:type="spellEnd"/>
      <w:r w:rsidRPr="006F7344">
        <w:t xml:space="preserve"> and </w:t>
      </w:r>
      <w:proofErr w:type="spellStart"/>
      <w:r w:rsidRPr="006F7344">
        <w:t>Meiliana</w:t>
      </w:r>
      <w:proofErr w:type="spellEnd"/>
      <w:r w:rsidRPr="006F7344">
        <w:t xml:space="preserve"> are accused of.  The Director of LBH Jakarta, </w:t>
      </w:r>
      <w:proofErr w:type="spellStart"/>
      <w:r w:rsidRPr="006F7344">
        <w:t>Alghiffari</w:t>
      </w:r>
      <w:proofErr w:type="spellEnd"/>
      <w:r w:rsidRPr="006F7344">
        <w:t xml:space="preserve"> Aqsa, stated that:</w:t>
      </w:r>
    </w:p>
    <w:p w14:paraId="3A0AFBB4" w14:textId="037497C1" w:rsidR="005513C5" w:rsidRPr="006F7344" w:rsidRDefault="003B287D" w:rsidP="003B287D">
      <w:pPr>
        <w:pStyle w:val="Quote"/>
      </w:pPr>
      <w:r w:rsidRPr="006F7344">
        <w:t xml:space="preserve">"The use of Article 156a of the Criminal Code against </w:t>
      </w:r>
      <w:proofErr w:type="spellStart"/>
      <w:r w:rsidRPr="006F7344">
        <w:t>Ahok</w:t>
      </w:r>
      <w:proofErr w:type="spellEnd"/>
      <w:r w:rsidRPr="006F7344">
        <w:t xml:space="preserve"> is ironic but real, the DPR and the Government have not complied with the recommendations of the Constitutional Court's decision and the judicial review of the Anti-Defamation Law (UU No.1/ PNPS/1965) which became the basis for the birth of Article 156a of the Criminal Code concerning blasphemy".</w:t>
      </w:r>
      <w:r w:rsidR="002373F7" w:rsidRPr="00E82028">
        <w:rPr>
          <w:rStyle w:val="FootnoteReference"/>
        </w:rPr>
        <w:footnoteReference w:id="181"/>
      </w:r>
    </w:p>
    <w:p w14:paraId="7F3CAE8D" w14:textId="77395394" w:rsidR="00B532D8" w:rsidRPr="006F7344" w:rsidRDefault="00172DFF" w:rsidP="00B532D8">
      <w:pPr>
        <w:pStyle w:val="ParagraphNormal"/>
      </w:pPr>
      <w:r w:rsidRPr="006F7344">
        <w:t xml:space="preserve">According to </w:t>
      </w:r>
      <w:proofErr w:type="spellStart"/>
      <w:r w:rsidR="00174FA1" w:rsidRPr="006F7344">
        <w:t>Alghiffari</w:t>
      </w:r>
      <w:proofErr w:type="spellEnd"/>
      <w:r w:rsidRPr="006F7344">
        <w:t>, in terms of substance, Article 156a of the Criminal Code has multiple interpretations, so its use should be avoided to criminalize someone.</w:t>
      </w:r>
    </w:p>
    <w:p w14:paraId="35DDCB17" w14:textId="03D1F5E2" w:rsidR="0030441B" w:rsidRPr="006F7344" w:rsidRDefault="0030441B" w:rsidP="00B532D8">
      <w:pPr>
        <w:pStyle w:val="ParagraphNormal"/>
      </w:pPr>
      <w:r w:rsidRPr="006F7344">
        <w:lastRenderedPageBreak/>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33FF9A25" w:rsidR="007452D7" w:rsidRPr="006F7344" w:rsidRDefault="007452D7" w:rsidP="00B532D8">
      <w:pPr>
        <w:pStyle w:val="ParagraphNormal"/>
      </w:pPr>
      <w:r w:rsidRPr="006F7344">
        <w:t xml:space="preserve">The author in this case will </w:t>
      </w:r>
      <w:proofErr w:type="spellStart"/>
      <w:r w:rsidRPr="006F7344">
        <w:t>analyze</w:t>
      </w:r>
      <w:proofErr w:type="spellEnd"/>
      <w:r w:rsidRPr="006F7344">
        <w:t xml:space="preserve"> to what extent the Anti-Blasphemy Law, particularly in Article 156a of the Criminal Code has multiple interpretations and how does this potentially give rise to acts of discrimination against the followers of minority religions, particularly in </w:t>
      </w:r>
      <w:proofErr w:type="spellStart"/>
      <w:r w:rsidRPr="006F7344">
        <w:t>Ahok</w:t>
      </w:r>
      <w:proofErr w:type="spellEnd"/>
      <w:r w:rsidRPr="006F7344">
        <w:t xml:space="preserve"> and </w:t>
      </w:r>
      <w:proofErr w:type="spellStart"/>
      <w:r w:rsidRPr="006F7344">
        <w:t>Meiliana</w:t>
      </w:r>
      <w:proofErr w:type="spellEnd"/>
      <w:r w:rsidRPr="006F7344">
        <w:t xml:space="preserve"> case? Looking at the political background of the two cases, </w:t>
      </w:r>
      <w:proofErr w:type="spellStart"/>
      <w:r w:rsidRPr="006F7344">
        <w:t>Ahok</w:t>
      </w:r>
      <w:proofErr w:type="spellEnd"/>
      <w:r w:rsidRPr="006F7344">
        <w:t xml:space="preserve"> and </w:t>
      </w:r>
      <w:proofErr w:type="spellStart"/>
      <w:r w:rsidRPr="006F7344">
        <w:t>Meiliana</w:t>
      </w:r>
      <w:proofErr w:type="spellEnd"/>
      <w:r w:rsidRPr="006F7344">
        <w:t xml:space="preserve">, to answer whether law enforcement in the blasphemy case against </w:t>
      </w:r>
      <w:proofErr w:type="spellStart"/>
      <w:r w:rsidRPr="006F7344">
        <w:t>Ahok</w:t>
      </w:r>
      <w:proofErr w:type="spellEnd"/>
      <w:r w:rsidRPr="006F7344">
        <w:t xml:space="preserve"> and </w:t>
      </w:r>
      <w:proofErr w:type="spellStart"/>
      <w:r w:rsidRPr="006F7344">
        <w:t>Meiliana</w:t>
      </w:r>
      <w:proofErr w:type="spellEnd"/>
      <w:r w:rsidRPr="006F7344">
        <w:t xml:space="preserve"> is influenced by religious manipulation of politics? One of the indicators found in this study is firstly that both </w:t>
      </w:r>
      <w:proofErr w:type="spellStart"/>
      <w:r w:rsidRPr="006F7344">
        <w:t>Ahok</w:t>
      </w:r>
      <w:proofErr w:type="spellEnd"/>
      <w:r w:rsidRPr="006F7344">
        <w:t xml:space="preserve"> and </w:t>
      </w:r>
      <w:proofErr w:type="spellStart"/>
      <w:r w:rsidRPr="006F7344">
        <w:t>Meiliana</w:t>
      </w:r>
      <w:proofErr w:type="spellEnd"/>
      <w:r w:rsidRPr="006F7344">
        <w:t xml:space="preserve"> were indicted by the Anti-Defamation Law, which has been declared by the Constitutional Court of the Republic of Indonesia as a multi-interpretation law, so that if enforced, it can lead to discriminatory actions (</w:t>
      </w:r>
      <w:proofErr w:type="spellStart"/>
      <w:r w:rsidRPr="006F7344">
        <w:t>Pratiwi</w:t>
      </w:r>
      <w:proofErr w:type="spellEnd"/>
      <w:r w:rsidRPr="006F7344">
        <w:t>, 2022). The word "blasphemy" has a broad and ambiguous meaning.</w:t>
      </w:r>
      <w:r w:rsidR="00CF2AE9" w:rsidRPr="00E82028">
        <w:rPr>
          <w:rStyle w:val="FootnoteReference"/>
        </w:rPr>
        <w:footnoteReference w:id="182"/>
      </w:r>
      <w:r w:rsidRPr="006F7344">
        <w:t xml:space="preserve"> It is regulated in six provisions namely in Article 156a Criminal Code </w:t>
      </w:r>
      <w:proofErr w:type="spellStart"/>
      <w:r w:rsidRPr="006F7344">
        <w:rPr>
          <w:i/>
          <w:iCs/>
        </w:rPr>
        <w:t>juncto</w:t>
      </w:r>
      <w:proofErr w:type="spellEnd"/>
      <w:r w:rsidRPr="006F7344">
        <w:t xml:space="preserve"> in Article 4 of Law No. 1/PNPS/ 1965, in Article 156a of the Indonesia Criminal Code, and in Article 27 and 28 (2) of the Law of EIT.</w:t>
      </w:r>
    </w:p>
    <w:p w14:paraId="651311EC" w14:textId="5D587A74"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3</w:t>
      </w:r>
      <w:r w:rsidRPr="006F7344">
        <w:rPr>
          <w:noProof/>
        </w:rPr>
        <w:fldChar w:fldCharType="end"/>
      </w:r>
      <w:r w:rsidRPr="006F7344">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374A57" w14:paraId="79D9DDEC" w14:textId="77777777" w:rsidTr="00853983">
        <w:trPr>
          <w:trHeight w:val="288"/>
          <w:tblHeader/>
        </w:trPr>
        <w:tc>
          <w:tcPr>
            <w:tcW w:w="8365" w:type="dxa"/>
            <w:shd w:val="clear" w:color="auto" w:fill="auto"/>
          </w:tcPr>
          <w:p w14:paraId="3D72D81E" w14:textId="77777777" w:rsidR="00853983" w:rsidRPr="00374A57" w:rsidRDefault="00853983" w:rsidP="00453263">
            <w:pPr>
              <w:spacing w:line="480" w:lineRule="auto"/>
              <w:jc w:val="center"/>
              <w:rPr>
                <w:rFonts w:cs="Linux Libertine"/>
                <w:b/>
                <w:sz w:val="18"/>
                <w:szCs w:val="18"/>
              </w:rPr>
            </w:pPr>
            <w:r w:rsidRPr="00374A57">
              <w:rPr>
                <w:rFonts w:cs="Linux Libertine"/>
                <w:b/>
                <w:sz w:val="18"/>
                <w:szCs w:val="18"/>
              </w:rPr>
              <w:t>Border definition of blasphemy under various regulations</w:t>
            </w:r>
          </w:p>
        </w:tc>
      </w:tr>
      <w:tr w:rsidR="00853983" w:rsidRPr="00374A57" w14:paraId="02E30005" w14:textId="77777777" w:rsidTr="00853983">
        <w:tc>
          <w:tcPr>
            <w:tcW w:w="8365" w:type="dxa"/>
            <w:shd w:val="clear" w:color="auto" w:fill="auto"/>
          </w:tcPr>
          <w:p w14:paraId="36239D92" w14:textId="442CF57E"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whoever intentionally in public interpreted established religions or act resemble the main doctrine of professed in Indonesia,</w:t>
            </w:r>
            <w:r w:rsidRPr="00E82028">
              <w:rPr>
                <w:rStyle w:val="FootnoteReference"/>
                <w:rFonts w:eastAsia="Calibri"/>
              </w:rPr>
              <w:footnoteReference w:id="183"/>
            </w:r>
            <w:r w:rsidRPr="00374A57">
              <w:rPr>
                <w:rFonts w:eastAsia="Calibri" w:cs="Linux Libertine"/>
                <w:sz w:val="18"/>
                <w:szCs w:val="18"/>
              </w:rPr>
              <w:t xml:space="preserve"> </w:t>
            </w:r>
          </w:p>
          <w:p w14:paraId="0F60C72E" w14:textId="4402B5BF"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deliberately express</w:t>
            </w:r>
            <w:r w:rsidR="00EF2225" w:rsidRPr="00E82028">
              <w:rPr>
                <w:rStyle w:val="FootnoteReference"/>
                <w:rFonts w:eastAsia="Calibri"/>
              </w:rPr>
              <w:footnoteReference w:id="184"/>
            </w:r>
            <w:r w:rsidRPr="00374A57">
              <w:rPr>
                <w:rFonts w:eastAsia="Calibri" w:cs="Linux Libertine"/>
                <w:sz w:val="18"/>
                <w:szCs w:val="18"/>
              </w:rPr>
              <w:t xml:space="preserve"> hostility, hate, or insult feelings or committing acts against the religions professed in Indonesia,</w:t>
            </w:r>
            <w:r w:rsidR="00EF2225" w:rsidRPr="00E82028">
              <w:rPr>
                <w:rStyle w:val="FootnoteReference"/>
                <w:rFonts w:eastAsia="Calibri"/>
              </w:rPr>
              <w:footnoteReference w:id="185"/>
            </w:r>
            <w:r w:rsidRPr="00374A57">
              <w:rPr>
                <w:rFonts w:eastAsia="Calibri" w:cs="Linux Libertine"/>
                <w:sz w:val="18"/>
                <w:szCs w:val="18"/>
              </w:rPr>
              <w:t xml:space="preserve"> </w:t>
            </w:r>
          </w:p>
          <w:p w14:paraId="0EC5DAB9" w14:textId="6C1C4D10"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deliberately express hostility with the purpose to convince people do not adhere any religion professed in Indonesia,</w:t>
            </w:r>
            <w:r w:rsidR="00EF2225" w:rsidRPr="00E82028">
              <w:rPr>
                <w:rStyle w:val="FootnoteReference"/>
                <w:rFonts w:eastAsia="Calibri"/>
              </w:rPr>
              <w:footnoteReference w:id="186"/>
            </w:r>
          </w:p>
          <w:p w14:paraId="5764A8B9" w14:textId="3FF08626"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lastRenderedPageBreak/>
              <w:t>engage hostile action, exercise non-believing of God,</w:t>
            </w:r>
            <w:r w:rsidR="00EE0FF1" w:rsidRPr="00E82028">
              <w:rPr>
                <w:rStyle w:val="FootnoteReference"/>
                <w:rFonts w:eastAsia="Calibri"/>
              </w:rPr>
              <w:footnoteReference w:id="187"/>
            </w:r>
          </w:p>
          <w:p w14:paraId="4BA99FEA" w14:textId="5F389E2A"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without right distributes and/or transmits and/or makes electronic information and/or documents accessible that contains insulting and/or defaming content.</w:t>
            </w:r>
            <w:r w:rsidR="0082075D" w:rsidRPr="00E82028">
              <w:rPr>
                <w:rStyle w:val="FootnoteReference"/>
                <w:rFonts w:eastAsia="Calibri"/>
              </w:rPr>
              <w:footnoteReference w:id="188"/>
            </w:r>
            <w:r w:rsidRPr="00374A57">
              <w:rPr>
                <w:rFonts w:eastAsia="Calibri" w:cs="Linux Libertine"/>
                <w:sz w:val="18"/>
                <w:szCs w:val="18"/>
              </w:rPr>
              <w:t xml:space="preserve"> </w:t>
            </w:r>
          </w:p>
          <w:p w14:paraId="4568C4A0" w14:textId="63000BD9"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374A57">
              <w:rPr>
                <w:rFonts w:eastAsia="Calibri" w:cs="Linux Libertine"/>
                <w:sz w:val="18"/>
                <w:szCs w:val="18"/>
              </w:rPr>
              <w:t>races,</w:t>
            </w:r>
            <w:r w:rsidRPr="00374A57">
              <w:rPr>
                <w:rFonts w:eastAsia="Calibri" w:cs="Linux Libertine"/>
                <w:sz w:val="18"/>
                <w:szCs w:val="18"/>
              </w:rPr>
              <w:t xml:space="preserve"> and inter-groups.</w:t>
            </w:r>
            <w:r w:rsidR="0082075D" w:rsidRPr="00E82028">
              <w:rPr>
                <w:rStyle w:val="FootnoteReference"/>
                <w:rFonts w:eastAsia="Calibri"/>
              </w:rPr>
              <w:footnoteReference w:id="189"/>
            </w:r>
            <w:r w:rsidRPr="00374A57">
              <w:rPr>
                <w:rFonts w:eastAsia="Calibri" w:cs="Linux Libertine"/>
                <w:sz w:val="18"/>
                <w:szCs w:val="18"/>
              </w:rPr>
              <w:t> </w:t>
            </w:r>
          </w:p>
          <w:p w14:paraId="5F4C0830" w14:textId="77777777" w:rsidR="00853983" w:rsidRPr="00374A57" w:rsidRDefault="00853983" w:rsidP="00453263">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374A57" w:rsidRDefault="00B156A3" w:rsidP="001E014A">
      <w:pPr>
        <w:rPr>
          <w:sz w:val="20"/>
          <w:szCs w:val="20"/>
        </w:rPr>
      </w:pPr>
      <w:r w:rsidRPr="00374A57">
        <w:rPr>
          <w:sz w:val="20"/>
          <w:szCs w:val="20"/>
        </w:rPr>
        <w:lastRenderedPageBreak/>
        <w:t>Sources: Cited from various regulations, namely Law No. 1/PNPS/ 1965, in Article 156a of the Indonesia Criminal Code, and in Article 27 and 28 (2) of the Law of EIT.</w:t>
      </w:r>
    </w:p>
    <w:p w14:paraId="71B9FAF4" w14:textId="316808D2" w:rsidR="00B156A3" w:rsidRPr="006F7344" w:rsidRDefault="00B156A3" w:rsidP="00B156A3">
      <w:pPr>
        <w:pStyle w:val="ParagraphNormal"/>
      </w:pPr>
    </w:p>
    <w:p w14:paraId="7F273F72" w14:textId="71212FD8" w:rsidR="00B156A3" w:rsidRPr="006F7344" w:rsidRDefault="006836BD" w:rsidP="00B156A3">
      <w:pPr>
        <w:pStyle w:val="ParagraphNormal"/>
      </w:pPr>
      <w:r w:rsidRPr="006F7344">
        <w:t>First, the definition of blasphemy in Indonesia is very broad and ambiguous in which open interpretation could be done by the law enforcement.</w:t>
      </w:r>
      <w:r w:rsidR="00D92CB4" w:rsidRPr="00E82028">
        <w:rPr>
          <w:rStyle w:val="FootnoteReference"/>
        </w:rPr>
        <w:footnoteReference w:id="190"/>
      </w:r>
      <w:r w:rsidRPr="006F7344">
        <w:t xml:space="preserve"> In Indonesia, blasphemy under Article 156a Criminal Code has five elements: (</w:t>
      </w:r>
      <w:proofErr w:type="spellStart"/>
      <w:r w:rsidRPr="006F7344">
        <w:t>i</w:t>
      </w:r>
      <w:proofErr w:type="spellEnd"/>
      <w:r w:rsidRPr="006F7344">
        <w:t>) whoever, (ii) intentionally,</w:t>
      </w:r>
      <w:r w:rsidR="00D93E44" w:rsidRPr="00E82028">
        <w:rPr>
          <w:rStyle w:val="FootnoteReference"/>
        </w:rPr>
        <w:footnoteReference w:id="191"/>
      </w:r>
      <w:r w:rsidRPr="006F7344">
        <w:t xml:space="preserve"> (iii) express feelings or committing acts (iv) in public (v) insult or defame against religion professed in </w:t>
      </w:r>
      <w:r w:rsidR="00D92CB4" w:rsidRPr="006F7344">
        <w:t>Indonesia;</w:t>
      </w:r>
      <w:r w:rsidR="00B73C8F" w:rsidRPr="00E82028">
        <w:rPr>
          <w:rStyle w:val="FootnoteReference"/>
        </w:rPr>
        <w:footnoteReference w:id="192"/>
      </w:r>
      <w:r w:rsidR="00D92CB4" w:rsidRPr="006F7344">
        <w:t xml:space="preserve"> The</w:t>
      </w:r>
      <w:r w:rsidRPr="006F7344">
        <w:t xml:space="preserve"> first element (</w:t>
      </w:r>
      <w:proofErr w:type="spellStart"/>
      <w:r w:rsidRPr="006F7344">
        <w:t>i</w:t>
      </w:r>
      <w:proofErr w:type="spellEnd"/>
      <w:r w:rsidRPr="006F7344">
        <w:t>) “whoever” means that the law can be applied to every subject of law that is “a human being”. Anyone can be a suspect in an act of blasphemy. But this element is covered by the fifth element “insult or defame feelings or committing acts against established religions.” The fifth element (v) insult or defame against established religions becomes an ambiguous clause because the definition of the word “express feelings” is not given by the Law No. 1/PNPS/1965. This interpretation then become a monopoly of the majority religion through the decision of the MUI or other policies. In this sense, the definition of the word “insult or defame” becomes very subjective and bias.</w:t>
      </w:r>
    </w:p>
    <w:p w14:paraId="341FD53A" w14:textId="2AB25645" w:rsidR="00C24DF0" w:rsidRPr="006F7344" w:rsidRDefault="00324C5A" w:rsidP="00B532D8">
      <w:pPr>
        <w:pStyle w:val="ParagraphNormal"/>
      </w:pPr>
      <w:r w:rsidRPr="006F7344">
        <w:t xml:space="preserve">In the case of </w:t>
      </w:r>
      <w:proofErr w:type="spellStart"/>
      <w:r w:rsidRPr="006F7344">
        <w:t>Ahok</w:t>
      </w:r>
      <w:proofErr w:type="spellEnd"/>
      <w:r w:rsidRPr="006F7344">
        <w:t xml:space="preserve">, the second element, the element of intentionality, is an element that cannot be proven in the second case. First, in the </w:t>
      </w:r>
      <w:proofErr w:type="spellStart"/>
      <w:r w:rsidRPr="006F7344">
        <w:t>Ahok</w:t>
      </w:r>
      <w:proofErr w:type="spellEnd"/>
      <w:r w:rsidRPr="006F7344">
        <w:t xml:space="preserve"> case, the court simply took the contents of the MUI Fatwa aside and ignored the fact that the Prosecutor could not prove the element of intent and the fact that the witnesses presented were incompetent because they did not see and hear </w:t>
      </w:r>
      <w:proofErr w:type="spellStart"/>
      <w:r w:rsidRPr="006F7344">
        <w:t>Ahok's</w:t>
      </w:r>
      <w:proofErr w:type="spellEnd"/>
      <w:r w:rsidRPr="006F7344">
        <w:t xml:space="preserve"> speech in the </w:t>
      </w:r>
      <w:proofErr w:type="spellStart"/>
      <w:r w:rsidRPr="006F7344">
        <w:t>Kepulauan</w:t>
      </w:r>
      <w:proofErr w:type="spellEnd"/>
      <w:r w:rsidRPr="006F7344">
        <w:t xml:space="preserve"> </w:t>
      </w:r>
      <w:proofErr w:type="spellStart"/>
      <w:r w:rsidRPr="006F7344">
        <w:t>Seribu</w:t>
      </w:r>
      <w:proofErr w:type="spellEnd"/>
      <w:r w:rsidRPr="006F7344">
        <w:t xml:space="preserve">. Public </w:t>
      </w:r>
      <w:r w:rsidR="00987185" w:rsidRPr="006F7344">
        <w:t>p</w:t>
      </w:r>
      <w:r w:rsidRPr="006F7344">
        <w:t xml:space="preserve">rosecutor </w:t>
      </w:r>
      <w:r w:rsidR="00987185" w:rsidRPr="006F7344">
        <w:t xml:space="preserve">in </w:t>
      </w:r>
      <w:proofErr w:type="spellStart"/>
      <w:r w:rsidRPr="006F7344">
        <w:t>Ahok</w:t>
      </w:r>
      <w:proofErr w:type="spellEnd"/>
      <w:r w:rsidRPr="006F7344">
        <w:t xml:space="preserve"> </w:t>
      </w:r>
      <w:r w:rsidR="00987185" w:rsidRPr="006F7344">
        <w:t xml:space="preserve">case </w:t>
      </w:r>
      <w:r w:rsidRPr="006F7344">
        <w:t xml:space="preserve">violated Article 156a of the Criminal Code, namely </w:t>
      </w:r>
      <w:r w:rsidRPr="006F7344">
        <w:lastRenderedPageBreak/>
        <w:t>“intentionally publicly expressing feelings or committing acts which are essentially hostile, abuse or blasphemy against a religion professed in Indonesia”.</w:t>
      </w:r>
      <w:r w:rsidR="005C4585" w:rsidRPr="00E82028">
        <w:rPr>
          <w:rStyle w:val="FootnoteReference"/>
        </w:rPr>
        <w:footnoteReference w:id="193"/>
      </w:r>
    </w:p>
    <w:p w14:paraId="16A45DE6" w14:textId="31457662" w:rsidR="00DA2125" w:rsidRPr="006F7344" w:rsidRDefault="00DA2125" w:rsidP="00B532D8">
      <w:pPr>
        <w:pStyle w:val="ParagraphNormal"/>
      </w:pPr>
      <w:r w:rsidRPr="006F7344">
        <w:t>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w:t>
      </w:r>
      <w:proofErr w:type="spellStart"/>
      <w:r w:rsidRPr="006F7344">
        <w:t>Pratiwi</w:t>
      </w:r>
      <w:proofErr w:type="spellEnd"/>
      <w:r w:rsidRPr="006F7344">
        <w:t xml:space="preserve">, 2021). This shows that judges of Criminal Court in </w:t>
      </w:r>
      <w:proofErr w:type="spellStart"/>
      <w:r w:rsidRPr="006F7344">
        <w:t>Ahok</w:t>
      </w:r>
      <w:proofErr w:type="spellEnd"/>
      <w:r w:rsidRPr="006F7344">
        <w:t xml:space="preserve"> case are less professional in understanding the </w:t>
      </w:r>
      <w:proofErr w:type="spellStart"/>
      <w:r w:rsidRPr="006F7344">
        <w:rPr>
          <w:i/>
          <w:iCs/>
        </w:rPr>
        <w:t>erga</w:t>
      </w:r>
      <w:proofErr w:type="spellEnd"/>
      <w:r w:rsidRPr="006F7344">
        <w:rPr>
          <w:i/>
          <w:iCs/>
        </w:rPr>
        <w:t xml:space="preserve"> omnes</w:t>
      </w:r>
      <w:r w:rsidRPr="006F7344">
        <w:t xml:space="preserve"> nature of MKRI’s decisions that should be considered by all state institutions, including the Criminal Court. In fact, in </w:t>
      </w:r>
      <w:proofErr w:type="spellStart"/>
      <w:r w:rsidRPr="006F7344">
        <w:t>Ahok</w:t>
      </w:r>
      <w:proofErr w:type="spellEnd"/>
      <w:r w:rsidRPr="006F7344">
        <w:t xml:space="preserve"> case, the Criminal Court have continued to apply Article 156a of the Criminal Code which has multiple interpretations to indict </w:t>
      </w:r>
      <w:proofErr w:type="spellStart"/>
      <w:r w:rsidRPr="006F7344">
        <w:t>Ahok</w:t>
      </w:r>
      <w:proofErr w:type="spellEnd"/>
      <w:r w:rsidRPr="006F7344">
        <w:t>.</w:t>
      </w:r>
    </w:p>
    <w:p w14:paraId="50DB69D6" w14:textId="305569C9" w:rsidR="00683A20" w:rsidRPr="006F7344" w:rsidRDefault="00683A20" w:rsidP="00B532D8">
      <w:pPr>
        <w:pStyle w:val="ParagraphNormal"/>
      </w:pPr>
      <w:r w:rsidRPr="006F7344">
        <w:t xml:space="preserve">Furthermore, the court ignored the “intentional element” to insult or defame, which should be the main element that must be proven to declare someone guilty. Legal facts appeared at the trial found that </w:t>
      </w:r>
      <w:proofErr w:type="spellStart"/>
      <w:r w:rsidRPr="006F7344">
        <w:t>Ahok</w:t>
      </w:r>
      <w:proofErr w:type="spellEnd"/>
      <w:r w:rsidRPr="006F7344">
        <w:t xml:space="preserve"> had no intention to insult Islam or Ulama. </w:t>
      </w:r>
      <w:proofErr w:type="spellStart"/>
      <w:r w:rsidRPr="006F7344">
        <w:t>Ahok</w:t>
      </w:r>
      <w:proofErr w:type="spellEnd"/>
      <w:r w:rsidRPr="006F7344">
        <w:t xml:space="preserve"> has explained in detail how his life and daily life are close to Islam, and he respects Islam very much. </w:t>
      </w:r>
      <w:proofErr w:type="spellStart"/>
      <w:r w:rsidRPr="006F7344">
        <w:t>Ahok</w:t>
      </w:r>
      <w:proofErr w:type="spellEnd"/>
      <w:r w:rsidRPr="006F7344">
        <w:t xml:space="preserve"> admitted that his speech, which was cut in part from his whole speech of 1 hour 40 minutes, meant to criticize prospective leaders who misused Surah Al-</w:t>
      </w:r>
      <w:proofErr w:type="spellStart"/>
      <w:r w:rsidRPr="006F7344">
        <w:t>Maidah</w:t>
      </w:r>
      <w:proofErr w:type="spellEnd"/>
      <w:r w:rsidRPr="006F7344">
        <w:t xml:space="preserve"> verse 51 in their campaign so that people would not vote for a leader candidate like him (Chinese-Christian). The same thing has been written in his book entitled Changing Indonesia. In this case, </w:t>
      </w:r>
      <w:proofErr w:type="spellStart"/>
      <w:r w:rsidRPr="006F7344">
        <w:t>Ahok</w:t>
      </w:r>
      <w:proofErr w:type="spellEnd"/>
      <w:r w:rsidRPr="006F7344">
        <w:t xml:space="preserve"> conveyed his knowledge and experience when Surat Al-</w:t>
      </w:r>
      <w:proofErr w:type="spellStart"/>
      <w:r w:rsidRPr="006F7344">
        <w:t>Maidah</w:t>
      </w:r>
      <w:proofErr w:type="spellEnd"/>
      <w:r w:rsidRPr="006F7344">
        <w:t xml:space="preserve"> was used as a tool by certain individuals to win elections, to gain power so that people did not choose non-Muslim leaders, like him because they were unable to compete with the vision, mission of the program and their integrity. So according to </w:t>
      </w:r>
      <w:proofErr w:type="spellStart"/>
      <w:r w:rsidRPr="006F7344">
        <w:t>Ahok</w:t>
      </w:r>
      <w:proofErr w:type="spellEnd"/>
      <w:r w:rsidRPr="006F7344">
        <w:t>, the political campaign methods that hide behind the sanctity of Surah Al-</w:t>
      </w:r>
      <w:proofErr w:type="spellStart"/>
      <w:r w:rsidRPr="006F7344">
        <w:t>Maidah</w:t>
      </w:r>
      <w:proofErr w:type="spellEnd"/>
      <w:r w:rsidRPr="006F7344">
        <w:t xml:space="preserve"> verse 51 are the context in which </w:t>
      </w:r>
      <w:proofErr w:type="spellStart"/>
      <w:r w:rsidRPr="006F7344">
        <w:t>Ahok</w:t>
      </w:r>
      <w:proofErr w:type="spellEnd"/>
      <w:r w:rsidRPr="006F7344">
        <w:t xml:space="preserve"> criticizes religious manipulation for political purposes.</w:t>
      </w:r>
      <w:r w:rsidR="005A4216" w:rsidRPr="00E82028">
        <w:rPr>
          <w:rStyle w:val="FootnoteReference"/>
        </w:rPr>
        <w:footnoteReference w:id="194"/>
      </w:r>
    </w:p>
    <w:p w14:paraId="072315B7" w14:textId="4AAEF358" w:rsidR="005C4585" w:rsidRPr="006F7344" w:rsidRDefault="00EF7AE3" w:rsidP="00EF7AE3">
      <w:pPr>
        <w:pStyle w:val="Quote"/>
      </w:pPr>
      <w:r w:rsidRPr="006F7344">
        <w:t xml:space="preserve">[….] I didn't say insulting the Koran, I didn't say the Koran was stupid, I said to the people of </w:t>
      </w:r>
      <w:proofErr w:type="spellStart"/>
      <w:r w:rsidRPr="006F7344">
        <w:t>Pulau</w:t>
      </w:r>
      <w:proofErr w:type="spellEnd"/>
      <w:r w:rsidRPr="006F7344">
        <w:t xml:space="preserve"> </w:t>
      </w:r>
      <w:proofErr w:type="spellStart"/>
      <w:r w:rsidRPr="006F7344">
        <w:t>Seribu</w:t>
      </w:r>
      <w:proofErr w:type="spellEnd"/>
      <w:r w:rsidRPr="006F7344">
        <w:t xml:space="preserve">, don't be fooled by cowardly racists, do you think if you say now, use that holy verse to not vote for me, please no Don't vote for me, my experience in 2003 was in politics, I found political opponents who were racist and cowardly always used </w:t>
      </w:r>
      <w:r w:rsidRPr="006F7344">
        <w:lastRenderedPageBreak/>
        <w:t xml:space="preserve">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w:t>
      </w:r>
      <w:proofErr w:type="spellStart"/>
      <w:r w:rsidRPr="006F7344">
        <w:t>Pulau</w:t>
      </w:r>
      <w:proofErr w:type="spellEnd"/>
      <w:r w:rsidRPr="006F7344">
        <w:t xml:space="preserve"> </w:t>
      </w:r>
      <w:proofErr w:type="spellStart"/>
      <w:r w:rsidRPr="006F7344">
        <w:t>Seribu</w:t>
      </w:r>
      <w:proofErr w:type="spellEnd"/>
      <w:r w:rsidRPr="006F7344">
        <w:t xml:space="preserve">,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w:t>
      </w:r>
      <w:proofErr w:type="spellStart"/>
      <w:r w:rsidRPr="006F7344">
        <w:t>Pulau</w:t>
      </w:r>
      <w:proofErr w:type="spellEnd"/>
      <w:r w:rsidRPr="006F7344">
        <w:t xml:space="preserve"> </w:t>
      </w:r>
      <w:proofErr w:type="spellStart"/>
      <w:r w:rsidRPr="006F7344">
        <w:t>Seribu</w:t>
      </w:r>
      <w:proofErr w:type="spellEnd"/>
      <w:r w:rsidRPr="006F7344">
        <w:t xml:space="preserve"> not because the Defendant is doing 80 20 business for fish farming, later you are bound to have to choose the Defendant.</w:t>
      </w:r>
      <w:r w:rsidR="00B8445C" w:rsidRPr="00E82028">
        <w:rPr>
          <w:rStyle w:val="FootnoteReference"/>
        </w:rPr>
        <w:footnoteReference w:id="195"/>
      </w:r>
      <w:r w:rsidRPr="006F7344">
        <w:t xml:space="preserve">  </w:t>
      </w:r>
    </w:p>
    <w:p w14:paraId="34BA5C46" w14:textId="642D69F7" w:rsidR="00B8445C" w:rsidRPr="006F7344" w:rsidRDefault="00816F1D" w:rsidP="00B8445C">
      <w:pPr>
        <w:pStyle w:val="ParagraphNormal"/>
      </w:pPr>
      <w:r w:rsidRPr="006F7344">
        <w:t xml:space="preserve">On the other hand, all witnesses </w:t>
      </w:r>
      <w:r w:rsidR="00523393" w:rsidRPr="006F7344">
        <w:t xml:space="preserve">are not in </w:t>
      </w:r>
      <w:proofErr w:type="spellStart"/>
      <w:r w:rsidR="00523393" w:rsidRPr="006F7344">
        <w:t>favor</w:t>
      </w:r>
      <w:proofErr w:type="spellEnd"/>
      <w:r w:rsidR="00523393" w:rsidRPr="006F7344">
        <w:t xml:space="preserve"> of </w:t>
      </w:r>
      <w:proofErr w:type="spellStart"/>
      <w:r w:rsidRPr="006F7344">
        <w:t>Ahok</w:t>
      </w:r>
      <w:proofErr w:type="spellEnd"/>
      <w:r w:rsidRPr="006F7344">
        <w:t>,</w:t>
      </w:r>
      <w:r w:rsidR="00C55B64" w:rsidRPr="00E82028">
        <w:rPr>
          <w:rStyle w:val="FootnoteReference"/>
        </w:rPr>
        <w:footnoteReference w:id="196"/>
      </w:r>
      <w:r w:rsidRPr="006F7344">
        <w:t xml:space="preserve"> including MUI, </w:t>
      </w:r>
      <w:r w:rsidR="00602FBF" w:rsidRPr="006F7344">
        <w:t xml:space="preserve">because they </w:t>
      </w:r>
      <w:r w:rsidRPr="006F7344">
        <w:t>are incompetent witnesses</w:t>
      </w:r>
      <w:r w:rsidR="00602FBF" w:rsidRPr="006F7344">
        <w:t xml:space="preserve"> which</w:t>
      </w:r>
      <w:r w:rsidRPr="006F7344">
        <w:t xml:space="preserve"> they did not hear</w:t>
      </w:r>
      <w:r w:rsidR="00A434F2" w:rsidRPr="006F7344">
        <w:t>,</w:t>
      </w:r>
      <w:r w:rsidRPr="006F7344">
        <w:t xml:space="preserve"> </w:t>
      </w:r>
      <w:r w:rsidR="00E177E0" w:rsidRPr="006F7344">
        <w:t>see,</w:t>
      </w:r>
      <w:r w:rsidRPr="006F7344">
        <w:t xml:space="preserve"> </w:t>
      </w:r>
      <w:r w:rsidR="00A434F2" w:rsidRPr="006F7344">
        <w:t xml:space="preserve">or attend </w:t>
      </w:r>
      <w:r w:rsidR="00A379B1" w:rsidRPr="006F7344">
        <w:t>in person</w:t>
      </w:r>
      <w:r w:rsidRPr="006F7344">
        <w:t xml:space="preserve"> when </w:t>
      </w:r>
      <w:proofErr w:type="spellStart"/>
      <w:r w:rsidRPr="006F7344">
        <w:t>Ahok</w:t>
      </w:r>
      <w:proofErr w:type="spellEnd"/>
      <w:r w:rsidRPr="006F7344">
        <w:t xml:space="preserve"> gave a speech.</w:t>
      </w:r>
      <w:r w:rsidR="00D964B2" w:rsidRPr="00E82028">
        <w:rPr>
          <w:rStyle w:val="FootnoteReference"/>
        </w:rPr>
        <w:footnoteReference w:id="197"/>
      </w:r>
      <w:r w:rsidRPr="006F7344">
        <w:t xml:space="preserve"> The witness only watched a short video that had been cut by Budi </w:t>
      </w:r>
      <w:proofErr w:type="spellStart"/>
      <w:r w:rsidRPr="006F7344">
        <w:t>Yani</w:t>
      </w:r>
      <w:proofErr w:type="spellEnd"/>
      <w:r w:rsidRPr="006F7344">
        <w:t xml:space="preserve"> and the provocative narration affixed in the video "Defamation of Religion". Budi </w:t>
      </w:r>
      <w:proofErr w:type="spellStart"/>
      <w:r w:rsidRPr="006F7344">
        <w:t>Yani</w:t>
      </w:r>
      <w:proofErr w:type="spellEnd"/>
      <w:r w:rsidRPr="006F7344">
        <w:t xml:space="preserve">, a week after the video of </w:t>
      </w:r>
      <w:proofErr w:type="spellStart"/>
      <w:r w:rsidRPr="006F7344">
        <w:t>Ahok's</w:t>
      </w:r>
      <w:proofErr w:type="spellEnd"/>
      <w:r w:rsidRPr="006F7344">
        <w:t xml:space="preserve"> speech was uploaded, uploaded a 30-second snippet plus a provocative comment and posted it on his Facebook page on Friday, October 6, 2016.  The transcript of the video says: “</w:t>
      </w:r>
      <w:r w:rsidRPr="006F7344">
        <w:rPr>
          <w:i/>
          <w:iCs/>
        </w:rPr>
        <w:t xml:space="preserve">Blame of Religion?”…Father and Mother (Muslim voters)…being lied to by Al </w:t>
      </w:r>
      <w:proofErr w:type="spellStart"/>
      <w:r w:rsidRPr="006F7344">
        <w:rPr>
          <w:i/>
          <w:iCs/>
        </w:rPr>
        <w:t>Maidah</w:t>
      </w:r>
      <w:proofErr w:type="spellEnd"/>
      <w:r w:rsidRPr="006F7344">
        <w:rPr>
          <w:i/>
          <w:iCs/>
        </w:rPr>
        <w:t>…and will go to hell (you too) are deceived</w:t>
      </w:r>
      <w:r w:rsidRPr="006F7344">
        <w:t>”…”</w:t>
      </w:r>
      <w:r w:rsidRPr="006F7344">
        <w:rPr>
          <w:i/>
          <w:iCs/>
        </w:rPr>
        <w:t>It seems there will be something wrong with this video</w:t>
      </w:r>
      <w:r w:rsidRPr="006F7344">
        <w:t>”</w:t>
      </w:r>
      <w:r w:rsidR="00402F48" w:rsidRPr="006F7344">
        <w:t>.</w:t>
      </w:r>
      <w:r w:rsidR="007A6A41" w:rsidRPr="00E82028">
        <w:rPr>
          <w:rStyle w:val="FootnoteReference"/>
        </w:rPr>
        <w:footnoteReference w:id="198"/>
      </w:r>
      <w:r w:rsidRPr="006F7344">
        <w:t xml:space="preserve">  In an open dialogue organized by the Indonesia Lawyers Club on </w:t>
      </w:r>
      <w:proofErr w:type="spellStart"/>
      <w:r w:rsidRPr="006F7344">
        <w:t>TVOne</w:t>
      </w:r>
      <w:proofErr w:type="spellEnd"/>
      <w:r w:rsidRPr="006F7344">
        <w:t xml:space="preserve"> on Tuesday, (11/10/2016), Budi </w:t>
      </w:r>
      <w:proofErr w:type="spellStart"/>
      <w:r w:rsidRPr="006F7344">
        <w:t>Yani</w:t>
      </w:r>
      <w:proofErr w:type="spellEnd"/>
      <w:r w:rsidRPr="006F7344">
        <w:t xml:space="preserve"> said "</w:t>
      </w:r>
      <w:r w:rsidRPr="006F7344">
        <w:rPr>
          <w:i/>
          <w:iCs/>
        </w:rPr>
        <w:t>I admit my mistake, in my transcript I was 'deceiv</w:t>
      </w:r>
      <w:r w:rsidR="0093267D" w:rsidRPr="006F7344">
        <w:rPr>
          <w:i/>
          <w:iCs/>
        </w:rPr>
        <w:t>ing</w:t>
      </w:r>
      <w:r w:rsidRPr="006F7344">
        <w:rPr>
          <w:i/>
          <w:iCs/>
        </w:rPr>
        <w:t xml:space="preserve"> by </w:t>
      </w:r>
      <w:r w:rsidRPr="006F7344">
        <w:rPr>
          <w:i/>
          <w:iCs/>
        </w:rPr>
        <w:lastRenderedPageBreak/>
        <w:t xml:space="preserve">using'. So that's the word that's not in my </w:t>
      </w:r>
      <w:r w:rsidR="00C55B64" w:rsidRPr="006F7344">
        <w:rPr>
          <w:i/>
          <w:iCs/>
        </w:rPr>
        <w:t>transcript</w:t>
      </w:r>
      <w:r w:rsidR="00C55B64" w:rsidRPr="006F7344">
        <w:t>”</w:t>
      </w:r>
      <w:r w:rsidR="002148B6" w:rsidRPr="006F7344">
        <w:t>.</w:t>
      </w:r>
      <w:r w:rsidR="00402F48" w:rsidRPr="00E82028">
        <w:rPr>
          <w:rStyle w:val="FootnoteReference"/>
        </w:rPr>
        <w:footnoteReference w:id="199"/>
      </w:r>
      <w:r w:rsidR="00C55B64" w:rsidRPr="006F7344">
        <w:t xml:space="preserve"> </w:t>
      </w:r>
      <w:r w:rsidR="0099535A" w:rsidRPr="006F7344">
        <w:t>Other w</w:t>
      </w:r>
      <w:r w:rsidR="00C55B64" w:rsidRPr="006F7344">
        <w:t>itness</w:t>
      </w:r>
      <w:r w:rsidRPr="006F7344">
        <w:t xml:space="preserve"> </w:t>
      </w:r>
      <w:r w:rsidR="0099535A" w:rsidRPr="006F7344">
        <w:t xml:space="preserve">in </w:t>
      </w:r>
      <w:proofErr w:type="spellStart"/>
      <w:r w:rsidR="0099535A" w:rsidRPr="006F7344">
        <w:t>favor</w:t>
      </w:r>
      <w:proofErr w:type="spellEnd"/>
      <w:r w:rsidR="0099535A" w:rsidRPr="006F7344">
        <w:t xml:space="preserve"> of </w:t>
      </w:r>
      <w:proofErr w:type="spellStart"/>
      <w:r w:rsidRPr="006F7344">
        <w:t>Ahok</w:t>
      </w:r>
      <w:proofErr w:type="spellEnd"/>
      <w:r w:rsidRPr="006F7344">
        <w:t xml:space="preserve"> also presented these facts at the trial and the expert's statement. Academic analysis was also submitted by various institutions within the </w:t>
      </w:r>
      <w:r w:rsidRPr="006F7344">
        <w:rPr>
          <w:i/>
          <w:iCs/>
        </w:rPr>
        <w:t>Amicus Curiae</w:t>
      </w:r>
      <w:r w:rsidRPr="006F7344">
        <w:t xml:space="preserve"> which was sent to the court during the trial. But the panel of judges did not consider this at all. The Court supported the other Witnesses against </w:t>
      </w:r>
      <w:proofErr w:type="spellStart"/>
      <w:r w:rsidRPr="006F7344">
        <w:t>Ahok</w:t>
      </w:r>
      <w:proofErr w:type="spellEnd"/>
      <w:r w:rsidRPr="006F7344">
        <w:t xml:space="preserve"> who were interpreting the original </w:t>
      </w:r>
      <w:proofErr w:type="spellStart"/>
      <w:r w:rsidRPr="006F7344">
        <w:t>Ahok's</w:t>
      </w:r>
      <w:proofErr w:type="spellEnd"/>
      <w:r w:rsidRPr="006F7344">
        <w:t xml:space="preserve"> sentence, "don't </w:t>
      </w:r>
      <w:r w:rsidR="005056C7" w:rsidRPr="006F7344">
        <w:t>get</w:t>
      </w:r>
      <w:r w:rsidRPr="006F7344">
        <w:t xml:space="preserve"> </w:t>
      </w:r>
      <w:r w:rsidR="00AC432A" w:rsidRPr="006F7344">
        <w:t>fooled</w:t>
      </w:r>
      <w:r w:rsidRPr="006F7344">
        <w:t xml:space="preserve"> by </w:t>
      </w:r>
      <w:r w:rsidR="00DA1D53" w:rsidRPr="006F7344">
        <w:t>someone</w:t>
      </w:r>
      <w:r w:rsidRPr="006F7344">
        <w:t>, us</w:t>
      </w:r>
      <w:r w:rsidR="00DA1D53" w:rsidRPr="006F7344">
        <w:t>ing</w:t>
      </w:r>
      <w:r w:rsidRPr="006F7344">
        <w:t xml:space="preserve"> the </w:t>
      </w:r>
      <w:r w:rsidR="00DA1D53" w:rsidRPr="006F7344">
        <w:t xml:space="preserve">surah </w:t>
      </w:r>
      <w:r w:rsidRPr="006F7344">
        <w:t>Al-</w:t>
      </w:r>
      <w:proofErr w:type="spellStart"/>
      <w:r w:rsidRPr="006F7344">
        <w:t>Maidah</w:t>
      </w:r>
      <w:proofErr w:type="spellEnd"/>
      <w:r w:rsidRPr="006F7344">
        <w:t xml:space="preserve"> verse 51" [“</w:t>
      </w:r>
      <w:proofErr w:type="spellStart"/>
      <w:r w:rsidRPr="006F7344">
        <w:rPr>
          <w:i/>
          <w:iCs/>
        </w:rPr>
        <w:t>Jangan</w:t>
      </w:r>
      <w:proofErr w:type="spellEnd"/>
      <w:r w:rsidRPr="006F7344">
        <w:rPr>
          <w:i/>
          <w:iCs/>
        </w:rPr>
        <w:t xml:space="preserve"> </w:t>
      </w:r>
      <w:proofErr w:type="spellStart"/>
      <w:r w:rsidRPr="006F7344">
        <w:rPr>
          <w:i/>
          <w:iCs/>
        </w:rPr>
        <w:t>mau</w:t>
      </w:r>
      <w:proofErr w:type="spellEnd"/>
      <w:r w:rsidRPr="006F7344">
        <w:rPr>
          <w:i/>
          <w:iCs/>
        </w:rPr>
        <w:t xml:space="preserve"> </w:t>
      </w:r>
      <w:proofErr w:type="spellStart"/>
      <w:r w:rsidRPr="006F7344">
        <w:rPr>
          <w:i/>
          <w:iCs/>
        </w:rPr>
        <w:t>dibohongi</w:t>
      </w:r>
      <w:proofErr w:type="spellEnd"/>
      <w:r w:rsidRPr="006F7344">
        <w:rPr>
          <w:i/>
          <w:iCs/>
        </w:rPr>
        <w:t xml:space="preserve"> orang, </w:t>
      </w:r>
      <w:proofErr w:type="spellStart"/>
      <w:r w:rsidRPr="006F7344">
        <w:rPr>
          <w:i/>
          <w:iCs/>
        </w:rPr>
        <w:t>pakai</w:t>
      </w:r>
      <w:proofErr w:type="spellEnd"/>
      <w:r w:rsidRPr="006F7344">
        <w:rPr>
          <w:i/>
          <w:iCs/>
        </w:rPr>
        <w:t xml:space="preserve"> Al-</w:t>
      </w:r>
      <w:proofErr w:type="spellStart"/>
      <w:r w:rsidRPr="006F7344">
        <w:rPr>
          <w:i/>
          <w:iCs/>
        </w:rPr>
        <w:t>Maidah</w:t>
      </w:r>
      <w:proofErr w:type="spellEnd"/>
      <w:r w:rsidRPr="006F7344">
        <w:rPr>
          <w:i/>
          <w:iCs/>
        </w:rPr>
        <w:t xml:space="preserve"> Ayat 51</w:t>
      </w:r>
      <w:r w:rsidRPr="006F7344">
        <w:t>”]</w:t>
      </w:r>
      <w:r w:rsidR="00FC0FA8" w:rsidRPr="00E82028">
        <w:rPr>
          <w:rStyle w:val="FootnoteReference"/>
        </w:rPr>
        <w:footnoteReference w:id="200"/>
      </w:r>
      <w:r w:rsidRPr="006F7344">
        <w:t xml:space="preserve"> and cut off the sentence into "</w:t>
      </w:r>
      <w:r w:rsidR="00C30BF0" w:rsidRPr="006F7344">
        <w:t>get fooled by</w:t>
      </w:r>
      <w:r w:rsidRPr="006F7344">
        <w:t xml:space="preserve"> Surah Al-</w:t>
      </w:r>
      <w:proofErr w:type="spellStart"/>
      <w:r w:rsidR="009D7092" w:rsidRPr="006F7344">
        <w:t>Maidah</w:t>
      </w:r>
      <w:proofErr w:type="spellEnd"/>
      <w:r w:rsidRPr="006F7344">
        <w:t xml:space="preserve"> Verse 51” [‘</w:t>
      </w:r>
      <w:proofErr w:type="spellStart"/>
      <w:r w:rsidRPr="006F7344">
        <w:t>Dibohongi</w:t>
      </w:r>
      <w:proofErr w:type="spellEnd"/>
      <w:r w:rsidRPr="006F7344">
        <w:t xml:space="preserve"> oleh Surat Al-</w:t>
      </w:r>
      <w:proofErr w:type="spellStart"/>
      <w:r w:rsidRPr="006F7344">
        <w:t>Maidah</w:t>
      </w:r>
      <w:proofErr w:type="spellEnd"/>
      <w:r w:rsidRPr="006F7344">
        <w:t xml:space="preserve"> Ayat 15’], where the phrase "don't </w:t>
      </w:r>
      <w:r w:rsidR="00C30BF0" w:rsidRPr="006F7344">
        <w:t>get fooled by</w:t>
      </w:r>
      <w:r w:rsidRPr="006F7344">
        <w:t xml:space="preserve"> </w:t>
      </w:r>
      <w:r w:rsidR="00C30BF0" w:rsidRPr="006F7344">
        <w:t>someone</w:t>
      </w:r>
      <w:r w:rsidRPr="006F7344">
        <w:t xml:space="preserve">" which refers to </w:t>
      </w:r>
      <w:r w:rsidR="00B32438" w:rsidRPr="006F7344">
        <w:t xml:space="preserve">some </w:t>
      </w:r>
      <w:r w:rsidRPr="006F7344">
        <w:t xml:space="preserve">politicians </w:t>
      </w:r>
      <w:r w:rsidR="00B32438" w:rsidRPr="006F7344">
        <w:t>wa</w:t>
      </w:r>
      <w:r w:rsidRPr="006F7344">
        <w:t>s removed, and the word "us</w:t>
      </w:r>
      <w:r w:rsidR="00B32438" w:rsidRPr="006F7344">
        <w:t>ing</w:t>
      </w:r>
      <w:r w:rsidRPr="006F7344">
        <w:t>" which indicates that Al-</w:t>
      </w:r>
      <w:proofErr w:type="spellStart"/>
      <w:r w:rsidR="002F1187" w:rsidRPr="006F7344">
        <w:t>Maidah</w:t>
      </w:r>
      <w:proofErr w:type="spellEnd"/>
      <w:r w:rsidRPr="006F7344">
        <w:t xml:space="preserve"> is being misused by politician, also </w:t>
      </w:r>
      <w:r w:rsidR="00AA290C" w:rsidRPr="006F7344">
        <w:t>got</w:t>
      </w:r>
      <w:r w:rsidRPr="006F7344">
        <w:t xml:space="preserve"> deleted. In addition, the witnesses also stated that the word “</w:t>
      </w:r>
      <w:r w:rsidR="002663AA" w:rsidRPr="006F7344">
        <w:t>someone</w:t>
      </w:r>
      <w:r w:rsidRPr="006F7344">
        <w:t xml:space="preserve">” was interpreted subjectively as “the Ulama”, so that </w:t>
      </w:r>
      <w:proofErr w:type="spellStart"/>
      <w:r w:rsidRPr="006F7344">
        <w:t>Ahok</w:t>
      </w:r>
      <w:proofErr w:type="spellEnd"/>
      <w:r w:rsidRPr="006F7344">
        <w:t xml:space="preserve"> was accused of not only insulting the Qur'an but also insulting the Ulama.</w:t>
      </w:r>
      <w:r w:rsidR="00AD563A" w:rsidRPr="00E82028">
        <w:rPr>
          <w:rStyle w:val="FootnoteReference"/>
        </w:rPr>
        <w:footnoteReference w:id="201"/>
      </w:r>
      <w:r w:rsidRPr="006F7344">
        <w:t xml:space="preserve"> At trial, the witness admitted that this interpretation was their subjective interpretation, without confirming it with </w:t>
      </w:r>
      <w:proofErr w:type="spellStart"/>
      <w:r w:rsidRPr="006F7344">
        <w:t>Ahok</w:t>
      </w:r>
      <w:proofErr w:type="spellEnd"/>
      <w:r w:rsidRPr="006F7344">
        <w:t xml:space="preserve">. Thus, </w:t>
      </w:r>
      <w:proofErr w:type="spellStart"/>
      <w:r w:rsidRPr="006F7344">
        <w:t>Ahok</w:t>
      </w:r>
      <w:proofErr w:type="spellEnd"/>
      <w:r w:rsidRPr="006F7344">
        <w:t xml:space="preserve"> has been charged with Article 156a which has multiple interpretations so that either the element of intentionality or the element of insulting feelings is interpreted subjectively by the Court. In the case of </w:t>
      </w:r>
      <w:proofErr w:type="spellStart"/>
      <w:r w:rsidRPr="006F7344">
        <w:t>Meiliana</w:t>
      </w:r>
      <w:proofErr w:type="spellEnd"/>
      <w:r w:rsidRPr="006F7344">
        <w:t xml:space="preserve">, she also has the same fate as </w:t>
      </w:r>
      <w:proofErr w:type="spellStart"/>
      <w:r w:rsidRPr="006F7344">
        <w:t>Ahok</w:t>
      </w:r>
      <w:proofErr w:type="spellEnd"/>
      <w:r w:rsidRPr="006F7344">
        <w:t xml:space="preserve">. </w:t>
      </w:r>
      <w:proofErr w:type="spellStart"/>
      <w:r w:rsidRPr="006F7344">
        <w:t>Meiliana</w:t>
      </w:r>
      <w:proofErr w:type="spellEnd"/>
      <w:r w:rsidRPr="006F7344">
        <w:t xml:space="preserve"> was charged with Article 156a of Criminal Code for committing blasphemy, because protesting the loud call to prayer was deemed to have damaged the feelings of Muslims. In this case, what is meant by "hurt feelings" of religion adopted in Indonesia is very subjective, depending on whether the people feel hurt or not.</w:t>
      </w:r>
    </w:p>
    <w:p w14:paraId="3D47105B" w14:textId="1217B2A4" w:rsidR="00142559" w:rsidRPr="006F7344" w:rsidRDefault="00142559" w:rsidP="00B8445C">
      <w:pPr>
        <w:pStyle w:val="ParagraphNormal"/>
      </w:pPr>
      <w:r w:rsidRPr="006F7344">
        <w:t xml:space="preserve">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w:t>
      </w:r>
      <w:r w:rsidRPr="006F7344">
        <w:lastRenderedPageBreak/>
        <w:t>guarantees are subject to more, and more broadly interpreted, limitations than those permissible under international human rights law and standards, particularly the ICCPR) The right to freedom of expression, thought, conscience and religion can be limited by other considerations established by law, including morality.</w:t>
      </w:r>
    </w:p>
    <w:p w14:paraId="322CEE95" w14:textId="3196D196" w:rsidR="0021325A" w:rsidRPr="006F7344" w:rsidRDefault="0021325A" w:rsidP="00B8445C">
      <w:pPr>
        <w:pStyle w:val="ParagraphNormal"/>
      </w:pPr>
      <w:r w:rsidRPr="006F7344">
        <w:t xml:space="preserve">In both the </w:t>
      </w:r>
      <w:proofErr w:type="spellStart"/>
      <w:r w:rsidRPr="006F7344">
        <w:t>Ahok</w:t>
      </w:r>
      <w:proofErr w:type="spellEnd"/>
      <w:r w:rsidRPr="006F7344">
        <w:t xml:space="preserve"> case and the </w:t>
      </w:r>
      <w:proofErr w:type="spellStart"/>
      <w:r w:rsidRPr="006F7344">
        <w:t>Meiliana</w:t>
      </w:r>
      <w:proofErr w:type="spellEnd"/>
      <w:r w:rsidRPr="006F7344">
        <w:t xml:space="preserve"> case, it is not clear what legitimate goals can be used as an excuse to limit the expression or critical opinion they experience in religious life with other religions (Islam). </w:t>
      </w:r>
      <w:proofErr w:type="spellStart"/>
      <w:r w:rsidRPr="006F7344">
        <w:t>Ahok's</w:t>
      </w:r>
      <w:proofErr w:type="spellEnd"/>
      <w:r w:rsidRPr="006F7344">
        <w:t xml:space="preserve"> criticism of unscrupulous politicians who abuse QS Al-</w:t>
      </w:r>
      <w:proofErr w:type="spellStart"/>
      <w:r w:rsidRPr="006F7344">
        <w:t>Maidah</w:t>
      </w:r>
      <w:proofErr w:type="spellEnd"/>
      <w:r w:rsidRPr="006F7344">
        <w:t xml:space="preserve"> to achieve their political goals in an instant certainly cannot be said as a statement that endangers national interests, public order, public health, or public morals. Likewise, </w:t>
      </w:r>
      <w:proofErr w:type="spellStart"/>
      <w:r w:rsidRPr="006F7344">
        <w:t>Meiliana</w:t>
      </w:r>
      <w:proofErr w:type="spellEnd"/>
      <w:r w:rsidRPr="006F7344">
        <w:t xml:space="preserve">, who criticized the sound of the call to prayer being too loud. The excessive response to the views of both gave rise to disturbances in public </w:t>
      </w:r>
      <w:r w:rsidR="00924A72" w:rsidRPr="006F7344">
        <w:t>order because</w:t>
      </w:r>
      <w:r w:rsidRPr="006F7344">
        <w:t xml:space="preserve"> it had sparked greater public anger due to the distortion of information that was intentionally made to distort the actual information with hatred towards </w:t>
      </w:r>
      <w:r w:rsidR="008979E7" w:rsidRPr="006F7344">
        <w:t>both</w:t>
      </w:r>
      <w:r w:rsidRPr="006F7344">
        <w:t>.</w:t>
      </w:r>
    </w:p>
    <w:p w14:paraId="01F326BC" w14:textId="6E6727C7" w:rsidR="00B63635" w:rsidRPr="006F7344" w:rsidRDefault="00B63635" w:rsidP="00B8445C">
      <w:pPr>
        <w:pStyle w:val="ParagraphNormal"/>
      </w:pPr>
      <w:r w:rsidRPr="006F7344">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22306A71" w:rsidR="00142DA0" w:rsidRPr="006F7344" w:rsidRDefault="00142DA0" w:rsidP="00B8445C">
      <w:pPr>
        <w:pStyle w:val="ParagraphNormal"/>
      </w:pPr>
      <w:r w:rsidRPr="006F7344">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w:t>
      </w:r>
      <w:proofErr w:type="spellStart"/>
      <w:r w:rsidRPr="006F7344">
        <w:t>FoRB</w:t>
      </w:r>
      <w:proofErr w:type="spellEnd"/>
      <w:r w:rsidRPr="006F7344">
        <w:t xml:space="preserve"> and </w:t>
      </w:r>
      <w:proofErr w:type="spellStart"/>
      <w:r w:rsidRPr="006F7344">
        <w:t>FoE</w:t>
      </w:r>
      <w:proofErr w:type="spellEnd"/>
      <w:r w:rsidRPr="006F7344">
        <w:t xml:space="preserve"> can be done by paying attention to religious morals. 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Blasphemy Law is a product of an old law that was born long before Article 28J exists. This means that the Blasphemy Law has substantially not been in accordance with the development of constitutional </w:t>
      </w:r>
      <w:r w:rsidRPr="006F7344">
        <w:lastRenderedPageBreak/>
        <w:t xml:space="preserve">law in Indonesia. Therefore, in its application, the Panel of Judges including the Supreme Court has never used the reasons for such restrictions in its legal considerations in examining blasphemy cases. Most judges in several blasphemy cases in Indonesia use the reasoning of "disrupting public order" in punishing blasphemy </w:t>
      </w:r>
      <w:r w:rsidR="00B90C26" w:rsidRPr="006F7344">
        <w:t>perpetrators.</w:t>
      </w:r>
      <w:r w:rsidR="00B90C26" w:rsidRPr="00E82028">
        <w:rPr>
          <w:rStyle w:val="FootnoteReference"/>
        </w:rPr>
        <w:footnoteReference w:id="202"/>
      </w:r>
      <w:r w:rsidR="00B90C26" w:rsidRPr="006F7344">
        <w:t xml:space="preserve"> </w:t>
      </w:r>
    </w:p>
    <w:p w14:paraId="36703E61" w14:textId="5F583DBD" w:rsidR="00B90C26" w:rsidRPr="006F7344" w:rsidRDefault="003A3ACA" w:rsidP="00B8445C">
      <w:pPr>
        <w:pStyle w:val="ParagraphNormal"/>
      </w:pPr>
      <w:r w:rsidRPr="006F7344">
        <w:t xml:space="preserve">In the </w:t>
      </w:r>
      <w:proofErr w:type="spellStart"/>
      <w:r w:rsidRPr="006F7344">
        <w:t>Ahok</w:t>
      </w:r>
      <w:proofErr w:type="spellEnd"/>
      <w:r w:rsidRPr="006F7344">
        <w:t xml:space="preserve"> and </w:t>
      </w:r>
      <w:proofErr w:type="spellStart"/>
      <w:r w:rsidRPr="006F7344">
        <w:t>Meiliana</w:t>
      </w:r>
      <w:proofErr w:type="spellEnd"/>
      <w:r w:rsidRPr="006F7344">
        <w:t xml:space="preserve">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078CEB9" w:rsidR="003A3ACA" w:rsidRPr="006F7344" w:rsidRDefault="00E05889" w:rsidP="00E05889">
      <w:pPr>
        <w:pStyle w:val="Quote"/>
      </w:pPr>
      <w:r w:rsidRPr="006F7344">
        <w:t>"Law enforcers do not have technical instructions in examining blasphemy cases, most cases of blasphemy are followed up after the case has gone viral in the media, and under the pretext of maintaining public order the reported cases are then followed up."</w:t>
      </w:r>
    </w:p>
    <w:p w14:paraId="359F4D66" w14:textId="141F617C" w:rsidR="00FE0CC1" w:rsidRPr="006F7344" w:rsidRDefault="002D2205" w:rsidP="00FE0CC1">
      <w:pPr>
        <w:pStyle w:val="ParagraphNormal"/>
      </w:pPr>
      <w:r w:rsidRPr="006F7344">
        <w:t xml:space="preserve">Therefore, in various cases, the reason for "public order" is the main reason for acting against cases of blasphemy. Meanwhile, the definition of public order itself is also a debatable aspect because law enforcers use the criteria of “viral in the media” as an element of disturbance to public order. Law enforcers, either the police or the public prosecutor, did not examine the element of 'intentional' in examining and following up on cases of blasphemy. Therefore, although various legal experts have stated that what </w:t>
      </w:r>
      <w:proofErr w:type="spellStart"/>
      <w:r w:rsidRPr="006F7344">
        <w:t>Ahok</w:t>
      </w:r>
      <w:proofErr w:type="spellEnd"/>
      <w:r w:rsidRPr="006F7344">
        <w:t xml:space="preserve"> and </w:t>
      </w:r>
      <w:proofErr w:type="spellStart"/>
      <w:r w:rsidRPr="006F7344">
        <w:t>Meiliana</w:t>
      </w:r>
      <w:proofErr w:type="spellEnd"/>
      <w:r w:rsidRPr="006F7344">
        <w:t xml:space="preserve">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w:t>
      </w:r>
      <w:proofErr w:type="spellStart"/>
      <w:r w:rsidRPr="006F7344">
        <w:t>Ahok</w:t>
      </w:r>
      <w:proofErr w:type="spellEnd"/>
      <w:r w:rsidRPr="006F7344">
        <w:t xml:space="preserve"> case, </w:t>
      </w:r>
      <w:proofErr w:type="spellStart"/>
      <w:r w:rsidRPr="006F7344">
        <w:t>Trimoelja's</w:t>
      </w:r>
      <w:proofErr w:type="spellEnd"/>
      <w:r w:rsidRPr="006F7344">
        <w:t xml:space="preserve"> attorney D. </w:t>
      </w:r>
      <w:proofErr w:type="spellStart"/>
      <w:r w:rsidRPr="006F7344">
        <w:t>Soerjadi</w:t>
      </w:r>
      <w:proofErr w:type="spellEnd"/>
      <w:r w:rsidRPr="006F7344">
        <w:t>, S.H., et.al., stated in his plea that:</w:t>
      </w:r>
    </w:p>
    <w:p w14:paraId="12EB9ACE" w14:textId="0A6E3816" w:rsidR="000B7606" w:rsidRPr="006F7344" w:rsidRDefault="00FA0A84" w:rsidP="00FA0A84">
      <w:pPr>
        <w:pStyle w:val="Quote"/>
      </w:pPr>
      <w:r w:rsidRPr="006F7344">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82028">
        <w:rPr>
          <w:rStyle w:val="FootnoteReference"/>
        </w:rPr>
        <w:footnoteReference w:id="203"/>
      </w:r>
    </w:p>
    <w:p w14:paraId="2F8CAB6D" w14:textId="15F119CC" w:rsidR="0021325A" w:rsidRPr="006F7344" w:rsidRDefault="00A717D8" w:rsidP="00B8445C">
      <w:pPr>
        <w:pStyle w:val="ParagraphNormal"/>
      </w:pPr>
      <w:r w:rsidRPr="006F7344">
        <w:lastRenderedPageBreak/>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67D64A30" w:rsidR="00D24255" w:rsidRPr="006F7344" w:rsidRDefault="00D24255" w:rsidP="00B8445C">
      <w:pPr>
        <w:pStyle w:val="ParagraphNormal"/>
      </w:pPr>
      <w:r w:rsidRPr="006F7344">
        <w:t xml:space="preserve">The former chairman of YLBHI in an interview stated that </w:t>
      </w:r>
      <w:r w:rsidR="00FC4093" w:rsidRPr="006F7344">
        <w:t xml:space="preserve">“The Anti-Defamation Law only deals with the term "blasphemy" not "blasphemy", but in </w:t>
      </w:r>
      <w:proofErr w:type="spellStart"/>
      <w:r w:rsidR="00FC4093" w:rsidRPr="006F7344">
        <w:t>Ahok's</w:t>
      </w:r>
      <w:proofErr w:type="spellEnd"/>
      <w:r w:rsidR="00FC4093" w:rsidRPr="006F7344">
        <w:t xml:space="preserve"> case, it was politicized, and it was said that </w:t>
      </w:r>
      <w:proofErr w:type="spellStart"/>
      <w:r w:rsidR="00FC4093" w:rsidRPr="006F7344">
        <w:t>Ahok</w:t>
      </w:r>
      <w:proofErr w:type="spellEnd"/>
      <w:r w:rsidR="00FC4093" w:rsidRPr="006F7344">
        <w:t xml:space="preserve"> when criticizing the person who took refuge behind QS Al-</w:t>
      </w:r>
      <w:proofErr w:type="spellStart"/>
      <w:r w:rsidR="00FC4093" w:rsidRPr="006F7344">
        <w:t>Maidah</w:t>
      </w:r>
      <w:proofErr w:type="spellEnd"/>
      <w:r w:rsidR="00FC4093" w:rsidRPr="006F7344">
        <w:t xml:space="preserve"> verse 51 as "blasphemy of religion". In my opinion, this is a "hate spin" against </w:t>
      </w:r>
      <w:proofErr w:type="spellStart"/>
      <w:r w:rsidR="00FC4093" w:rsidRPr="006F7344">
        <w:t>Ahok</w:t>
      </w:r>
      <w:proofErr w:type="spellEnd"/>
      <w:r w:rsidR="00FC4093" w:rsidRPr="006F7344">
        <w:t xml:space="preserve">, to gain public support that </w:t>
      </w:r>
      <w:proofErr w:type="spellStart"/>
      <w:r w:rsidR="00FC4093" w:rsidRPr="006F7344">
        <w:t>Ahok</w:t>
      </w:r>
      <w:proofErr w:type="spellEnd"/>
      <w:r w:rsidR="00FC4093" w:rsidRPr="006F7344">
        <w:t xml:space="preserve"> has insulted Islam.”</w:t>
      </w:r>
      <w:r w:rsidR="00825450" w:rsidRPr="00E82028">
        <w:rPr>
          <w:rStyle w:val="FootnoteReference"/>
        </w:rPr>
        <w:footnoteReference w:id="204"/>
      </w:r>
    </w:p>
    <w:p w14:paraId="22E9040C" w14:textId="145F23F3" w:rsidR="00F4019F" w:rsidRPr="006F7344" w:rsidRDefault="00F4019F" w:rsidP="00B8445C">
      <w:pPr>
        <w:pStyle w:val="ParagraphNormal"/>
      </w:pPr>
      <w:r w:rsidRPr="006F7344">
        <w:t xml:space="preserve">The same thing was stated by the expert of the National Human Rights Commission compiled the SNP (National Standard Procedure) on the Right to Freedom of Expression and it was officially submitted to law enforcement agencies. However, </w:t>
      </w:r>
      <w:proofErr w:type="spellStart"/>
      <w:r w:rsidRPr="006F7344">
        <w:t>Komnas</w:t>
      </w:r>
      <w:proofErr w:type="spellEnd"/>
      <w:r w:rsidRPr="006F7344">
        <w:t xml:space="preserve"> HAM cannot guarantee the extent to which the NSP is applied by law enforcers when receiving reports, prosecuting, or examining cases of blasphemy.</w:t>
      </w:r>
      <w:r w:rsidR="006D030F" w:rsidRPr="00E82028">
        <w:rPr>
          <w:rStyle w:val="FootnoteReference"/>
        </w:rPr>
        <w:footnoteReference w:id="205"/>
      </w:r>
    </w:p>
    <w:p w14:paraId="37F90A6C" w14:textId="77777777" w:rsidR="009B7393" w:rsidRPr="006F7344" w:rsidRDefault="009B7393" w:rsidP="009B7393">
      <w:pPr>
        <w:pStyle w:val="ParagraphNormal"/>
      </w:pPr>
      <w:r w:rsidRPr="006F7344">
        <w:t xml:space="preserve">When the </w:t>
      </w:r>
      <w:proofErr w:type="spellStart"/>
      <w:r w:rsidRPr="006F7344">
        <w:t>Ahok</w:t>
      </w:r>
      <w:proofErr w:type="spellEnd"/>
      <w:r w:rsidRPr="006F7344">
        <w:t xml:space="preserve"> case emerged, the POLRI made </w:t>
      </w:r>
      <w:proofErr w:type="spellStart"/>
      <w:r w:rsidRPr="006F7344">
        <w:t>Ahok</w:t>
      </w:r>
      <w:proofErr w:type="spellEnd"/>
      <w:r w:rsidRPr="006F7344">
        <w:t xml:space="preserve"> aa a suspect. In the opinion of POLRI uses several regulations, the most important legal instruments used as the basis for law enforcement to make </w:t>
      </w:r>
      <w:proofErr w:type="spellStart"/>
      <w:r w:rsidRPr="006F7344">
        <w:t>Ahok</w:t>
      </w:r>
      <w:proofErr w:type="spellEnd"/>
      <w:r w:rsidRPr="006F7344">
        <w:t xml:space="preserve"> a suspect were namely: the Anti Blasphemy Law, The Criminal Code, the Law of IET, and various other regulations that support. At the time this case emerged, </w:t>
      </w:r>
      <w:proofErr w:type="spellStart"/>
      <w:r w:rsidRPr="006F7344">
        <w:t>Ahok</w:t>
      </w:r>
      <w:proofErr w:type="spellEnd"/>
      <w:r w:rsidRPr="006F7344">
        <w:t xml:space="preserve"> was not in custody. However, the wave of public pressure demanding that </w:t>
      </w:r>
      <w:proofErr w:type="spellStart"/>
      <w:r w:rsidRPr="006F7344">
        <w:t>Ahok</w:t>
      </w:r>
      <w:proofErr w:type="spellEnd"/>
      <w:r w:rsidRPr="006F7344">
        <w:t xml:space="preserve"> be tried is quite large. </w:t>
      </w:r>
    </w:p>
    <w:p w14:paraId="20F2E59D" w14:textId="2A0EDABB" w:rsidR="009B7393" w:rsidRPr="006F7344" w:rsidRDefault="009B7393" w:rsidP="009B7393">
      <w:pPr>
        <w:pStyle w:val="ParagraphNormal"/>
      </w:pPr>
      <w:r w:rsidRPr="006F7344">
        <w:t xml:space="preserve">The results of an interview with a former of Chairperson of the Indonesian Legal Aid Foundation (YLBHI), </w:t>
      </w:r>
      <w:proofErr w:type="spellStart"/>
      <w:r w:rsidRPr="006F7344">
        <w:t>Aswinawati</w:t>
      </w:r>
      <w:proofErr w:type="spellEnd"/>
      <w:r w:rsidRPr="006F7344">
        <w:t xml:space="preserve">, SH., that legal efforts have been made several times so that articles deemed to violate human rights are declared to have no binding </w:t>
      </w:r>
      <w:r w:rsidRPr="006F7344">
        <w:lastRenderedPageBreak/>
        <w:t>force, but MKRI in several of its decisions continues to state that the Anti-Defamation Law does constitutional or does not conflict with Constitution.</w:t>
      </w:r>
      <w:r w:rsidR="00B34CB2" w:rsidRPr="00E82028">
        <w:rPr>
          <w:rStyle w:val="FootnoteReference"/>
        </w:rPr>
        <w:footnoteReference w:id="206"/>
      </w:r>
    </w:p>
    <w:p w14:paraId="16EA0749" w14:textId="0E24D4AE" w:rsidR="00BC1C1E" w:rsidRPr="006F7344" w:rsidRDefault="00BC1C1E" w:rsidP="009B7393">
      <w:pPr>
        <w:pStyle w:val="ParagraphNormal"/>
      </w:pPr>
      <w:r w:rsidRPr="006F7344">
        <w:t xml:space="preserve">Why charging </w:t>
      </w:r>
      <w:proofErr w:type="spellStart"/>
      <w:r w:rsidRPr="006F7344">
        <w:t>Ahok</w:t>
      </w:r>
      <w:proofErr w:type="spellEnd"/>
      <w:r w:rsidRPr="006F7344">
        <w:t xml:space="preserve"> and </w:t>
      </w:r>
      <w:proofErr w:type="spellStart"/>
      <w:r w:rsidRPr="006F7344">
        <w:t>Meiliana</w:t>
      </w:r>
      <w:proofErr w:type="spellEnd"/>
      <w:r w:rsidRPr="006F7344">
        <w:t xml:space="preserve"> of blasphemy can be considered discriminatory?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82028">
        <w:rPr>
          <w:rStyle w:val="FootnoteReference"/>
        </w:rPr>
        <w:footnoteReference w:id="207"/>
      </w:r>
      <w:r w:rsidRPr="006F7344">
        <w:t xml:space="preserve"> The principle of non-discrimination is important and adopted in almost all international human rights treaties such as the International Convention on the Elimination of All Forms of Racial Discrimination</w:t>
      </w:r>
      <w:r w:rsidR="00A103DE" w:rsidRPr="00E82028">
        <w:rPr>
          <w:rStyle w:val="FootnoteReference"/>
        </w:rPr>
        <w:footnoteReference w:id="208"/>
      </w:r>
      <w:r w:rsidRPr="006F7344">
        <w:t xml:space="preserve"> and the Convention on the Elimination of All Forms of Discrimination against Women. This principle applies to everyone and prohibits discrimination based on sex, race, </w:t>
      </w:r>
      <w:proofErr w:type="spellStart"/>
      <w:r w:rsidRPr="006F7344">
        <w:t>color</w:t>
      </w:r>
      <w:proofErr w:type="spellEnd"/>
      <w:r w:rsidRPr="006F7344">
        <w:t>, religion, etc.</w:t>
      </w:r>
    </w:p>
    <w:p w14:paraId="35FFE0DE" w14:textId="0BCE21C7" w:rsidR="004F104F" w:rsidRPr="006F7344" w:rsidRDefault="004F104F" w:rsidP="009B7393">
      <w:pPr>
        <w:pStyle w:val="ParagraphNormal"/>
      </w:pPr>
      <w:r w:rsidRPr="006F7344">
        <w:t xml:space="preserve">The principle of non-discrimination relates to the principle of equality as defined in Article </w:t>
      </w:r>
      <w:r w:rsidR="00CE483B" w:rsidRPr="006F7344">
        <w:t>1,</w:t>
      </w:r>
      <w:r w:rsidR="00C22FC1" w:rsidRPr="00E82028">
        <w:rPr>
          <w:rStyle w:val="FootnoteReference"/>
        </w:rPr>
        <w:footnoteReference w:id="209"/>
      </w:r>
      <w:r w:rsidR="00CE483B" w:rsidRPr="006F7344">
        <w:t xml:space="preserve"> of</w:t>
      </w:r>
      <w:r w:rsidRPr="006F7344">
        <w:t xml:space="preserve"> the UDHR: “All human beings are born free and equal in dignity and rights.” The use of the term “all human beings” means that everyone has the same rights, or in other words, no one may be denied his or her rights or be treated differently according to, for example, race, </w:t>
      </w:r>
      <w:proofErr w:type="spellStart"/>
      <w:r w:rsidR="003452CD" w:rsidRPr="006F7344">
        <w:t>color</w:t>
      </w:r>
      <w:proofErr w:type="spellEnd"/>
      <w:r w:rsidRPr="006F7344">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82028">
        <w:rPr>
          <w:rStyle w:val="FootnoteReference"/>
        </w:rPr>
        <w:footnoteReference w:id="210"/>
      </w:r>
      <w:r w:rsidRPr="006F7344">
        <w:t xml:space="preserve"> In Article 27 of the ICCPR, the State in which ethnic, religious, or 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their </w:t>
      </w:r>
      <w:r w:rsidRPr="006F7344">
        <w:lastRenderedPageBreak/>
        <w:t>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6F7344" w:rsidRDefault="00E044DE" w:rsidP="009B7393">
      <w:pPr>
        <w:pStyle w:val="ParagraphNormal"/>
      </w:pPr>
      <w:r w:rsidRPr="006F7344">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6F7344">
        <w:t>Indonesia,</w:t>
      </w:r>
      <w:r w:rsidR="00FD26A9" w:rsidRPr="00E82028">
        <w:rPr>
          <w:rStyle w:val="FootnoteReference"/>
        </w:rPr>
        <w:footnoteReference w:id="211"/>
      </w:r>
      <w:r w:rsidR="0041362C" w:rsidRPr="006F7344">
        <w:t xml:space="preserve"> put</w:t>
      </w:r>
      <w:r w:rsidRPr="006F7344">
        <w:t xml:space="preserve"> the countries under criticism.</w:t>
      </w:r>
    </w:p>
    <w:p w14:paraId="52A18BFC" w14:textId="7883F97D" w:rsidR="009F43A7" w:rsidRPr="006F7344" w:rsidRDefault="009F43A7" w:rsidP="009B7393">
      <w:pPr>
        <w:pStyle w:val="ParagraphNormal"/>
      </w:pPr>
      <w:r w:rsidRPr="006F7344">
        <w:t>As mentioned earlier, the BL of Indonesia has a purpose to protect the established religion;</w:t>
      </w:r>
      <w:r w:rsidR="00662F20" w:rsidRPr="00E82028">
        <w:rPr>
          <w:rStyle w:val="FootnoteReference"/>
        </w:rPr>
        <w:footnoteReference w:id="212"/>
      </w:r>
      <w:r w:rsidRPr="006F7344">
        <w:t xml:space="preserve"> Meanwhile, Indonesia is </w:t>
      </w:r>
      <w:r w:rsidR="001F526B" w:rsidRPr="006F7344">
        <w:t xml:space="preserve">a </w:t>
      </w:r>
      <w:r w:rsidRPr="006F7344">
        <w:t>multi-religions countr</w:t>
      </w:r>
      <w:r w:rsidR="00F14DA6" w:rsidRPr="006F7344">
        <w:t>y</w:t>
      </w:r>
      <w:r w:rsidR="001442FB" w:rsidRPr="006F7344">
        <w:t xml:space="preserve"> </w:t>
      </w:r>
      <w:r w:rsidRPr="006F7344">
        <w:t xml:space="preserve">that has over 300 beliefs.  Many beliefs are not protected under the Law. There are some cases in which the minority religion such as Ahmadiyya or Islam Shia are prosecuted under the Law. In the other case against minority groups, </w:t>
      </w:r>
      <w:proofErr w:type="spellStart"/>
      <w:r w:rsidRPr="006F7344">
        <w:t>Tajul</w:t>
      </w:r>
      <w:proofErr w:type="spellEnd"/>
      <w:r w:rsidRPr="006F7344">
        <w:t xml:space="preserve"> </w:t>
      </w:r>
      <w:proofErr w:type="spellStart"/>
      <w:r w:rsidRPr="006F7344">
        <w:t>Muluk</w:t>
      </w:r>
      <w:proofErr w:type="spellEnd"/>
      <w:r w:rsidRPr="006F7344">
        <w:t>, the leader of Islamic Shia, was convicted for the spreading of Shia doctrine because the teachings were contradictory with the main teaching of Islam (Sunni). Both Indonesia Constitution of 1945</w:t>
      </w:r>
      <w:r w:rsidR="009178BA" w:rsidRPr="00E82028">
        <w:rPr>
          <w:rStyle w:val="FootnoteReference"/>
        </w:rPr>
        <w:footnoteReference w:id="213"/>
      </w:r>
      <w:r w:rsidRPr="006F7344">
        <w:t xml:space="preserve"> and the BL are not specifically provided for Islam Sunni. No provision in both mentions the word Islam (Sunni).</w:t>
      </w:r>
    </w:p>
    <w:p w14:paraId="7A073208" w14:textId="65BFD5EF" w:rsidR="00F16348" w:rsidRPr="006F7344" w:rsidRDefault="00E41B10" w:rsidP="009B7393">
      <w:pPr>
        <w:pStyle w:val="ParagraphNormal"/>
      </w:pPr>
      <w:r w:rsidRPr="006F7344">
        <w:t xml:space="preserve">The Constitutional Court's decision is </w:t>
      </w:r>
      <w:proofErr w:type="spellStart"/>
      <w:r w:rsidRPr="006F7344">
        <w:t>erga</w:t>
      </w:r>
      <w:proofErr w:type="spellEnd"/>
      <w:r w:rsidRPr="006F7344">
        <w:t xml:space="preserve"> omnes, that it is </w:t>
      </w:r>
      <w:r w:rsidR="00B3664C" w:rsidRPr="006F7344">
        <w:t xml:space="preserve">a </w:t>
      </w:r>
      <w:r w:rsidRPr="006F7344">
        <w:t xml:space="preserve">binding not only on the litigants but also on all state institutions and society in general. Because the 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w:t>
      </w:r>
      <w:r w:rsidRPr="006F7344">
        <w:lastRenderedPageBreak/>
        <w:t>decision that has been produced in more than a decade is not used as a guideline or reference for law enforcers in examining cases of blasphemy.</w:t>
      </w:r>
    </w:p>
    <w:p w14:paraId="0B7F2511" w14:textId="0AB46147" w:rsidR="00CA73CA" w:rsidRPr="006F7344" w:rsidRDefault="00CA73CA" w:rsidP="009B7393">
      <w:pPr>
        <w:pStyle w:val="ParagraphNormal"/>
      </w:pPr>
      <w:r w:rsidRPr="006F7344">
        <w:t xml:space="preserve">The trial of </w:t>
      </w:r>
      <w:proofErr w:type="spellStart"/>
      <w:r w:rsidRPr="006F7344">
        <w:t>Ahok</w:t>
      </w:r>
      <w:proofErr w:type="spellEnd"/>
      <w:r w:rsidRPr="006F7344">
        <w:t xml:space="preserve"> and </w:t>
      </w:r>
      <w:proofErr w:type="spellStart"/>
      <w:r w:rsidRPr="006F7344">
        <w:t>Meiliana</w:t>
      </w:r>
      <w:proofErr w:type="spellEnd"/>
      <w:r w:rsidRPr="006F7344">
        <w:t xml:space="preserve">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w:t>
      </w:r>
      <w:proofErr w:type="spellStart"/>
      <w:r w:rsidRPr="006F7344">
        <w:t>Pratiwi</w:t>
      </w:r>
      <w:proofErr w:type="spellEnd"/>
      <w:r w:rsidRPr="006F7344">
        <w:t>,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6F7344" w:rsidRDefault="00C1074D" w:rsidP="00C66F87">
      <w:pPr>
        <w:pStyle w:val="Heading3"/>
      </w:pPr>
      <w:bookmarkStart w:id="160" w:name="_Toc118302766"/>
      <w:bookmarkStart w:id="161" w:name="_Toc121200576"/>
      <w:r w:rsidRPr="006F7344">
        <w:t xml:space="preserve">Court </w:t>
      </w:r>
      <w:r w:rsidR="00C65379" w:rsidRPr="006F7344">
        <w:t>abandoned</w:t>
      </w:r>
      <w:r w:rsidRPr="006F7344">
        <w:t xml:space="preserve"> </w:t>
      </w:r>
      <w:r w:rsidR="00371F53" w:rsidRPr="006F7344">
        <w:t xml:space="preserve">from </w:t>
      </w:r>
      <w:r w:rsidRPr="006F7344">
        <w:t>the principle of fair trial.</w:t>
      </w:r>
      <w:bookmarkEnd w:id="160"/>
      <w:bookmarkEnd w:id="161"/>
    </w:p>
    <w:p w14:paraId="1AAFDE49" w14:textId="40ED122C" w:rsidR="00C65379" w:rsidRPr="006F7344" w:rsidRDefault="00F94D4D" w:rsidP="00C65379">
      <w:pPr>
        <w:pStyle w:val="ParagraphafSubheader"/>
      </w:pPr>
      <w:r w:rsidRPr="006F7344">
        <w:t>P</w:t>
      </w:r>
      <w:r w:rsidR="00F25273" w:rsidRPr="006F7344">
        <w:t xml:space="preserve">revious </w:t>
      </w:r>
      <w:r w:rsidRPr="006F7344">
        <w:t>sub-</w:t>
      </w:r>
      <w:r w:rsidR="00F25273" w:rsidRPr="006F7344">
        <w:t xml:space="preserve">section discussed </w:t>
      </w:r>
      <w:r w:rsidRPr="006F7344">
        <w:t xml:space="preserve">of </w:t>
      </w:r>
      <w:r w:rsidR="00F25273" w:rsidRPr="006F7344">
        <w:t>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system upheld by the court in deciding cases of blasphemy, or does the court allow non-legal institutions such as the MUI to direct judges where decisions should be taken to ignore the presence of competent witnesses or weak evidence.</w:t>
      </w:r>
    </w:p>
    <w:p w14:paraId="5EB55CA1" w14:textId="5EB80460" w:rsidR="00F25273" w:rsidRPr="006F7344" w:rsidRDefault="009643B1" w:rsidP="00F25273">
      <w:pPr>
        <w:pStyle w:val="ParagraphNormal"/>
      </w:pPr>
      <w:r w:rsidRPr="006F7344">
        <w:t xml:space="preserve">Previous studies have stated that one of the fundamental problems in enforcing the blasphemy law is that the MUI fatwa is used as the main basis for determining </w:t>
      </w:r>
      <w:r w:rsidRPr="006F7344">
        <w:lastRenderedPageBreak/>
        <w:t>whether in a case there has been blasphemy, blasphemy, or insulting religion (Crouch, 2017; Tyson, 2020). Fatwas, which are generally formal legal advice on religious issues for Muslims, are compiled by authoritative Islamic jurists, but are not legally binding, creation and production of fatwas, and the extent to which fatwas are regulated by Indonesian country (Hooker, 2016). However, as non-official law source, after the reform era, more and more fatwas were issued to declare a deviant religious sect or an act or statement of someone who had tarnished religion and became the main basis for courts in deciding cases of blasphemy (Crouch, 2017).</w:t>
      </w:r>
      <w:r w:rsidR="00A42E87" w:rsidRPr="00E82028">
        <w:rPr>
          <w:rStyle w:val="FootnoteReference"/>
        </w:rPr>
        <w:footnoteReference w:id="214"/>
      </w:r>
      <w:r w:rsidRPr="006F7344">
        <w:t xml:space="preserve">  Recognition of Islamic law in the pluralistic legal system in Indonesia only focuses on family law.</w:t>
      </w:r>
      <w:r w:rsidR="009F4FA2" w:rsidRPr="00E82028">
        <w:rPr>
          <w:rStyle w:val="FootnoteReference"/>
        </w:rPr>
        <w:footnoteReference w:id="215"/>
      </w:r>
      <w:r w:rsidRPr="006F7344">
        <w:t xml:space="preserve">  But, with the adoption of MUI fatwas by the courts in cases of blasphemy, Islamic law was expanded into criminal law. (Crouch, 2017, p.4). Related to the existence of the MUI fatwas, this section will </w:t>
      </w:r>
      <w:proofErr w:type="spellStart"/>
      <w:r w:rsidRPr="006F7344">
        <w:t>analyze</w:t>
      </w:r>
      <w:proofErr w:type="spellEnd"/>
      <w:r w:rsidRPr="006F7344">
        <w:t xml:space="preserve"> in depth, especially in the cases of </w:t>
      </w:r>
      <w:proofErr w:type="spellStart"/>
      <w:r w:rsidRPr="006F7344">
        <w:t>Ahok</w:t>
      </w:r>
      <w:proofErr w:type="spellEnd"/>
      <w:r w:rsidRPr="006F7344">
        <w:t xml:space="preserve"> and </w:t>
      </w:r>
      <w:proofErr w:type="spellStart"/>
      <w:r w:rsidRPr="006F7344">
        <w:t>Meiliana</w:t>
      </w:r>
      <w:proofErr w:type="spellEnd"/>
      <w:r w:rsidRPr="006F7344">
        <w:t xml:space="preserve">,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w:t>
      </w:r>
      <w:proofErr w:type="spellStart"/>
      <w:r w:rsidRPr="006F7344">
        <w:t>Ahok</w:t>
      </w:r>
      <w:proofErr w:type="spellEnd"/>
      <w:r w:rsidRPr="006F7344">
        <w:t xml:space="preserve"> and </w:t>
      </w:r>
      <w:proofErr w:type="spellStart"/>
      <w:r w:rsidRPr="006F7344">
        <w:t>Meiliana</w:t>
      </w:r>
      <w:proofErr w:type="spellEnd"/>
      <w:r w:rsidRPr="006F7344">
        <w:t>.</w:t>
      </w:r>
    </w:p>
    <w:p w14:paraId="548CB01D" w14:textId="37A3C72F" w:rsidR="004A414C" w:rsidRPr="006F7344" w:rsidRDefault="004A414C" w:rsidP="00F25273">
      <w:pPr>
        <w:pStyle w:val="ParagraphNormal"/>
      </w:pPr>
      <w:r w:rsidRPr="006F7344">
        <w:t>Fair trial is a human right for everyone.</w:t>
      </w:r>
      <w:r w:rsidR="00920863" w:rsidRPr="00E82028">
        <w:rPr>
          <w:rStyle w:val="FootnoteReference"/>
        </w:rPr>
        <w:footnoteReference w:id="216"/>
      </w:r>
      <w:r w:rsidRPr="006F7344">
        <w:t xml:space="preserve">  Fair trial contains two important aspects, namely that everyone is treated equally before the law, and everyone must be presumed innocent before a court decision has permanent legal force.</w:t>
      </w:r>
      <w:r w:rsidR="00F32BD5" w:rsidRPr="00E82028">
        <w:rPr>
          <w:rStyle w:val="FootnoteReference"/>
        </w:rPr>
        <w:footnoteReference w:id="217"/>
      </w:r>
      <w:r w:rsidR="00F32BD5" w:rsidRPr="006F7344">
        <w:t xml:space="preserve"> </w:t>
      </w:r>
      <w:r w:rsidRPr="006F7344">
        <w:t>To realize these two aspects, it is important to ensure that the court has independency and impartiality in deciding cases so that the Court decides cases based on the evidence present at the trial which is supported by competent witnesses.</w:t>
      </w:r>
      <w:r w:rsidR="0002638B" w:rsidRPr="00E82028">
        <w:rPr>
          <w:rStyle w:val="FootnoteReference"/>
        </w:rPr>
        <w:footnoteReference w:id="218"/>
      </w:r>
    </w:p>
    <w:p w14:paraId="211D2606" w14:textId="1CB9541B" w:rsidR="00284114" w:rsidRPr="006F7344" w:rsidRDefault="00284114" w:rsidP="00F25273">
      <w:pPr>
        <w:pStyle w:val="ParagraphNormal"/>
      </w:pPr>
      <w:r w:rsidRPr="006F7344">
        <w:lastRenderedPageBreak/>
        <w:t xml:space="preserve">In </w:t>
      </w:r>
      <w:proofErr w:type="spellStart"/>
      <w:r w:rsidRPr="006F7344">
        <w:t>Ahok</w:t>
      </w:r>
      <w:proofErr w:type="spellEnd"/>
      <w:r w:rsidRPr="006F7344">
        <w:t xml:space="preserve"> case, the judges in his legal considerations strengthened the testimony of the witness who did not have the competence, the judge based his judgment on the "feelings" of the witnesses which stated that "the witness felt that the Defendant's words had tarnished Religion", so it was not based on the real consequences of the Defendant's actions were at the locus delicti where </w:t>
      </w:r>
      <w:proofErr w:type="spellStart"/>
      <w:r w:rsidRPr="006F7344">
        <w:t>Ahok</w:t>
      </w:r>
      <w:proofErr w:type="spellEnd"/>
      <w:r w:rsidRPr="006F7344">
        <w:t xml:space="preserve"> gave a speech there were three witnesses namely </w:t>
      </w:r>
      <w:proofErr w:type="spellStart"/>
      <w:r w:rsidRPr="006F7344">
        <w:t>Yulihardi</w:t>
      </w:r>
      <w:proofErr w:type="spellEnd"/>
      <w:r w:rsidRPr="006F7344">
        <w:t xml:space="preserve">, </w:t>
      </w:r>
      <w:proofErr w:type="spellStart"/>
      <w:r w:rsidRPr="006F7344">
        <w:t>Jaenudin</w:t>
      </w:r>
      <w:proofErr w:type="spellEnd"/>
      <w:r w:rsidRPr="006F7344">
        <w:t xml:space="preserve">, and </w:t>
      </w:r>
      <w:proofErr w:type="spellStart"/>
      <w:r w:rsidRPr="006F7344">
        <w:t>Sahbudin</w:t>
      </w:r>
      <w:proofErr w:type="spellEnd"/>
      <w:r w:rsidR="00732BC8" w:rsidRPr="006F7344">
        <w:t>.</w:t>
      </w:r>
      <w:r w:rsidRPr="006F7344">
        <w:t xml:space="preserve"> </w:t>
      </w:r>
      <w:r w:rsidR="00732BC8" w:rsidRPr="006F7344">
        <w:t>They confessed</w:t>
      </w:r>
      <w:r w:rsidRPr="006F7344">
        <w:t xml:space="preserve"> that they were not aware of the blasphemy committed by </w:t>
      </w:r>
      <w:proofErr w:type="spellStart"/>
      <w:r w:rsidRPr="006F7344">
        <w:t>Ahok</w:t>
      </w:r>
      <w:proofErr w:type="spellEnd"/>
      <w:r w:rsidRPr="006F7344">
        <w:t xml:space="preserve"> when delivering his speech. It was also revealed in court that during or after </w:t>
      </w:r>
      <w:proofErr w:type="spellStart"/>
      <w:r w:rsidRPr="006F7344">
        <w:t>Ahok's</w:t>
      </w:r>
      <w:proofErr w:type="spellEnd"/>
      <w:r w:rsidRPr="006F7344">
        <w:t xml:space="preserve"> speech, none of the people present felt insulted or felt hostile.</w:t>
      </w:r>
      <w:r w:rsidR="00023BFB" w:rsidRPr="00E82028">
        <w:rPr>
          <w:rStyle w:val="FootnoteReference"/>
        </w:rPr>
        <w:footnoteReference w:id="219"/>
      </w:r>
      <w:r w:rsidRPr="006F7344">
        <w:t xml:space="preserve">  This strengthens the argument that if the consideration is "hurt feelings" then witnesses who have the competence to be witnesses do not feel “hurt feelings”. This measure of offence is basically the “feelings” of each Witness which is subjective and </w:t>
      </w:r>
      <w:r w:rsidR="00732BC8" w:rsidRPr="006F7344">
        <w:t>abstract,</w:t>
      </w:r>
      <w:r w:rsidR="000007C9" w:rsidRPr="00E82028">
        <w:rPr>
          <w:rStyle w:val="FootnoteReference"/>
        </w:rPr>
        <w:footnoteReference w:id="220"/>
      </w:r>
      <w:r w:rsidR="00732BC8" w:rsidRPr="006F7344">
        <w:t xml:space="preserve"> so</w:t>
      </w:r>
      <w:r w:rsidRPr="006F7344">
        <w:t xml:space="preserve"> it seems out ruling to categorized as an act that violates Article 156 or 156a of the Criminal Code.</w:t>
      </w:r>
    </w:p>
    <w:p w14:paraId="0CDC587E" w14:textId="15CA6BEE" w:rsidR="00022A8F" w:rsidRPr="006F7344" w:rsidRDefault="00022A8F" w:rsidP="00F25273">
      <w:pPr>
        <w:pStyle w:val="ParagraphNormal"/>
      </w:pPr>
      <w:r w:rsidRPr="006F7344">
        <w:t xml:space="preserve">The MUI in a statement submitted by </w:t>
      </w:r>
      <w:proofErr w:type="spellStart"/>
      <w:r w:rsidRPr="006F7344">
        <w:t>Mak'ruf</w:t>
      </w:r>
      <w:proofErr w:type="spellEnd"/>
      <w:r w:rsidRPr="006F7344">
        <w:t xml:space="preserve"> </w:t>
      </w:r>
      <w:proofErr w:type="spellStart"/>
      <w:r w:rsidRPr="006F7344">
        <w:t>Arif</w:t>
      </w:r>
      <w:proofErr w:type="spellEnd"/>
      <w:r w:rsidRPr="006F7344">
        <w:t xml:space="preserve"> stated that </w:t>
      </w:r>
      <w:proofErr w:type="spellStart"/>
      <w:r w:rsidRPr="006F7344">
        <w:t>Ahok's</w:t>
      </w:r>
      <w:proofErr w:type="spellEnd"/>
      <w:r w:rsidRPr="006F7344">
        <w:t xml:space="preserve"> problem was only a matter of ethical issue.</w:t>
      </w:r>
    </w:p>
    <w:p w14:paraId="119B3406" w14:textId="152B7CF2" w:rsidR="00BB3BBD" w:rsidRPr="006F7344" w:rsidRDefault="00BB3BBD" w:rsidP="00BB3BBD">
      <w:pPr>
        <w:pStyle w:val="Quote"/>
      </w:pPr>
      <w:r w:rsidRPr="006F7344">
        <w:t xml:space="preserve">"The Defendant's statement that Al </w:t>
      </w:r>
      <w:proofErr w:type="spellStart"/>
      <w:r w:rsidRPr="006F7344">
        <w:t>Maidah</w:t>
      </w:r>
      <w:proofErr w:type="spellEnd"/>
      <w:r w:rsidRPr="006F7344">
        <w:t xml:space="preserve"> is unethical and inappropriate because the person concerned is not a Muslim, the meaning is that the Defendant should not discuss Al </w:t>
      </w:r>
      <w:proofErr w:type="spellStart"/>
      <w:r w:rsidRPr="006F7344">
        <w:t>Maidah</w:t>
      </w:r>
      <w:proofErr w:type="spellEnd"/>
      <w:r w:rsidRPr="006F7344">
        <w:t xml:space="preserve"> because she is not a Muslim, so when she discussed it, it was disproportionate so that we considered it unethical"</w:t>
      </w:r>
    </w:p>
    <w:p w14:paraId="40651872" w14:textId="75FA423C" w:rsidR="00772BF9" w:rsidRPr="006F7344" w:rsidRDefault="00772BF9" w:rsidP="00772BF9">
      <w:pPr>
        <w:pStyle w:val="ParagraphNormal"/>
      </w:pPr>
      <w:r w:rsidRPr="006F7344">
        <w:t xml:space="preserve">On the contrary, </w:t>
      </w:r>
      <w:r w:rsidR="001911B9" w:rsidRPr="006F7344">
        <w:t>he also testified</w:t>
      </w:r>
      <w:r w:rsidRPr="006F7344">
        <w:t xml:space="preserve"> different thing,</w:t>
      </w:r>
      <w:r w:rsidR="001E74CE" w:rsidRPr="006F7344">
        <w:t xml:space="preserve"> in another </w:t>
      </w:r>
      <w:r w:rsidR="002E7B1F" w:rsidRPr="006F7344">
        <w:t>court session i.e.</w:t>
      </w:r>
      <w:r w:rsidRPr="006F7344">
        <w:t>: “</w:t>
      </w:r>
      <w:proofErr w:type="spellStart"/>
      <w:r w:rsidRPr="006F7344">
        <w:t>Ahok's</w:t>
      </w:r>
      <w:proofErr w:type="spellEnd"/>
      <w:r w:rsidRPr="006F7344">
        <w:t xml:space="preserve"> words are a form of blasphemy that deserves to be punished”</w:t>
      </w:r>
      <w:r w:rsidR="001E74CE" w:rsidRPr="006F7344">
        <w:t>.</w:t>
      </w:r>
      <w:r w:rsidRPr="006F7344">
        <w:t xml:space="preserve"> However, the Court ignored th</w:t>
      </w:r>
      <w:r w:rsidR="007F6FEA" w:rsidRPr="006F7344">
        <w:t>ose</w:t>
      </w:r>
      <w:r w:rsidRPr="006F7344">
        <w:t xml:space="preserve"> legal facts. After the interlocutory decision was read by the judge on December 27, 2016, the Court declared Defendant </w:t>
      </w:r>
      <w:proofErr w:type="spellStart"/>
      <w:r w:rsidRPr="006F7344">
        <w:t>Ahok's</w:t>
      </w:r>
      <w:proofErr w:type="spellEnd"/>
      <w:r w:rsidRPr="006F7344">
        <w:t xml:space="preserve"> objection to the prosecutor's indictment and his attorney's </w:t>
      </w:r>
      <w:proofErr w:type="spellStart"/>
      <w:r w:rsidRPr="006F7344">
        <w:t>defense</w:t>
      </w:r>
      <w:proofErr w:type="spellEnd"/>
      <w:r w:rsidRPr="006F7344">
        <w:t xml:space="preserve"> unacceptable. The Court also ordered that the Public Prosecutor's Indictment No. Reg. PDM-147/JKT.UT/12/2016 On December 1, 2016, for the examination of case 1537/</w:t>
      </w:r>
      <w:proofErr w:type="spellStart"/>
      <w:r w:rsidRPr="006F7344">
        <w:t>Pid.B</w:t>
      </w:r>
      <w:proofErr w:type="spellEnd"/>
      <w:r w:rsidRPr="006F7344">
        <w:t xml:space="preserve">/2016/PN.JKT.UTR. on behalf of Defendant </w:t>
      </w:r>
      <w:proofErr w:type="spellStart"/>
      <w:r w:rsidRPr="006F7344">
        <w:t>Ahok</w:t>
      </w:r>
      <w:proofErr w:type="spellEnd"/>
      <w:r w:rsidRPr="006F7344">
        <w:t xml:space="preserve"> to continue.</w:t>
      </w:r>
    </w:p>
    <w:p w14:paraId="1CCBE4E5" w14:textId="596A2B76" w:rsidR="00923E0F" w:rsidRPr="006F7344" w:rsidRDefault="001A6F9B" w:rsidP="00772BF9">
      <w:pPr>
        <w:pStyle w:val="ParagraphNormal"/>
      </w:pPr>
      <w:r w:rsidRPr="006F7344">
        <w:t xml:space="preserve">Interestingly, in cases of blasphemy, including the cases of </w:t>
      </w:r>
      <w:proofErr w:type="spellStart"/>
      <w:r w:rsidRPr="006F7344">
        <w:t>Ahok</w:t>
      </w:r>
      <w:proofErr w:type="spellEnd"/>
      <w:r w:rsidRPr="006F7344">
        <w:t xml:space="preserve"> and </w:t>
      </w:r>
      <w:proofErr w:type="spellStart"/>
      <w:r w:rsidRPr="006F7344">
        <w:t>Meiliana</w:t>
      </w:r>
      <w:proofErr w:type="spellEnd"/>
      <w:r w:rsidRPr="006F7344">
        <w:t xml:space="preserve">, they have been found guilty since their statements were judged by the public as </w:t>
      </w:r>
      <w:r w:rsidRPr="006F7344">
        <w:lastRenderedPageBreak/>
        <w:t xml:space="preserve">blasphemy towards Islam. Then, this was reinforced when the MUI issued a fatwa stating that </w:t>
      </w:r>
      <w:proofErr w:type="spellStart"/>
      <w:r w:rsidRPr="006F7344">
        <w:t>Ahok</w:t>
      </w:r>
      <w:proofErr w:type="spellEnd"/>
      <w:r w:rsidRPr="006F7344">
        <w:t xml:space="preserve"> with his speech in the </w:t>
      </w:r>
      <w:proofErr w:type="spellStart"/>
      <w:r w:rsidRPr="006F7344">
        <w:t>Kepulauan</w:t>
      </w:r>
      <w:proofErr w:type="spellEnd"/>
      <w:r w:rsidRPr="006F7344">
        <w:t xml:space="preserve"> </w:t>
      </w:r>
      <w:proofErr w:type="spellStart"/>
      <w:r w:rsidRPr="006F7344">
        <w:t>Seribu</w:t>
      </w:r>
      <w:proofErr w:type="spellEnd"/>
      <w:r w:rsidRPr="006F7344">
        <w:t xml:space="preserve"> defamed religion (Islam). The same thing happened to </w:t>
      </w:r>
      <w:proofErr w:type="spellStart"/>
      <w:r w:rsidRPr="006F7344">
        <w:t>Meiliana</w:t>
      </w:r>
      <w:proofErr w:type="spellEnd"/>
      <w:r w:rsidRPr="006F7344">
        <w:t xml:space="preserve">, where the MUI issued a fatwa stating that </w:t>
      </w:r>
      <w:proofErr w:type="spellStart"/>
      <w:r w:rsidRPr="006F7344">
        <w:t>Meiliana</w:t>
      </w:r>
      <w:proofErr w:type="spellEnd"/>
      <w:r w:rsidRPr="006F7344">
        <w:t xml:space="preserve"> who 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6F7344" w:rsidRDefault="00CA37CF" w:rsidP="00772BF9">
      <w:pPr>
        <w:pStyle w:val="ParagraphNormal"/>
      </w:pPr>
      <w:r w:rsidRPr="006F7344">
        <w:t xml:space="preserve">If the MUI concludes that </w:t>
      </w:r>
      <w:proofErr w:type="spellStart"/>
      <w:r w:rsidRPr="006F7344">
        <w:t>Ahok</w:t>
      </w:r>
      <w:proofErr w:type="spellEnd"/>
      <w:r w:rsidRPr="006F7344">
        <w:t xml:space="preserve"> or </w:t>
      </w:r>
      <w:proofErr w:type="spellStart"/>
      <w:r w:rsidRPr="006F7344">
        <w:t>Meiliana's</w:t>
      </w:r>
      <w:proofErr w:type="spellEnd"/>
      <w:r w:rsidRPr="006F7344">
        <w:t xml:space="preserve">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the case according to the facts that appear in court in accordance with their sense of justice.</w:t>
      </w:r>
    </w:p>
    <w:p w14:paraId="4FCA2D28" w14:textId="53DFD4EE" w:rsidR="00CA37CF" w:rsidRPr="006F7344" w:rsidRDefault="00C8454C" w:rsidP="00772BF9">
      <w:pPr>
        <w:pStyle w:val="ParagraphNormal"/>
      </w:pPr>
      <w:r w:rsidRPr="006F7344">
        <w:t xml:space="preserve">This study finds that in the cases of </w:t>
      </w:r>
      <w:proofErr w:type="spellStart"/>
      <w:r w:rsidRPr="006F7344">
        <w:t>Ahok</w:t>
      </w:r>
      <w:proofErr w:type="spellEnd"/>
      <w:r w:rsidRPr="006F7344">
        <w:t xml:space="preserve"> and </w:t>
      </w:r>
      <w:proofErr w:type="spellStart"/>
      <w:r w:rsidRPr="006F7344">
        <w:t>Meiliana</w:t>
      </w:r>
      <w:proofErr w:type="spellEnd"/>
      <w:r w:rsidRPr="006F7344">
        <w:t xml:space="preserve">, the court allowed itself to be dictated by a non-legal institution, namely the MUI and public pressure to punish them. </w:t>
      </w:r>
      <w:proofErr w:type="spellStart"/>
      <w:r w:rsidRPr="006F7344">
        <w:t>Ahok</w:t>
      </w:r>
      <w:proofErr w:type="spellEnd"/>
      <w:r w:rsidRPr="006F7344">
        <w:t xml:space="preserve"> and </w:t>
      </w:r>
      <w:proofErr w:type="spellStart"/>
      <w:r w:rsidRPr="006F7344">
        <w:t>Meiliana</w:t>
      </w:r>
      <w:proofErr w:type="spellEnd"/>
      <w:r w:rsidRPr="006F7344">
        <w:t xml:space="preserve"> not only suffer from public stigma, but as citizens of a minority (Chinese) with a minority religion (Christian - </w:t>
      </w:r>
      <w:proofErr w:type="spellStart"/>
      <w:r w:rsidRPr="006F7344">
        <w:t>Ahok</w:t>
      </w:r>
      <w:proofErr w:type="spellEnd"/>
      <w:r w:rsidRPr="006F7344">
        <w:t xml:space="preserve"> and Buddhist-</w:t>
      </w:r>
      <w:proofErr w:type="spellStart"/>
      <w:r w:rsidRPr="006F7344">
        <w:t>Meiliana</w:t>
      </w:r>
      <w:proofErr w:type="spellEnd"/>
      <w:r w:rsidRPr="006F7344">
        <w:t>) the presumption of guilt situation that is disseminated in various electronic media coupled with the birth of the MUI fatwa (a quasi-state institution) has make both treated unequally before the law. Both put their trust in and expect justice to come from the court.  "</w:t>
      </w:r>
      <w:r w:rsidRPr="006F7344">
        <w:rPr>
          <w:i/>
          <w:iCs/>
        </w:rPr>
        <w:t xml:space="preserve">So, when it's a legal case, I've left it to my lawyer, my legal advisor, also </w:t>
      </w:r>
      <w:r w:rsidRPr="006F7344">
        <w:rPr>
          <w:i/>
          <w:iCs/>
        </w:rPr>
        <w:lastRenderedPageBreak/>
        <w:t>to the panel of judges,</w:t>
      </w:r>
      <w:r w:rsidRPr="006F7344">
        <w:t xml:space="preserve">" said </w:t>
      </w:r>
      <w:proofErr w:type="spellStart"/>
      <w:r w:rsidRPr="006F7344">
        <w:t>Ahok</w:t>
      </w:r>
      <w:proofErr w:type="spellEnd"/>
      <w:r w:rsidRPr="006F7344">
        <w:t>.</w:t>
      </w:r>
      <w:r w:rsidR="00C62B09" w:rsidRPr="00E82028">
        <w:rPr>
          <w:rStyle w:val="FootnoteReference"/>
        </w:rPr>
        <w:footnoteReference w:id="221"/>
      </w:r>
      <w:r w:rsidRPr="006F7344">
        <w:t xml:space="preserve">  </w:t>
      </w:r>
      <w:r w:rsidR="00317310" w:rsidRPr="006F7344">
        <w:t>At the end,</w:t>
      </w:r>
      <w:r w:rsidRPr="006F7344">
        <w:t xml:space="preserve"> </w:t>
      </w:r>
      <w:r w:rsidR="00317310" w:rsidRPr="006F7344">
        <w:t xml:space="preserve">both </w:t>
      </w:r>
      <w:r w:rsidRPr="006F7344">
        <w:t>did not get justice because the fair trial was not present in the</w:t>
      </w:r>
      <w:r w:rsidR="00317310" w:rsidRPr="006F7344">
        <w:t>ir</w:t>
      </w:r>
      <w:r w:rsidRPr="006F7344">
        <w:t xml:space="preserve"> trials.</w:t>
      </w:r>
    </w:p>
    <w:p w14:paraId="4CF87EC9" w14:textId="048367D4" w:rsidR="00FA057A" w:rsidRPr="006F7344" w:rsidRDefault="00A9341A" w:rsidP="00772BF9">
      <w:pPr>
        <w:pStyle w:val="ParagraphNormal"/>
      </w:pPr>
      <w:r w:rsidRPr="006F7344">
        <w:t xml:space="preserve">The court seems to be more submissive to the content and recommendations of the MUI fatwa. The North Jakarta District Court ultimately based its decision by referring to the MUI Fatwa which was issued on Tuesday 11 October 2016 signed by the General Chairperson of MUI </w:t>
      </w:r>
      <w:proofErr w:type="spellStart"/>
      <w:r w:rsidRPr="006F7344">
        <w:t>Dr.</w:t>
      </w:r>
      <w:proofErr w:type="spellEnd"/>
      <w:r w:rsidRPr="006F7344">
        <w:t xml:space="preserve"> KH. </w:t>
      </w:r>
      <w:proofErr w:type="spellStart"/>
      <w:r w:rsidRPr="006F7344">
        <w:t>Ma'ruf</w:t>
      </w:r>
      <w:proofErr w:type="spellEnd"/>
      <w:r w:rsidRPr="006F7344">
        <w:t xml:space="preserve"> Amin and Secretary General </w:t>
      </w:r>
      <w:proofErr w:type="spellStart"/>
      <w:r w:rsidRPr="006F7344">
        <w:t>Dr.</w:t>
      </w:r>
      <w:proofErr w:type="spellEnd"/>
      <w:r w:rsidRPr="006F7344">
        <w:t xml:space="preserve"> H. Anwar Abbas, MM. MA. The MUI fatwa on the </w:t>
      </w:r>
      <w:proofErr w:type="spellStart"/>
      <w:r w:rsidRPr="006F7344">
        <w:t>Ahok</w:t>
      </w:r>
      <w:proofErr w:type="spellEnd"/>
      <w:r w:rsidRPr="006F7344">
        <w:t xml:space="preserve"> case in principle contains five points, namely:</w:t>
      </w:r>
    </w:p>
    <w:p w14:paraId="4032EDE8" w14:textId="6B012405" w:rsidR="00FA2681" w:rsidRPr="006F7344" w:rsidRDefault="00FA2681" w:rsidP="00FA2681">
      <w:pPr>
        <w:pStyle w:val="Quote"/>
      </w:pPr>
      <w:r w:rsidRPr="006F7344">
        <w:t xml:space="preserve">First: Al-Quran surah Al </w:t>
      </w:r>
      <w:proofErr w:type="spellStart"/>
      <w:r w:rsidRPr="006F7344">
        <w:t>Maidah</w:t>
      </w:r>
      <w:proofErr w:type="spellEnd"/>
      <w:r w:rsidRPr="006F7344">
        <w:t xml:space="preserve"> verse 51 explicitly prohibits making Jews and Christians as leaders, this verse is one of the arguments for prohibiting non-Muslims as leaders; Second: Ulama are obliged to convey the contents of the letter Al </w:t>
      </w:r>
      <w:proofErr w:type="spellStart"/>
      <w:r w:rsidRPr="006F7344">
        <w:t>Maidah</w:t>
      </w:r>
      <w:proofErr w:type="spellEnd"/>
      <w:r w:rsidRPr="006F7344">
        <w:t xml:space="preserve"> verse 51 to Muslims that choosing a Muslim leader is obligatory; Third: Every Muslim is obliged to believe in the truth of the contents of the letter Al </w:t>
      </w:r>
      <w:proofErr w:type="spellStart"/>
      <w:r w:rsidRPr="006F7344">
        <w:t>Maidah</w:t>
      </w:r>
      <w:proofErr w:type="spellEnd"/>
      <w:r w:rsidRPr="006F7344">
        <w:t xml:space="preserve"> verse 51 as a guide in choosing a leader; Fourth: Stating that the content of the letter Al </w:t>
      </w:r>
      <w:proofErr w:type="spellStart"/>
      <w:r w:rsidRPr="006F7344">
        <w:t>Maidah</w:t>
      </w:r>
      <w:proofErr w:type="spellEnd"/>
      <w:r w:rsidRPr="006F7344">
        <w:t xml:space="preserve"> verse 51 which contains a prohibition on making Christians and Jews as leaders is a lie, is unlawful and includes blasphemy against the Qur'an; Fifth: To state that the Ulama who conveyed the argument of Surah Al </w:t>
      </w:r>
      <w:proofErr w:type="spellStart"/>
      <w:r w:rsidRPr="006F7344">
        <w:t>Maidah</w:t>
      </w:r>
      <w:proofErr w:type="spellEnd"/>
      <w:r w:rsidRPr="006F7344">
        <w:t xml:space="preserve"> verse 51 regarding the prohibition of making non-Muslims as leaders are lies, is an insult to Ulama and Muslims.</w:t>
      </w:r>
    </w:p>
    <w:p w14:paraId="25CFC051" w14:textId="35C2B437" w:rsidR="00AD4BF7" w:rsidRPr="006F7344" w:rsidRDefault="00AD4BF7" w:rsidP="00AD4BF7">
      <w:pPr>
        <w:pStyle w:val="ParagraphNormal"/>
      </w:pPr>
      <w:r w:rsidRPr="006F7344">
        <w:t xml:space="preserve">Based on the foregoing, the statement of Mr. Ir. Basuki Tjahaja </w:t>
      </w:r>
      <w:proofErr w:type="spellStart"/>
      <w:r w:rsidRPr="006F7344">
        <w:t>Purnama</w:t>
      </w:r>
      <w:proofErr w:type="spellEnd"/>
      <w:r w:rsidRPr="006F7344">
        <w:t xml:space="preserve"> is categorized as: 1. Insulting the Quran and or 2. Insulting Ulama, which has legal consequences.</w:t>
      </w:r>
      <w:r w:rsidR="00424FCB" w:rsidRPr="006F7344">
        <w:t xml:space="preserve"> </w:t>
      </w:r>
      <w:r w:rsidRPr="006F7344">
        <w:t xml:space="preserve">Not limited to giving a judgment on </w:t>
      </w:r>
      <w:proofErr w:type="spellStart"/>
      <w:r w:rsidRPr="006F7344">
        <w:t>Ahok's</w:t>
      </w:r>
      <w:proofErr w:type="spellEnd"/>
      <w:r w:rsidRPr="006F7344">
        <w:t xml:space="preserve"> statement, MUI in its fatwa also recommends:</w:t>
      </w:r>
    </w:p>
    <w:p w14:paraId="64AC4A6B" w14:textId="57FF4753" w:rsidR="00E20968" w:rsidRPr="006F7344" w:rsidRDefault="00E20968" w:rsidP="00AD4BF7">
      <w:pPr>
        <w:pStyle w:val="ParagraphNormal"/>
      </w:pPr>
      <w:r w:rsidRPr="006F7344">
        <w:t xml:space="preserve">(1)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must be proactive in carrying out law enforcement firmly, quickly, proportionally, and professionally by paying attention to the sense of justice in the community so that people have confidence in Law Enforcers; (5). The public is asked to remain calm and </w:t>
      </w:r>
      <w:r w:rsidRPr="006F7344">
        <w:lastRenderedPageBreak/>
        <w:t>not to take vigilante actions and submit to law enforcement officials in addition to monitoring blasphemy activities and reporting to law enforcement officials.</w:t>
      </w:r>
    </w:p>
    <w:p w14:paraId="776013F0" w14:textId="693257FC" w:rsidR="0008441A" w:rsidRPr="006F7344" w:rsidRDefault="0093477D" w:rsidP="0093477D">
      <w:pPr>
        <w:pStyle w:val="ParagraphNormal"/>
      </w:pPr>
      <w:r w:rsidRPr="006F7344">
        <w:t xml:space="preserve">The court </w:t>
      </w:r>
      <w:r w:rsidR="00F91E2F" w:rsidRPr="006F7344">
        <w:t xml:space="preserve">on its decision </w:t>
      </w:r>
      <w:proofErr w:type="spellStart"/>
      <w:r w:rsidR="00FE1814" w:rsidRPr="006F7344">
        <w:t>favored</w:t>
      </w:r>
      <w:proofErr w:type="spellEnd"/>
      <w:r w:rsidRPr="006F7344">
        <w:t xml:space="preserve"> the guidelines in the MUI fatwa ruling that </w:t>
      </w:r>
      <w:proofErr w:type="spellStart"/>
      <w:r w:rsidRPr="006F7344">
        <w:t>Ahok's</w:t>
      </w:r>
      <w:proofErr w:type="spellEnd"/>
      <w:r w:rsidRPr="006F7344">
        <w:t xml:space="preserve"> statement which stated that</w:t>
      </w:r>
    </w:p>
    <w:p w14:paraId="4B665DA0" w14:textId="02AB3AE2" w:rsidR="00FE1814" w:rsidRPr="006F7344" w:rsidRDefault="00FE1814" w:rsidP="00FE1814">
      <w:pPr>
        <w:pStyle w:val="Quote"/>
      </w:pPr>
      <w:r w:rsidRPr="006F7344">
        <w:t>"The content of Surah Al-</w:t>
      </w:r>
      <w:proofErr w:type="spellStart"/>
      <w:r w:rsidRPr="006F7344">
        <w:t>Maidah</w:t>
      </w:r>
      <w:proofErr w:type="spellEnd"/>
      <w:r w:rsidRPr="006F7344">
        <w:t xml:space="preserve">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008D4BEC" w:rsidRPr="00E82028">
        <w:rPr>
          <w:rStyle w:val="FootnoteReference"/>
        </w:rPr>
        <w:footnoteReference w:id="222"/>
      </w:r>
      <w:r w:rsidRPr="006F7344">
        <w:t xml:space="preserve">  </w:t>
      </w:r>
    </w:p>
    <w:p w14:paraId="6EE47976" w14:textId="081FE3DB" w:rsidR="00FE1814" w:rsidRPr="006F7344" w:rsidRDefault="006D1D6B" w:rsidP="00FE1814">
      <w:pPr>
        <w:pStyle w:val="ParagraphNormal"/>
      </w:pPr>
      <w:r w:rsidRPr="006F7344">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6F7344">
        <w:t xml:space="preserve"> like</w:t>
      </w:r>
      <w:r w:rsidRPr="006F7344">
        <w:t xml:space="preserve"> on Table </w:t>
      </w:r>
      <w:r w:rsidR="001A2F3D" w:rsidRPr="006F7344">
        <w:t>4</w:t>
      </w:r>
      <w:r w:rsidRPr="006F7344">
        <w:t>.</w:t>
      </w:r>
    </w:p>
    <w:p w14:paraId="5AF96B2D" w14:textId="1B2BDF2F"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4</w:t>
      </w:r>
      <w:r w:rsidRPr="006F7344">
        <w:rPr>
          <w:noProof/>
        </w:rPr>
        <w:fldChar w:fldCharType="end"/>
      </w:r>
      <w:r w:rsidRPr="006F7344">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6F7344" w14:paraId="50A9E87A" w14:textId="77777777" w:rsidTr="000C24C1">
        <w:trPr>
          <w:tblHeader/>
        </w:trPr>
        <w:tc>
          <w:tcPr>
            <w:tcW w:w="2270" w:type="dxa"/>
            <w:shd w:val="clear" w:color="auto" w:fill="auto"/>
          </w:tcPr>
          <w:p w14:paraId="5543948F" w14:textId="77777777" w:rsidR="000C24C1" w:rsidRPr="006F7344" w:rsidRDefault="000C24C1" w:rsidP="00453263">
            <w:pPr>
              <w:jc w:val="center"/>
              <w:rPr>
                <w:b/>
                <w:sz w:val="18"/>
                <w:szCs w:val="18"/>
              </w:rPr>
            </w:pPr>
            <w:r w:rsidRPr="006F7344">
              <w:rPr>
                <w:b/>
                <w:sz w:val="18"/>
                <w:szCs w:val="18"/>
              </w:rPr>
              <w:t>Primarily Law</w:t>
            </w:r>
          </w:p>
        </w:tc>
        <w:tc>
          <w:tcPr>
            <w:tcW w:w="6005" w:type="dxa"/>
            <w:shd w:val="clear" w:color="auto" w:fill="auto"/>
          </w:tcPr>
          <w:p w14:paraId="1CA713A8" w14:textId="77777777" w:rsidR="000C24C1" w:rsidRPr="006F7344" w:rsidRDefault="000C24C1" w:rsidP="00453263">
            <w:pPr>
              <w:jc w:val="center"/>
              <w:rPr>
                <w:b/>
                <w:sz w:val="18"/>
                <w:szCs w:val="18"/>
              </w:rPr>
            </w:pPr>
            <w:r w:rsidRPr="006F7344">
              <w:rPr>
                <w:b/>
                <w:sz w:val="18"/>
                <w:szCs w:val="18"/>
              </w:rPr>
              <w:t>Extended regulations or policies</w:t>
            </w:r>
          </w:p>
        </w:tc>
      </w:tr>
      <w:tr w:rsidR="000C24C1" w:rsidRPr="006F7344" w14:paraId="27576069" w14:textId="77777777" w:rsidTr="000C24C1">
        <w:tc>
          <w:tcPr>
            <w:tcW w:w="2270" w:type="dxa"/>
            <w:shd w:val="clear" w:color="auto" w:fill="auto"/>
          </w:tcPr>
          <w:p w14:paraId="40AB8A5B" w14:textId="6C80A93E"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t>Article 1, 2, 3 of The Law Number 1/PNPS/1965 on the Prevention of Abuse and/or Defamation Religion.</w:t>
            </w:r>
            <w:r w:rsidR="00C23514" w:rsidRPr="00E82028">
              <w:rPr>
                <w:rStyle w:val="FootnoteReference"/>
              </w:rPr>
              <w:footnoteReference w:id="223"/>
            </w:r>
          </w:p>
          <w:p w14:paraId="0FE7A831" w14:textId="77777777"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t xml:space="preserve">Article 156a of Indonesia Criminal Code Number 1 Year 1981 </w:t>
            </w:r>
          </w:p>
          <w:p w14:paraId="452C1F31" w14:textId="77777777" w:rsidR="000C24C1" w:rsidRPr="006F7344" w:rsidRDefault="000C24C1" w:rsidP="00453263">
            <w:pPr>
              <w:jc w:val="both"/>
              <w:rPr>
                <w:sz w:val="18"/>
                <w:szCs w:val="18"/>
              </w:rPr>
            </w:pPr>
          </w:p>
        </w:tc>
        <w:tc>
          <w:tcPr>
            <w:tcW w:w="6005" w:type="dxa"/>
            <w:shd w:val="clear" w:color="auto" w:fill="auto"/>
          </w:tcPr>
          <w:p w14:paraId="48B567E7" w14:textId="77777777"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t>The Law of Electronic Information and Transaction as amended by the Law Number 19 Year 2016 Article 27, 28</w:t>
            </w:r>
          </w:p>
          <w:p w14:paraId="725FDF3C" w14:textId="5442D621"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t>Joint Decree of the Minister of Religion Affairs, the Minister/ Attorney General and the Minister for Home Affairs.</w:t>
            </w:r>
            <w:r w:rsidR="00B238DC" w:rsidRPr="00E82028">
              <w:rPr>
                <w:rStyle w:val="FootnoteReference"/>
              </w:rPr>
              <w:footnoteReference w:id="224"/>
            </w:r>
          </w:p>
          <w:p w14:paraId="6303E43A" w14:textId="62B42F88"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t>Each established religion could release the decree to decide whether the act is considered as deviant. In Islam, the court refers to the letter from the Indonesia Ulama Assembly.</w:t>
            </w:r>
            <w:r w:rsidR="00996E1F" w:rsidRPr="00E82028">
              <w:rPr>
                <w:rStyle w:val="FootnoteReference"/>
              </w:rPr>
              <w:footnoteReference w:id="225"/>
            </w:r>
          </w:p>
        </w:tc>
      </w:tr>
    </w:tbl>
    <w:p w14:paraId="6678EDFE" w14:textId="5DD01B2F" w:rsidR="005126C6" w:rsidRPr="006F7344" w:rsidRDefault="005126C6" w:rsidP="00FE1814">
      <w:pPr>
        <w:pStyle w:val="ParagraphNormal"/>
      </w:pPr>
    </w:p>
    <w:p w14:paraId="13AFCD78" w14:textId="064DB6BB" w:rsidR="00DB5082" w:rsidRPr="006F7344" w:rsidRDefault="00DB5082" w:rsidP="00FE1814">
      <w:pPr>
        <w:pStyle w:val="ParagraphNormal"/>
      </w:pPr>
      <w:r w:rsidRPr="006F7344">
        <w:lastRenderedPageBreak/>
        <w:t xml:space="preserve">MUI's influence in the courts in cases of blasphemy was even acknowledged by MUI Chair </w:t>
      </w:r>
      <w:proofErr w:type="spellStart"/>
      <w:r w:rsidRPr="006F7344">
        <w:t>Ma'ruf</w:t>
      </w:r>
      <w:proofErr w:type="spellEnd"/>
      <w:r w:rsidRPr="006F7344">
        <w:t xml:space="preserve"> Amin who stated that:</w:t>
      </w:r>
    </w:p>
    <w:p w14:paraId="6E67E857" w14:textId="59674CD2" w:rsidR="000B527F" w:rsidRPr="006F7344" w:rsidRDefault="000B527F" w:rsidP="000B527F">
      <w:pPr>
        <w:pStyle w:val="Quote"/>
      </w:pPr>
      <w:r w:rsidRPr="006F7344">
        <w:t xml:space="preserve">The MUI is limited to Religious Opinions, and the breaker is Law Enforcement, and the police follow up and according to the Police </w:t>
      </w:r>
      <w:proofErr w:type="spellStart"/>
      <w:r w:rsidRPr="006F7344">
        <w:t>fulfill</w:t>
      </w:r>
      <w:proofErr w:type="spellEnd"/>
      <w:r w:rsidRPr="006F7344">
        <w:t xml:space="preserve"> the elements of a criminal act so that the Defendant is designated as a suspect, and is followed up by the Public Prosecutor, has also fulfilled the elements so that he is made a Defendant. The process has been carried out and it is MUI's wish so that there will be no anarchy and commotion in the community.</w:t>
      </w:r>
    </w:p>
    <w:p w14:paraId="6AFAEA87" w14:textId="42569578" w:rsidR="00AB6A31" w:rsidRPr="006F7344" w:rsidRDefault="00AB6A31" w:rsidP="00AB6A31">
      <w:pPr>
        <w:pStyle w:val="ParagraphNormal"/>
      </w:pPr>
      <w:r w:rsidRPr="006F7344">
        <w:t xml:space="preserve">The MUI recommendation expects </w:t>
      </w:r>
      <w:proofErr w:type="spellStart"/>
      <w:r w:rsidRPr="006F7344">
        <w:t>Ahok</w:t>
      </w:r>
      <w:proofErr w:type="spellEnd"/>
      <w:r w:rsidRPr="006F7344">
        <w:t xml:space="preserve"> to be punished under the pretext of preventing riots. In this case the presumption of innocence has been ruled out, a fair trial has been abolished, because the MUI has said </w:t>
      </w:r>
      <w:proofErr w:type="spellStart"/>
      <w:r w:rsidRPr="006F7344">
        <w:t>Ahok</w:t>
      </w:r>
      <w:proofErr w:type="spellEnd"/>
      <w:r w:rsidRPr="006F7344">
        <w:t xml:space="preserve">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6F7344" w:rsidRDefault="00094090" w:rsidP="00AB6A31">
      <w:pPr>
        <w:pStyle w:val="ParagraphNormal"/>
      </w:pPr>
      <w:r w:rsidRPr="006F7344">
        <w:t xml:space="preserve">The political propaganda scenario by accusing </w:t>
      </w:r>
      <w:proofErr w:type="spellStart"/>
      <w:r w:rsidRPr="006F7344">
        <w:t>Ahok</w:t>
      </w:r>
      <w:proofErr w:type="spellEnd"/>
      <w:r w:rsidRPr="006F7344">
        <w:t xml:space="preserve"> of being the perpetrator of blasphemy has been fabricated in such a way by Budi </w:t>
      </w:r>
      <w:proofErr w:type="spellStart"/>
      <w:r w:rsidRPr="006F7344">
        <w:t>Yani</w:t>
      </w:r>
      <w:proofErr w:type="spellEnd"/>
      <w:r w:rsidRPr="006F7344">
        <w:t xml:space="preserve"> by cutting </w:t>
      </w:r>
      <w:proofErr w:type="spellStart"/>
      <w:r w:rsidRPr="006F7344">
        <w:t>Ahok's</w:t>
      </w:r>
      <w:proofErr w:type="spellEnd"/>
      <w:r w:rsidRPr="006F7344">
        <w:t xml:space="preserve"> video and then adding provocative sentences so that anyone (Muslim) is willing to counterattack </w:t>
      </w:r>
      <w:proofErr w:type="spellStart"/>
      <w:r w:rsidRPr="006F7344">
        <w:t>Ahok</w:t>
      </w:r>
      <w:proofErr w:type="spellEnd"/>
      <w:r w:rsidRPr="006F7344">
        <w:t xml:space="preserve"> even in the form of hate speech and mobilize non-political institutions to be trapped in this sophisticated scenario. The political goals of winning votes that were engineered by political brokers through the punishment of </w:t>
      </w:r>
      <w:proofErr w:type="spellStart"/>
      <w:r w:rsidRPr="006F7344">
        <w:t>Ahok</w:t>
      </w:r>
      <w:proofErr w:type="spellEnd"/>
      <w:r w:rsidRPr="006F7344">
        <w:t xml:space="preserve"> were not read easily but were successfully realized. These knots may not have been realized by the rivalry of </w:t>
      </w:r>
      <w:proofErr w:type="spellStart"/>
      <w:r w:rsidRPr="006F7344">
        <w:t>Ahok</w:t>
      </w:r>
      <w:proofErr w:type="spellEnd"/>
      <w:r w:rsidRPr="006F7344">
        <w:t xml:space="preserve">, Anis </w:t>
      </w:r>
      <w:proofErr w:type="spellStart"/>
      <w:r w:rsidRPr="006F7344">
        <w:t>Baswedan</w:t>
      </w:r>
      <w:proofErr w:type="spellEnd"/>
      <w:r w:rsidRPr="006F7344">
        <w:t>, or by the Court that decided the case. But this kind of hate spin slowly and surely divides unity and undermines the rule of law which in the end destroys the democracy that is being developed by Indonesia.</w:t>
      </w:r>
    </w:p>
    <w:p w14:paraId="610333A6" w14:textId="63D56E74" w:rsidR="007B0A44" w:rsidRPr="006F7344" w:rsidRDefault="007B0A44" w:rsidP="00AB6A31">
      <w:pPr>
        <w:pStyle w:val="ParagraphNormal"/>
      </w:pPr>
      <w:r w:rsidRPr="006F7344">
        <w:t xml:space="preserve">Referring to Marshall's theory which states that </w:t>
      </w:r>
      <w:r w:rsidR="001F56CA" w:rsidRPr="006F7344">
        <w:t>“</w:t>
      </w:r>
      <w:r w:rsidRPr="006F7344">
        <w:t>[it is] common in the political manipulation of religion is often carried out by those whose religion is weak or shallow, and done despite opposition from religious leaders.</w:t>
      </w:r>
      <w:r w:rsidR="001F56CA" w:rsidRPr="006F7344">
        <w:t>”</w:t>
      </w:r>
      <w:r w:rsidR="001F56CA" w:rsidRPr="00E82028">
        <w:rPr>
          <w:rStyle w:val="FootnoteReference"/>
        </w:rPr>
        <w:footnoteReference w:id="226"/>
      </w:r>
      <w:r w:rsidRPr="006F7344">
        <w:t xml:space="preserve">  In </w:t>
      </w:r>
      <w:proofErr w:type="spellStart"/>
      <w:r w:rsidRPr="006F7344">
        <w:t>Ahok's</w:t>
      </w:r>
      <w:proofErr w:type="spellEnd"/>
      <w:r w:rsidRPr="006F7344">
        <w:t xml:space="preserve"> case, the author sees that Muslim conservative groups have been at war with </w:t>
      </w:r>
      <w:proofErr w:type="spellStart"/>
      <w:r w:rsidRPr="006F7344">
        <w:t>Ahok</w:t>
      </w:r>
      <w:proofErr w:type="spellEnd"/>
      <w:r w:rsidRPr="006F7344">
        <w:t xml:space="preserve"> for a long time because of conservative views that do not like non-Muslims as leaders. This is </w:t>
      </w:r>
      <w:r w:rsidRPr="006F7344">
        <w:lastRenderedPageBreak/>
        <w:t xml:space="preserve">exacerbated by </w:t>
      </w:r>
      <w:proofErr w:type="spellStart"/>
      <w:r w:rsidRPr="006F7344">
        <w:t>Ahok's</w:t>
      </w:r>
      <w:proofErr w:type="spellEnd"/>
      <w:r w:rsidRPr="006F7344">
        <w:t xml:space="preserve"> very controversial policy when he was governor of DKI replacing Joko Widodo. The Anti-</w:t>
      </w:r>
      <w:proofErr w:type="spellStart"/>
      <w:r w:rsidRPr="006F7344">
        <w:t>Ahok</w:t>
      </w:r>
      <w:proofErr w:type="spellEnd"/>
      <w:r w:rsidRPr="006F7344">
        <w:t xml:space="preserve"> movement continues to be exhaled, even more so when the axis of the twist of hatred has been lit, where </w:t>
      </w:r>
      <w:proofErr w:type="spellStart"/>
      <w:r w:rsidRPr="006F7344">
        <w:t>Ahok</w:t>
      </w:r>
      <w:proofErr w:type="spellEnd"/>
      <w:r w:rsidRPr="006F7344">
        <w:t xml:space="preserve"> has earned the title as a person who tarnishes Islam. Political is about timing. The reporters of the </w:t>
      </w:r>
      <w:proofErr w:type="spellStart"/>
      <w:r w:rsidRPr="006F7344">
        <w:t>Ahok</w:t>
      </w:r>
      <w:proofErr w:type="spellEnd"/>
      <w:r w:rsidRPr="006F7344">
        <w:t xml:space="preserve"> case were the secretary of the Islamic Defenders Front (the FPI), namely Habib Novel </w:t>
      </w:r>
      <w:proofErr w:type="spellStart"/>
      <w:r w:rsidRPr="006F7344">
        <w:t>Chaidir</w:t>
      </w:r>
      <w:proofErr w:type="spellEnd"/>
      <w:r w:rsidRPr="006F7344">
        <w:t xml:space="preserve"> Hasan alias Novel </w:t>
      </w:r>
      <w:proofErr w:type="spellStart"/>
      <w:r w:rsidRPr="006F7344">
        <w:t>Bamukmin</w:t>
      </w:r>
      <w:proofErr w:type="spellEnd"/>
      <w:r w:rsidRPr="006F7344">
        <w:t xml:space="preserve">, Gus Joy, and the Grand Imam of the DKI Jakarta Islamic Defenders Front (FPI), Habib </w:t>
      </w:r>
      <w:proofErr w:type="spellStart"/>
      <w:r w:rsidRPr="006F7344">
        <w:t>Muchsin</w:t>
      </w:r>
      <w:proofErr w:type="spellEnd"/>
      <w:r w:rsidRPr="006F7344">
        <w:t xml:space="preserve"> </w:t>
      </w:r>
      <w:proofErr w:type="spellStart"/>
      <w:r w:rsidRPr="006F7344">
        <w:t>Alatas</w:t>
      </w:r>
      <w:proofErr w:type="spellEnd"/>
      <w:r w:rsidRPr="006F7344">
        <w:t xml:space="preserve">, where they are affiliated with the FPI. When </w:t>
      </w:r>
      <w:proofErr w:type="spellStart"/>
      <w:r w:rsidRPr="006F7344">
        <w:t>Ahok</w:t>
      </w:r>
      <w:proofErr w:type="spellEnd"/>
      <w:r w:rsidRPr="006F7344">
        <w:t xml:space="preserve"> was acting Governor to replace Joko Widodo, FPI often clashed with </w:t>
      </w:r>
      <w:proofErr w:type="spellStart"/>
      <w:r w:rsidRPr="006F7344">
        <w:t>Ahok</w:t>
      </w:r>
      <w:proofErr w:type="spellEnd"/>
      <w:r w:rsidRPr="006F7344">
        <w:t xml:space="preserve"> because FPI was considered arrogant in carrying out its da'wah. On the other hand, FPI claimed that various policies of </w:t>
      </w:r>
      <w:proofErr w:type="spellStart"/>
      <w:r w:rsidRPr="006F7344">
        <w:t>Ahok</w:t>
      </w:r>
      <w:proofErr w:type="spellEnd"/>
      <w:r w:rsidRPr="006F7344">
        <w:t xml:space="preserve"> against Islamic religions.</w:t>
      </w:r>
    </w:p>
    <w:p w14:paraId="0DFB502E" w14:textId="33CC1DF1" w:rsidR="002F30B7" w:rsidRPr="006F7344" w:rsidRDefault="002F30B7" w:rsidP="00AB6A31">
      <w:pPr>
        <w:pStyle w:val="ParagraphNormal"/>
      </w:pPr>
      <w:r w:rsidRPr="006F7344">
        <w:t xml:space="preserve">Therefore, the momentum of reporting </w:t>
      </w:r>
      <w:proofErr w:type="spellStart"/>
      <w:r w:rsidRPr="006F7344">
        <w:t>Ahok</w:t>
      </w:r>
      <w:proofErr w:type="spellEnd"/>
      <w:r w:rsidRPr="006F7344">
        <w:t xml:space="preserve"> with the Blasphemy Law and the massive movement mobilized by the FPI was not a coincidence. Second, although </w:t>
      </w:r>
      <w:proofErr w:type="spellStart"/>
      <w:r w:rsidRPr="006F7344">
        <w:t>Ahok</w:t>
      </w:r>
      <w:proofErr w:type="spellEnd"/>
      <w:r w:rsidRPr="006F7344">
        <w:t xml:space="preserve"> has often made similar criticisms of politicians who manipulated QS Al-</w:t>
      </w:r>
      <w:proofErr w:type="spellStart"/>
      <w:r w:rsidRPr="006F7344">
        <w:t>Maidah</w:t>
      </w:r>
      <w:proofErr w:type="spellEnd"/>
      <w:r w:rsidRPr="006F7344">
        <w:t xml:space="preserve"> Verse 51, for example, the same criticism was conveyed in the electronic book written by </w:t>
      </w:r>
      <w:proofErr w:type="spellStart"/>
      <w:r w:rsidRPr="006F7344">
        <w:t>Ahok</w:t>
      </w:r>
      <w:proofErr w:type="spellEnd"/>
      <w:r w:rsidRPr="006F7344">
        <w:t xml:space="preserve"> with the title </w:t>
      </w:r>
      <w:proofErr w:type="spellStart"/>
      <w:r w:rsidRPr="006F7344">
        <w:rPr>
          <w:i/>
          <w:iCs/>
        </w:rPr>
        <w:t>Merubah</w:t>
      </w:r>
      <w:proofErr w:type="spellEnd"/>
      <w:r w:rsidRPr="006F7344">
        <w:rPr>
          <w:i/>
          <w:iCs/>
        </w:rPr>
        <w:t xml:space="preserve"> Indonesia</w:t>
      </w:r>
      <w:r w:rsidRPr="006F7344">
        <w:t xml:space="preserve">, as well as various other speeches, which were also acknowledged by Witness Habib Novel, however, reporting on </w:t>
      </w:r>
      <w:proofErr w:type="spellStart"/>
      <w:r w:rsidRPr="006F7344">
        <w:t>Ahok</w:t>
      </w:r>
      <w:proofErr w:type="spellEnd"/>
      <w:r w:rsidRPr="006F7344">
        <w:t xml:space="preserve"> for blasphemy was only done when </w:t>
      </w:r>
      <w:proofErr w:type="spellStart"/>
      <w:r w:rsidRPr="006F7344">
        <w:t>Ahok</w:t>
      </w:r>
      <w:proofErr w:type="spellEnd"/>
      <w:r w:rsidRPr="006F7344">
        <w:t xml:space="preserve">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6F7344">
        <w:t>a</w:t>
      </w:r>
      <w:r w:rsidRPr="006F7344">
        <w:t xml:space="preserve">ma Council, Kyai Haji </w:t>
      </w:r>
      <w:proofErr w:type="spellStart"/>
      <w:r w:rsidRPr="006F7344">
        <w:t>Mak'ruf</w:t>
      </w:r>
      <w:proofErr w:type="spellEnd"/>
      <w:r w:rsidRPr="006F7344">
        <w:t xml:space="preserve"> Amin, in the trial of the </w:t>
      </w:r>
      <w:proofErr w:type="spellStart"/>
      <w:r w:rsidRPr="006F7344">
        <w:t>Ahok</w:t>
      </w:r>
      <w:proofErr w:type="spellEnd"/>
      <w:r w:rsidRPr="006F7344">
        <w:t xml:space="preserve"> case as follows:</w:t>
      </w:r>
    </w:p>
    <w:p w14:paraId="38A57E38" w14:textId="0F86CB3D" w:rsidR="003E1015" w:rsidRPr="006F7344" w:rsidRDefault="003E1015" w:rsidP="003E1015">
      <w:pPr>
        <w:pStyle w:val="Quote"/>
      </w:pPr>
      <w:r w:rsidRPr="006F7344">
        <w:t xml:space="preserve">"The form of the product that was issued previously could be in the form of </w:t>
      </w:r>
      <w:proofErr w:type="spellStart"/>
      <w:r w:rsidRPr="006F7344">
        <w:t>Tausiyah</w:t>
      </w:r>
      <w:proofErr w:type="spellEnd"/>
      <w:r w:rsidRPr="006F7344">
        <w:t>, an Appeal or Appeal, but the form of Religious Opinions and Attitudes is new this time.”</w:t>
      </w:r>
      <w:r w:rsidR="00A4640E" w:rsidRPr="00E82028">
        <w:rPr>
          <w:rStyle w:val="FootnoteReference"/>
        </w:rPr>
        <w:footnoteReference w:id="227"/>
      </w:r>
    </w:p>
    <w:p w14:paraId="412FAFAA" w14:textId="6C9F66A3" w:rsidR="00A4640E" w:rsidRPr="006F7344" w:rsidRDefault="006D2450" w:rsidP="00A4640E">
      <w:pPr>
        <w:pStyle w:val="ParagraphNormal"/>
      </w:pPr>
      <w:proofErr w:type="spellStart"/>
      <w:r w:rsidRPr="006F7344">
        <w:t>Ahok</w:t>
      </w:r>
      <w:proofErr w:type="spellEnd"/>
      <w:r w:rsidRPr="006F7344">
        <w:t xml:space="preserve"> was found guilty by the Court Decision Number 1537/</w:t>
      </w:r>
      <w:proofErr w:type="spellStart"/>
      <w:r w:rsidRPr="006F7344">
        <w:t>Pid.B</w:t>
      </w:r>
      <w:proofErr w:type="spellEnd"/>
      <w:r w:rsidRPr="006F7344">
        <w:t>/2016/</w:t>
      </w:r>
      <w:proofErr w:type="spellStart"/>
      <w:r w:rsidRPr="006F7344">
        <w:t>PN.Jkt</w:t>
      </w:r>
      <w:proofErr w:type="spellEnd"/>
      <w:r w:rsidRPr="006F7344">
        <w:t xml:space="preserve"> </w:t>
      </w:r>
      <w:proofErr w:type="spellStart"/>
      <w:r w:rsidRPr="006F7344">
        <w:t>Utr</w:t>
      </w:r>
      <w:proofErr w:type="spellEnd"/>
      <w:r w:rsidRPr="006F7344">
        <w:t xml:space="preserve">. </w:t>
      </w:r>
      <w:proofErr w:type="spellStart"/>
      <w:r w:rsidRPr="006F7344">
        <w:t>Ahok</w:t>
      </w:r>
      <w:proofErr w:type="spellEnd"/>
      <w:r w:rsidRPr="006F7344">
        <w:t xml:space="preserve"> was dissatisfied with the decision of the Court of first instance, so </w:t>
      </w:r>
      <w:proofErr w:type="spellStart"/>
      <w:r w:rsidRPr="006F7344">
        <w:t>Ahok</w:t>
      </w:r>
      <w:proofErr w:type="spellEnd"/>
      <w:r w:rsidRPr="006F7344">
        <w:t xml:space="preserve"> </w:t>
      </w:r>
      <w:r w:rsidRPr="006F7344">
        <w:lastRenderedPageBreak/>
        <w:t xml:space="preserve">submitted a review to the Supreme Court. However, the decision of the Supreme Court is not much different from the decision of the First Level Court, where the Supreme Court through its decision no. …. declared </w:t>
      </w:r>
      <w:proofErr w:type="spellStart"/>
      <w:r w:rsidRPr="006F7344">
        <w:t>Ahok</w:t>
      </w:r>
      <w:proofErr w:type="spellEnd"/>
      <w:r w:rsidRPr="006F7344">
        <w:t xml:space="preserve"> guilty of committing blasphemy against Islam and sentenced </w:t>
      </w:r>
      <w:proofErr w:type="spellStart"/>
      <w:r w:rsidRPr="006F7344">
        <w:t>Ahok</w:t>
      </w:r>
      <w:proofErr w:type="spellEnd"/>
      <w:r w:rsidRPr="006F7344">
        <w:t xml:space="preserve"> to a prison sentence for two years.</w:t>
      </w:r>
    </w:p>
    <w:p w14:paraId="3A316730" w14:textId="3E6627B2" w:rsidR="001A11A3" w:rsidRPr="006F7344" w:rsidRDefault="001A11A3" w:rsidP="00A4640E">
      <w:pPr>
        <w:pStyle w:val="ParagraphNormal"/>
      </w:pPr>
      <w:r w:rsidRPr="006F7344">
        <w:t xml:space="preserve">Sophisticated political propaganda that uses religious issues as a weapon has succeeded in the </w:t>
      </w:r>
      <w:proofErr w:type="spellStart"/>
      <w:r w:rsidRPr="006F7344">
        <w:t>Ahok</w:t>
      </w:r>
      <w:proofErr w:type="spellEnd"/>
      <w:r w:rsidRPr="006F7344">
        <w:t xml:space="preserve"> case, so it is possible that the political manipulation model of 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6F7344" w:rsidRDefault="007E6434" w:rsidP="00A4640E">
      <w:pPr>
        <w:pStyle w:val="ParagraphNormal"/>
      </w:pPr>
      <w:r w:rsidRPr="006F7344">
        <w:t xml:space="preserve">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w:t>
      </w:r>
      <w:proofErr w:type="spellStart"/>
      <w:r w:rsidRPr="006F7344">
        <w:t>Ahok</w:t>
      </w:r>
      <w:proofErr w:type="spellEnd"/>
      <w:r w:rsidRPr="006F7344">
        <w:t xml:space="preserve"> case, as well as other cases, it is the MUI that will be the final determinant of whether someone's actions or words fall into the category of abuse or blasphemy. Law enforcers, police, prosecutors, and judges are only rubber stamps if legal aspects are completely ruled out, as in the cases of </w:t>
      </w:r>
      <w:proofErr w:type="spellStart"/>
      <w:r w:rsidRPr="006F7344">
        <w:t>Ahok</w:t>
      </w:r>
      <w:proofErr w:type="spellEnd"/>
      <w:r w:rsidRPr="006F7344">
        <w:t xml:space="preserve"> and </w:t>
      </w:r>
      <w:proofErr w:type="spellStart"/>
      <w:r w:rsidRPr="006F7344">
        <w:t>Meiliana</w:t>
      </w:r>
      <w:proofErr w:type="spellEnd"/>
      <w:r w:rsidRPr="006F7344">
        <w:t>. The Law itself never mention about what are constituted by deviant religions. In the case of Ahmadiyya, the court referred to the letter from the Indonesia Ulama Assembly (the MUI/</w:t>
      </w:r>
      <w:proofErr w:type="spellStart"/>
      <w:r w:rsidRPr="006F7344">
        <w:t>Majelis</w:t>
      </w:r>
      <w:proofErr w:type="spellEnd"/>
      <w:r w:rsidRPr="006F7344">
        <w:t xml:space="preserve"> Ulama Indonesia) when deal with the deviant groups of Islam.</w:t>
      </w:r>
      <w:r w:rsidR="00641300" w:rsidRPr="00E82028">
        <w:rPr>
          <w:rStyle w:val="FootnoteReference"/>
        </w:rPr>
        <w:footnoteReference w:id="228"/>
      </w:r>
      <w:r w:rsidRPr="006F7344">
        <w:t xml:space="preserve"> The MUI is not a state institution and never been pointed in the BL. The decision of the MUI is not legally binding. But the court used it as legal resources to make a binding decision.</w:t>
      </w:r>
    </w:p>
    <w:p w14:paraId="7C2CC4E0" w14:textId="3DF0A845" w:rsidR="005A4C8C" w:rsidRPr="006F7344" w:rsidRDefault="005A4C8C" w:rsidP="00A4640E">
      <w:pPr>
        <w:pStyle w:val="ParagraphNormal"/>
      </w:pPr>
      <w:r w:rsidRPr="006F7344">
        <w:t xml:space="preserve">In addition to the </w:t>
      </w:r>
      <w:proofErr w:type="spellStart"/>
      <w:r w:rsidRPr="006F7344">
        <w:t>Ahok</w:t>
      </w:r>
      <w:proofErr w:type="spellEnd"/>
      <w:r w:rsidRPr="006F7344">
        <w:t xml:space="preserve"> case, the </w:t>
      </w:r>
      <w:proofErr w:type="spellStart"/>
      <w:r w:rsidRPr="006F7344">
        <w:t>Meiliana</w:t>
      </w:r>
      <w:proofErr w:type="spellEnd"/>
      <w:r w:rsidRPr="006F7344">
        <w:t xml:space="preserve"> case has similarities because the momentum for the 2017 simultaneous regional leader election has an impact on the </w:t>
      </w:r>
      <w:proofErr w:type="spellStart"/>
      <w:r w:rsidRPr="006F7344">
        <w:t>Ahok</w:t>
      </w:r>
      <w:proofErr w:type="spellEnd"/>
      <w:r w:rsidRPr="006F7344">
        <w:t xml:space="preserve"> case to the </w:t>
      </w:r>
      <w:proofErr w:type="spellStart"/>
      <w:r w:rsidRPr="006F7344">
        <w:t>Meiliana</w:t>
      </w:r>
      <w:proofErr w:type="spellEnd"/>
      <w:r w:rsidRPr="006F7344">
        <w:t xml:space="preserve"> case. Political manipulation in the blasphemy case of </w:t>
      </w:r>
      <w:proofErr w:type="spellStart"/>
      <w:r w:rsidRPr="006F7344">
        <w:t>Meiliana</w:t>
      </w:r>
      <w:proofErr w:type="spellEnd"/>
      <w:r w:rsidRPr="006F7344">
        <w:t xml:space="preserve"> is </w:t>
      </w:r>
      <w:r w:rsidRPr="006F7344">
        <w:lastRenderedPageBreak/>
        <w:t xml:space="preserve">a template for the </w:t>
      </w:r>
      <w:proofErr w:type="spellStart"/>
      <w:r w:rsidRPr="006F7344">
        <w:t>Ahok</w:t>
      </w:r>
      <w:proofErr w:type="spellEnd"/>
      <w:r w:rsidRPr="006F7344">
        <w:t xml:space="preserve"> case which was successfully duplicated by a local political broker. Several </w:t>
      </w:r>
      <w:proofErr w:type="spellStart"/>
      <w:r w:rsidRPr="006F7344">
        <w:t>hardline</w:t>
      </w:r>
      <w:proofErr w:type="spellEnd"/>
      <w:r w:rsidRPr="006F7344">
        <w:t xml:space="preserve"> Islamic organizations continue to press for </w:t>
      </w:r>
      <w:proofErr w:type="spellStart"/>
      <w:r w:rsidR="00A35BE0" w:rsidRPr="006F7344">
        <w:t>Meiliana</w:t>
      </w:r>
      <w:proofErr w:type="spellEnd"/>
      <w:r w:rsidRPr="006F7344">
        <w:t xml:space="preserve"> to be punished. Mass organizations flocked to report </w:t>
      </w:r>
      <w:proofErr w:type="spellStart"/>
      <w:r w:rsidRPr="006F7344">
        <w:t>Meiliana's</w:t>
      </w:r>
      <w:proofErr w:type="spellEnd"/>
      <w:r w:rsidRPr="006F7344">
        <w:t xml:space="preserve"> case to the police. The MUI, which initially refused to issue a fatwa against </w:t>
      </w:r>
      <w:proofErr w:type="spellStart"/>
      <w:r w:rsidRPr="006F7344">
        <w:t>Meiliana</w:t>
      </w:r>
      <w:proofErr w:type="spellEnd"/>
      <w:r w:rsidRPr="006F7344">
        <w:t xml:space="preserve">, was urged to issue a fatwa calling for </w:t>
      </w:r>
      <w:proofErr w:type="spellStart"/>
      <w:r w:rsidRPr="006F7344">
        <w:t>Meiliana's</w:t>
      </w:r>
      <w:proofErr w:type="spellEnd"/>
      <w:r w:rsidRPr="006F7344">
        <w:t xml:space="preserve"> actions to be a form of blasphemy and made recommendations for law enforcement to immediately follow up the legal process against </w:t>
      </w:r>
      <w:proofErr w:type="spellStart"/>
      <w:r w:rsidR="00A35BE0" w:rsidRPr="006F7344">
        <w:t>Meiliana</w:t>
      </w:r>
      <w:proofErr w:type="spellEnd"/>
      <w:r w:rsidRPr="006F7344">
        <w:t xml:space="preserve">. Community intervention against law enforcement agencies in the blasphemy case carried out by the MUI is nothing new in the </w:t>
      </w:r>
      <w:proofErr w:type="spellStart"/>
      <w:r w:rsidRPr="006F7344">
        <w:t>Meiliana</w:t>
      </w:r>
      <w:proofErr w:type="spellEnd"/>
      <w:r w:rsidRPr="006F7344">
        <w:t xml:space="preserve"> case because the same thing happened in other blasphemy cases. Doubts over the impartiality of the court are also evident from the lack of sufficient evidence that </w:t>
      </w:r>
      <w:proofErr w:type="spellStart"/>
      <w:r w:rsidRPr="006F7344">
        <w:t>Meiliana</w:t>
      </w:r>
      <w:proofErr w:type="spellEnd"/>
      <w:r w:rsidRPr="006F7344">
        <w:t xml:space="preserve"> committed blasphemy. The witness presented did not have any recordings or other evidence showing that </w:t>
      </w:r>
      <w:proofErr w:type="spellStart"/>
      <w:r w:rsidRPr="006F7344">
        <w:t>Meiliana's</w:t>
      </w:r>
      <w:proofErr w:type="spellEnd"/>
      <w:r w:rsidRPr="006F7344">
        <w:t xml:space="preserve"> statement tainted Islam, other than </w:t>
      </w:r>
      <w:proofErr w:type="spellStart"/>
      <w:r w:rsidRPr="006F7344">
        <w:t>Meiliana's</w:t>
      </w:r>
      <w:proofErr w:type="spellEnd"/>
      <w:r w:rsidRPr="006F7344">
        <w:t xml:space="preserve"> protest the sound of the call to prayer being too loud. The stages of legal procedures that are not fully carried out by law enforcement in the </w:t>
      </w:r>
      <w:proofErr w:type="spellStart"/>
      <w:r w:rsidRPr="006F7344">
        <w:t>Meiliana</w:t>
      </w:r>
      <w:proofErr w:type="spellEnd"/>
      <w:r w:rsidRPr="006F7344">
        <w:t xml:space="preserve"> case show that the Court ignores procedural justice. The fact that then adds to the argument that there are indications of corruption in the court is that when the Corruption Eradication Commission arrested four judges in the OTT operation in various regions, one of them was named Wahyu </w:t>
      </w:r>
      <w:proofErr w:type="spellStart"/>
      <w:r w:rsidRPr="006F7344">
        <w:t>Pr</w:t>
      </w:r>
      <w:r w:rsidR="00A35BE0" w:rsidRPr="006F7344">
        <w:t>a</w:t>
      </w:r>
      <w:r w:rsidRPr="006F7344">
        <w:t>setyo</w:t>
      </w:r>
      <w:proofErr w:type="spellEnd"/>
      <w:r w:rsidRPr="006F7344">
        <w:t xml:space="preserve"> Wibowo, one of the judges who tried </w:t>
      </w:r>
      <w:proofErr w:type="spellStart"/>
      <w:r w:rsidRPr="006F7344">
        <w:t>Meiliana's</w:t>
      </w:r>
      <w:proofErr w:type="spellEnd"/>
      <w:r w:rsidRPr="006F7344">
        <w:t xml:space="preserve"> case.</w:t>
      </w:r>
      <w:r w:rsidR="00A35BE0" w:rsidRPr="00E82028">
        <w:rPr>
          <w:rStyle w:val="FootnoteReference"/>
        </w:rPr>
        <w:footnoteReference w:id="229"/>
      </w:r>
    </w:p>
    <w:p w14:paraId="547427AC" w14:textId="269DBBDC" w:rsidR="00D575DF" w:rsidRPr="006F7344" w:rsidRDefault="00D575DF" w:rsidP="00A4640E">
      <w:pPr>
        <w:pStyle w:val="ParagraphNormal"/>
      </w:pPr>
      <w:r w:rsidRPr="006F7344">
        <w:t xml:space="preserve">Unlike the </w:t>
      </w:r>
      <w:proofErr w:type="spellStart"/>
      <w:r w:rsidRPr="006F7344">
        <w:t>Gafatar</w:t>
      </w:r>
      <w:proofErr w:type="spellEnd"/>
      <w:r w:rsidRPr="006F7344">
        <w:t xml:space="preserve"> case, which does not contain political overtones, the court's decision is still based on the MUI fatwa as the only consideration. </w:t>
      </w:r>
      <w:proofErr w:type="spellStart"/>
      <w:r w:rsidRPr="006F7344">
        <w:t>Gafatar</w:t>
      </w:r>
      <w:proofErr w:type="spellEnd"/>
      <w:r w:rsidRPr="006F7344">
        <w:t xml:space="preserve">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above its. The court found him guilty by referring the MUI as the doctrine was considered being heretical against Islam (Sunni). In the case of the Gerakan </w:t>
      </w:r>
      <w:proofErr w:type="spellStart"/>
      <w:r w:rsidRPr="006F7344">
        <w:t>Fajar</w:t>
      </w:r>
      <w:proofErr w:type="spellEnd"/>
      <w:r w:rsidRPr="006F7344">
        <w:t xml:space="preserve"> Nusantara/ GAFATAR (Nusantara Sunrise Movement), the defendants (T. Abdullah Fattah, </w:t>
      </w:r>
      <w:proofErr w:type="spellStart"/>
      <w:r w:rsidRPr="006F7344">
        <w:t>Fuadi</w:t>
      </w:r>
      <w:proofErr w:type="spellEnd"/>
      <w:r w:rsidRPr="006F7344">
        <w:t xml:space="preserve"> </w:t>
      </w:r>
      <w:proofErr w:type="spellStart"/>
      <w:r w:rsidRPr="006F7344">
        <w:t>Mardhathilla</w:t>
      </w:r>
      <w:proofErr w:type="spellEnd"/>
      <w:r w:rsidRPr="006F7344">
        <w:t xml:space="preserve">, </w:t>
      </w:r>
      <w:proofErr w:type="spellStart"/>
      <w:r w:rsidRPr="006F7344">
        <w:t>Ridha</w:t>
      </w:r>
      <w:proofErr w:type="spellEnd"/>
      <w:r w:rsidRPr="006F7344">
        <w:t xml:space="preserve"> </w:t>
      </w:r>
      <w:proofErr w:type="spellStart"/>
      <w:r w:rsidRPr="006F7344">
        <w:t>Hidayat</w:t>
      </w:r>
      <w:proofErr w:type="spellEnd"/>
      <w:r w:rsidRPr="006F7344">
        <w:t xml:space="preserve">, and </w:t>
      </w:r>
      <w:proofErr w:type="spellStart"/>
      <w:r w:rsidRPr="006F7344">
        <w:t>Althaf</w:t>
      </w:r>
      <w:proofErr w:type="spellEnd"/>
      <w:r w:rsidRPr="006F7344">
        <w:t xml:space="preserve"> </w:t>
      </w:r>
      <w:proofErr w:type="spellStart"/>
      <w:r w:rsidRPr="006F7344">
        <w:t>Mauliyul</w:t>
      </w:r>
      <w:proofErr w:type="spellEnd"/>
      <w:r w:rsidRPr="006F7344">
        <w:t xml:space="preserve"> Islam) are found guilty </w:t>
      </w:r>
      <w:r w:rsidRPr="006F7344">
        <w:lastRenderedPageBreak/>
        <w:t>under Art. 156a of Indonesia Criminal Code for mixing the teachings of Islam, Judaism, and Christianity.</w:t>
      </w:r>
    </w:p>
    <w:p w14:paraId="0C3CAE55" w14:textId="062E38DD" w:rsidR="00796F42" w:rsidRPr="006F7344" w:rsidRDefault="00796F42" w:rsidP="00A4640E">
      <w:pPr>
        <w:pStyle w:val="ParagraphNormal"/>
      </w:pPr>
      <w:r w:rsidRPr="006F7344">
        <w:t xml:space="preserve">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w:t>
      </w:r>
      <w:proofErr w:type="spellStart"/>
      <w:r w:rsidRPr="006F7344">
        <w:t>Ahok</w:t>
      </w:r>
      <w:proofErr w:type="spellEnd"/>
      <w:r w:rsidRPr="006F7344">
        <w:t xml:space="preserve"> and </w:t>
      </w:r>
      <w:proofErr w:type="spellStart"/>
      <w:r w:rsidRPr="006F7344">
        <w:t>Meiliana</w:t>
      </w:r>
      <w:proofErr w:type="spellEnd"/>
      <w:r w:rsidRPr="006F7344">
        <w:t xml:space="preserve"> cases. The 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w:t>
      </w:r>
      <w:proofErr w:type="spellStart"/>
      <w:r w:rsidRPr="006F7344">
        <w:t>Bhinneka</w:t>
      </w:r>
      <w:proofErr w:type="spellEnd"/>
      <w:r w:rsidRPr="006F7344">
        <w:t xml:space="preserve"> Tunggal </w:t>
      </w:r>
      <w:proofErr w:type="spellStart"/>
      <w:r w:rsidRPr="006F7344">
        <w:t>Ika</w:t>
      </w:r>
      <w:proofErr w:type="spellEnd"/>
      <w:r w:rsidRPr="006F7344">
        <w:t xml:space="preserve">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82028">
        <w:rPr>
          <w:rStyle w:val="FootnoteReference"/>
        </w:rPr>
        <w:footnoteReference w:id="230"/>
      </w:r>
    </w:p>
    <w:p w14:paraId="36481994" w14:textId="35E30F3B" w:rsidR="00B6768A" w:rsidRPr="006F7344" w:rsidRDefault="00B6768A" w:rsidP="00A4640E">
      <w:pPr>
        <w:pStyle w:val="ParagraphNormal"/>
      </w:pPr>
      <w:r w:rsidRPr="006F7344">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5E496470" w:rsidR="00974F1B" w:rsidRPr="006F7344" w:rsidRDefault="00974F1B" w:rsidP="00974F1B">
      <w:pPr>
        <w:pStyle w:val="Quote"/>
      </w:pPr>
      <w:r w:rsidRPr="006F7344">
        <w:t xml:space="preserve">“Muhammadiyah’s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regulates this matter so that the law is not easy to politicize, as was the case with </w:t>
      </w:r>
      <w:proofErr w:type="spellStart"/>
      <w:r w:rsidRPr="006F7344">
        <w:t>Ahok</w:t>
      </w:r>
      <w:proofErr w:type="spellEnd"/>
      <w:r w:rsidRPr="006F7344">
        <w:t>.”</w:t>
      </w:r>
      <w:r w:rsidR="00C17B25" w:rsidRPr="00E82028">
        <w:rPr>
          <w:rStyle w:val="FootnoteReference"/>
        </w:rPr>
        <w:footnoteReference w:id="231"/>
      </w:r>
    </w:p>
    <w:p w14:paraId="409EFD45" w14:textId="0FA27264" w:rsidR="00BA013E" w:rsidRPr="006F7344" w:rsidRDefault="00BA013E" w:rsidP="00BA013E">
      <w:pPr>
        <w:pStyle w:val="ParagraphNormal"/>
      </w:pPr>
      <w:r w:rsidRPr="006F7344">
        <w:t xml:space="preserve">Meanwhile, political brokers continue to synergize with </w:t>
      </w:r>
      <w:proofErr w:type="spellStart"/>
      <w:r w:rsidRPr="006F7344">
        <w:t>hardline</w:t>
      </w:r>
      <w:proofErr w:type="spellEnd"/>
      <w:r w:rsidRPr="006F7344">
        <w:t xml:space="preserve"> Islamic groups in politicizing the </w:t>
      </w:r>
      <w:proofErr w:type="spellStart"/>
      <w:r w:rsidRPr="006F7344">
        <w:t>Ahok</w:t>
      </w:r>
      <w:proofErr w:type="spellEnd"/>
      <w:r w:rsidRPr="006F7344">
        <w:t xml:space="preserve"> case. Various rallies and joint prayers between political party </w:t>
      </w:r>
      <w:r w:rsidRPr="006F7344">
        <w:lastRenderedPageBreak/>
        <w:t>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6F7344">
        <w:t xml:space="preserve"> FPI chairman Habib </w:t>
      </w:r>
      <w:proofErr w:type="spellStart"/>
      <w:r w:rsidR="0093605A" w:rsidRPr="006F7344">
        <w:t>Rizieq</w:t>
      </w:r>
      <w:proofErr w:type="spellEnd"/>
      <w:r w:rsidR="0093605A" w:rsidRPr="006F7344">
        <w:t xml:space="preserve"> Shihab in his oration during the mop of 112 state:</w:t>
      </w:r>
    </w:p>
    <w:p w14:paraId="660B165B" w14:textId="73100DE5" w:rsidR="003C5124" w:rsidRPr="006F7344" w:rsidRDefault="00EC6AC7" w:rsidP="003C5124">
      <w:pPr>
        <w:pStyle w:val="Quote"/>
      </w:pPr>
      <w:r w:rsidRPr="006F7344">
        <w:t>“</w:t>
      </w:r>
      <w:r w:rsidR="003C5124" w:rsidRPr="006F7344">
        <w:t xml:space="preserve">In connection with the issuance of the MUI decision which states that </w:t>
      </w:r>
      <w:proofErr w:type="spellStart"/>
      <w:r w:rsidR="003C5124" w:rsidRPr="006F7344">
        <w:t>Ahok</w:t>
      </w:r>
      <w:proofErr w:type="spellEnd"/>
      <w:r w:rsidR="003C5124" w:rsidRPr="006F7344">
        <w:t xml:space="preserve"> has insulted Islam and tarnished the Koran, the ulama who are members of the Islamic defender action demand that the Indonesian government, especially law enforcement, must quickly process the law. </w:t>
      </w:r>
      <w:proofErr w:type="spellStart"/>
      <w:r w:rsidR="003C5124" w:rsidRPr="006F7344">
        <w:t>Ahok</w:t>
      </w:r>
      <w:proofErr w:type="spellEnd"/>
      <w:r w:rsidR="003C5124" w:rsidRPr="006F7344">
        <w:t xml:space="preserve"> is related to blasphemy.</w:t>
      </w:r>
      <w:r w:rsidRPr="006F7344">
        <w:t>”</w:t>
      </w:r>
      <w:r w:rsidRPr="00E82028">
        <w:rPr>
          <w:rStyle w:val="FootnoteReference"/>
        </w:rPr>
        <w:footnoteReference w:id="232"/>
      </w:r>
    </w:p>
    <w:p w14:paraId="54C98A4D" w14:textId="0610FBAA" w:rsidR="00286EA1" w:rsidRPr="006F7344" w:rsidRDefault="00286EA1" w:rsidP="00286EA1">
      <w:pPr>
        <w:pStyle w:val="ParagraphNormal"/>
      </w:pPr>
      <w:r w:rsidRPr="006F7344">
        <w:t xml:space="preserve">HRS also urged the Indonesian National Police to immediately make </w:t>
      </w:r>
      <w:proofErr w:type="spellStart"/>
      <w:r w:rsidRPr="006F7344">
        <w:t>Ahok</w:t>
      </w:r>
      <w:proofErr w:type="spellEnd"/>
      <w:r w:rsidRPr="006F7344">
        <w:t xml:space="preserve"> a suspect by saying that </w:t>
      </w:r>
    </w:p>
    <w:p w14:paraId="49F21256" w14:textId="6D833DB3" w:rsidR="0013469A" w:rsidRPr="006F7344" w:rsidRDefault="00286EA1" w:rsidP="00286EA1">
      <w:pPr>
        <w:pStyle w:val="Quote"/>
      </w:pPr>
      <w:r w:rsidRPr="006F7344">
        <w:t>"The president must not protect and defend religious blasphemers," he said, half shouting. "If the president protects and defends religious blasphemers, the president violates the constitution,"</w:t>
      </w:r>
      <w:r w:rsidR="00ED3900" w:rsidRPr="00E82028">
        <w:rPr>
          <w:rStyle w:val="FootnoteReference"/>
        </w:rPr>
        <w:footnoteReference w:id="233"/>
      </w:r>
    </w:p>
    <w:p w14:paraId="541474CA" w14:textId="0C0BF055" w:rsidR="00EC6AC7" w:rsidRPr="006F7344" w:rsidRDefault="005D7D52" w:rsidP="005D7D52">
      <w:pPr>
        <w:pStyle w:val="ParagraphNormal"/>
      </w:pPr>
      <w:proofErr w:type="spellStart"/>
      <w:r w:rsidRPr="006F7344">
        <w:t>Ahok's</w:t>
      </w:r>
      <w:proofErr w:type="spellEnd"/>
      <w:r w:rsidRPr="006F7344">
        <w:t xml:space="preserve"> propaganda as a blasphemer was also spread through pamphlets, banners, and social media, with sentences inciting hatred such as: “</w:t>
      </w:r>
      <w:r w:rsidRPr="006F7344">
        <w:rPr>
          <w:i/>
          <w:iCs/>
        </w:rPr>
        <w:t xml:space="preserve">Arrest </w:t>
      </w:r>
      <w:proofErr w:type="spellStart"/>
      <w:r w:rsidRPr="006F7344">
        <w:rPr>
          <w:i/>
          <w:iCs/>
        </w:rPr>
        <w:t>Ahok</w:t>
      </w:r>
      <w:proofErr w:type="spellEnd"/>
      <w:r w:rsidRPr="006F7344">
        <w:rPr>
          <w:i/>
          <w:iCs/>
        </w:rPr>
        <w:t xml:space="preserve">, </w:t>
      </w:r>
      <w:r w:rsidR="00183B4B" w:rsidRPr="006F7344">
        <w:rPr>
          <w:i/>
          <w:iCs/>
        </w:rPr>
        <w:t>if</w:t>
      </w:r>
      <w:r w:rsidRPr="006F7344">
        <w:rPr>
          <w:i/>
          <w:iCs/>
        </w:rPr>
        <w:t xml:space="preserve"> </w:t>
      </w:r>
      <w:proofErr w:type="spellStart"/>
      <w:r w:rsidRPr="006F7344">
        <w:rPr>
          <w:i/>
          <w:iCs/>
        </w:rPr>
        <w:t>Ahok</w:t>
      </w:r>
      <w:proofErr w:type="spellEnd"/>
      <w:r w:rsidRPr="006F7344">
        <w:rPr>
          <w:i/>
          <w:iCs/>
        </w:rPr>
        <w:t xml:space="preserve"> </w:t>
      </w:r>
      <w:r w:rsidR="00EE3DEF" w:rsidRPr="006F7344">
        <w:rPr>
          <w:i/>
          <w:iCs/>
        </w:rPr>
        <w:t>is</w:t>
      </w:r>
      <w:r w:rsidRPr="006F7344">
        <w:rPr>
          <w:i/>
          <w:iCs/>
        </w:rPr>
        <w:t xml:space="preserve"> free</w:t>
      </w:r>
      <w:r w:rsidR="001D6FCD" w:rsidRPr="006F7344">
        <w:rPr>
          <w:i/>
          <w:iCs/>
        </w:rPr>
        <w:t>d</w:t>
      </w:r>
      <w:r w:rsidR="00EE3DEF" w:rsidRPr="006F7344">
        <w:rPr>
          <w:i/>
          <w:iCs/>
        </w:rPr>
        <w:t>,</w:t>
      </w:r>
      <w:r w:rsidRPr="006F7344">
        <w:rPr>
          <w:i/>
          <w:iCs/>
        </w:rPr>
        <w:t xml:space="preserve"> </w:t>
      </w:r>
      <w:r w:rsidR="00EE3DEF" w:rsidRPr="006F7344">
        <w:rPr>
          <w:i/>
          <w:iCs/>
        </w:rPr>
        <w:t xml:space="preserve">it </w:t>
      </w:r>
      <w:r w:rsidR="00F95E81" w:rsidRPr="006F7344">
        <w:rPr>
          <w:i/>
          <w:iCs/>
        </w:rPr>
        <w:t>is equal to allow</w:t>
      </w:r>
      <w:r w:rsidRPr="006F7344">
        <w:rPr>
          <w:i/>
          <w:iCs/>
        </w:rPr>
        <w:t xml:space="preserve"> the Qur'an be insulted.</w:t>
      </w:r>
      <w:r w:rsidRPr="006F7344">
        <w:t>”</w:t>
      </w:r>
      <w:r w:rsidR="001D6FCD" w:rsidRPr="00E82028">
        <w:rPr>
          <w:rStyle w:val="FootnoteReference"/>
        </w:rPr>
        <w:footnoteReference w:id="234"/>
      </w:r>
      <w:r w:rsidRPr="006F7344">
        <w:t xml:space="preserve">  Shouts of “</w:t>
      </w:r>
      <w:r w:rsidRPr="006F7344">
        <w:rPr>
          <w:i/>
          <w:iCs/>
        </w:rPr>
        <w:t>Kill</w:t>
      </w:r>
      <w:r w:rsidR="006D4869" w:rsidRPr="006F7344">
        <w:rPr>
          <w:i/>
          <w:iCs/>
        </w:rPr>
        <w:t>s</w:t>
      </w:r>
      <w:r w:rsidRPr="006F7344">
        <w:rPr>
          <w:i/>
          <w:iCs/>
        </w:rPr>
        <w:t xml:space="preserve"> </w:t>
      </w:r>
      <w:proofErr w:type="spellStart"/>
      <w:r w:rsidRPr="006F7344">
        <w:rPr>
          <w:i/>
          <w:iCs/>
        </w:rPr>
        <w:t>Ahok</w:t>
      </w:r>
      <w:proofErr w:type="spellEnd"/>
      <w:r w:rsidRPr="006F7344">
        <w:t xml:space="preserve">” were also shouted </w:t>
      </w:r>
      <w:r w:rsidR="009F4492" w:rsidRPr="006F7344">
        <w:t xml:space="preserve">frequently </w:t>
      </w:r>
      <w:r w:rsidRPr="006F7344">
        <w:t xml:space="preserve">at the Anti </w:t>
      </w:r>
      <w:proofErr w:type="spellStart"/>
      <w:r w:rsidRPr="006F7344">
        <w:t>Ahok</w:t>
      </w:r>
      <w:proofErr w:type="spellEnd"/>
      <w:r w:rsidRPr="006F7344">
        <w:t xml:space="preserve"> demonstration on November 4th, 2016, where one of the banners “</w:t>
      </w:r>
      <w:r w:rsidRPr="006F7344">
        <w:rPr>
          <w:i/>
          <w:iCs/>
        </w:rPr>
        <w:t xml:space="preserve">Hang </w:t>
      </w:r>
      <w:proofErr w:type="spellStart"/>
      <w:r w:rsidRPr="006F7344">
        <w:rPr>
          <w:i/>
          <w:iCs/>
        </w:rPr>
        <w:t>Ahok</w:t>
      </w:r>
      <w:proofErr w:type="spellEnd"/>
      <w:r w:rsidRPr="006F7344">
        <w:rPr>
          <w:i/>
          <w:iCs/>
        </w:rPr>
        <w:t xml:space="preserve"> </w:t>
      </w:r>
      <w:r w:rsidR="00D02DB3" w:rsidRPr="006F7344">
        <w:rPr>
          <w:i/>
          <w:iCs/>
        </w:rPr>
        <w:t>Now</w:t>
      </w:r>
      <w:r w:rsidRPr="006F7344">
        <w:t>.”</w:t>
      </w:r>
      <w:r w:rsidR="00B9209E" w:rsidRPr="00E82028">
        <w:rPr>
          <w:rStyle w:val="FootnoteReference"/>
        </w:rPr>
        <w:footnoteReference w:id="235"/>
      </w:r>
    </w:p>
    <w:p w14:paraId="410F94AB" w14:textId="05B19673" w:rsidR="00917949" w:rsidRPr="006F7344" w:rsidRDefault="00917949" w:rsidP="005D7D52">
      <w:pPr>
        <w:pStyle w:val="ParagraphNormal"/>
      </w:pPr>
      <w:r w:rsidRPr="006F7344">
        <w:t xml:space="preserve">From the expert's point of view, the Constitutional Court, NGOs, and religious organizations have confirmed that the Blasphemy Law is a law that is formally and materially flawed so that it will produce injustice if the court uses a flawed legal basis. The court, which was only guided by the MUI Fatwa to declare </w:t>
      </w:r>
      <w:proofErr w:type="spellStart"/>
      <w:r w:rsidRPr="006F7344">
        <w:t>Ahok</w:t>
      </w:r>
      <w:proofErr w:type="spellEnd"/>
      <w:r w:rsidRPr="006F7344">
        <w:t xml:space="preserve"> and </w:t>
      </w:r>
      <w:proofErr w:type="spellStart"/>
      <w:r w:rsidRPr="006F7344">
        <w:t>Meiliana</w:t>
      </w:r>
      <w:proofErr w:type="spellEnd"/>
      <w:r w:rsidRPr="006F7344">
        <w:t xml:space="preserve"> to have committed blasphemy but did not carefully examine the legal facts at the trial, showed that the twists of hatred against </w:t>
      </w:r>
      <w:proofErr w:type="spellStart"/>
      <w:r w:rsidRPr="006F7344">
        <w:t>Ahok</w:t>
      </w:r>
      <w:proofErr w:type="spellEnd"/>
      <w:r w:rsidRPr="006F7344">
        <w:t xml:space="preserve"> or </w:t>
      </w:r>
      <w:proofErr w:type="spellStart"/>
      <w:r w:rsidRPr="006F7344">
        <w:t>Meiliana</w:t>
      </w:r>
      <w:proofErr w:type="spellEnd"/>
      <w:r w:rsidRPr="006F7344">
        <w:t xml:space="preserve"> found channels and support when the principle of the rule of law was ignored by the Court. Political brokers who </w:t>
      </w:r>
      <w:r w:rsidRPr="006F7344">
        <w:lastRenderedPageBreak/>
        <w:t xml:space="preserve">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w:t>
      </w:r>
      <w:proofErr w:type="spellStart"/>
      <w:r w:rsidRPr="006F7344">
        <w:t>Ahok</w:t>
      </w:r>
      <w:proofErr w:type="spellEnd"/>
      <w:r w:rsidRPr="006F7344">
        <w:t xml:space="preserve"> movement was also driven by </w:t>
      </w:r>
      <w:proofErr w:type="spellStart"/>
      <w:r w:rsidRPr="006F7344">
        <w:t>Ahok's</w:t>
      </w:r>
      <w:proofErr w:type="spellEnd"/>
      <w:r w:rsidRPr="006F7344">
        <w:t xml:space="preserve"> arrogance when he led Jakarta. </w:t>
      </w:r>
      <w:proofErr w:type="spellStart"/>
      <w:r w:rsidRPr="006F7344">
        <w:t>Ahok's</w:t>
      </w:r>
      <w:proofErr w:type="spellEnd"/>
      <w:r w:rsidRPr="006F7344">
        <w:t xml:space="preserve"> policies, which are considered anti-Islamic, have made Muslims feel angry and resentful towards </w:t>
      </w:r>
      <w:proofErr w:type="spellStart"/>
      <w:r w:rsidRPr="006F7344">
        <w:t>Ahok</w:t>
      </w:r>
      <w:proofErr w:type="spellEnd"/>
      <w:r w:rsidRPr="006F7344">
        <w:t xml:space="preserve">. Meanwhile, </w:t>
      </w:r>
      <w:proofErr w:type="spellStart"/>
      <w:r w:rsidRPr="006F7344">
        <w:t>Ahok</w:t>
      </w:r>
      <w:proofErr w:type="spellEnd"/>
      <w:r w:rsidRPr="006F7344">
        <w:t xml:space="preserve"> did not provide a reasonable explanation for his controversial policies, such as prohibited traveling takbirs during Islamic holidays,</w:t>
      </w:r>
      <w:r w:rsidR="00E671FA" w:rsidRPr="00E82028">
        <w:rPr>
          <w:rStyle w:val="FootnoteReference"/>
        </w:rPr>
        <w:footnoteReference w:id="236"/>
      </w:r>
      <w:r w:rsidRPr="006F7344">
        <w:t xml:space="preserve"> or banned the sale of sacrificial animals in various places.</w:t>
      </w:r>
      <w:r w:rsidR="00B46502" w:rsidRPr="00E82028">
        <w:rPr>
          <w:rStyle w:val="FootnoteReference"/>
        </w:rPr>
        <w:footnoteReference w:id="237"/>
      </w:r>
      <w:r w:rsidRPr="006F7344">
        <w:t xml:space="preserve">  The public's anger was not quelled by religious figures who were still heard by the public, in fact they seemed to allow the Anti-</w:t>
      </w:r>
      <w:proofErr w:type="spellStart"/>
      <w:r w:rsidRPr="006F7344">
        <w:t>Ahok</w:t>
      </w:r>
      <w:proofErr w:type="spellEnd"/>
      <w:r w:rsidRPr="006F7344">
        <w:t xml:space="preserve">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6F7344" w:rsidRDefault="000B043C" w:rsidP="00C66F87">
      <w:pPr>
        <w:pStyle w:val="Heading3"/>
      </w:pPr>
      <w:bookmarkStart w:id="162" w:name="_Toc118302767"/>
      <w:bookmarkStart w:id="163" w:name="_Toc121200577"/>
      <w:r w:rsidRPr="006F7344">
        <w:t xml:space="preserve">The Court's decision </w:t>
      </w:r>
      <w:r w:rsidRPr="00C66F87">
        <w:t>violated</w:t>
      </w:r>
      <w:r w:rsidRPr="006F7344">
        <w:t xml:space="preserve"> </w:t>
      </w:r>
      <w:bookmarkEnd w:id="162"/>
      <w:r w:rsidR="00B36438" w:rsidRPr="006F7344">
        <w:t>the right to religious freedom</w:t>
      </w:r>
      <w:bookmarkEnd w:id="163"/>
    </w:p>
    <w:p w14:paraId="0AC51A29" w14:textId="74B6C5FB" w:rsidR="002F096A" w:rsidRPr="006F7344" w:rsidRDefault="00C4352A" w:rsidP="002F096A">
      <w:pPr>
        <w:pStyle w:val="ParagraphafSubheader"/>
      </w:pPr>
      <w:r w:rsidRPr="006F7344">
        <w:t>Under international human rights law that explain on Chapter II, the right to freedom of religion is fundamental rights (Art. 18 of the UDHR and Art.18 of the ICCPR).</w:t>
      </w:r>
      <w:r w:rsidR="00B95895" w:rsidRPr="00E82028">
        <w:rPr>
          <w:rStyle w:val="FootnoteReference"/>
        </w:rPr>
        <w:footnoteReference w:id="238"/>
      </w:r>
      <w:r w:rsidRPr="006F7344">
        <w:t xml:space="preserve"> The limitation of such rights should be referred to the General Comment No.22</w:t>
      </w:r>
      <w:r w:rsidR="006447BB" w:rsidRPr="00E82028">
        <w:rPr>
          <w:rStyle w:val="FootnoteReference"/>
        </w:rPr>
        <w:footnoteReference w:id="239"/>
      </w:r>
      <w:r w:rsidRPr="006F7344">
        <w:t xml:space="preserve"> concerning Declaration of the Elimination of All Forms of Intolerance and of Discrimination Based on Religion or belief 1981 (Declaration 1981)</w:t>
      </w:r>
      <w:r w:rsidR="00A9369F" w:rsidRPr="00E82028">
        <w:rPr>
          <w:rStyle w:val="FootnoteReference"/>
        </w:rPr>
        <w:footnoteReference w:id="240"/>
      </w:r>
      <w:r w:rsidRPr="006F7344">
        <w:t xml:space="preserve"> and General Comment No. 34.  Since many manifestations of religion or belief also fall within the scope of the right </w:t>
      </w:r>
      <w:r w:rsidRPr="006F7344">
        <w:lastRenderedPageBreak/>
        <w:t>to freedom of expression, speech,</w:t>
      </w:r>
      <w:r w:rsidR="00B436D9" w:rsidRPr="00E82028">
        <w:rPr>
          <w:rStyle w:val="FootnoteReference"/>
        </w:rPr>
        <w:footnoteReference w:id="241"/>
      </w:r>
      <w:r w:rsidRPr="006F7344">
        <w:t xml:space="preserve"> association, and assembly, this is very urgent to examine the ICCPR art.19, 21, 22.</w:t>
      </w:r>
      <w:r w:rsidR="00153BFD" w:rsidRPr="00E82028">
        <w:rPr>
          <w:rStyle w:val="FootnoteReference"/>
        </w:rPr>
        <w:footnoteReference w:id="242"/>
      </w:r>
    </w:p>
    <w:p w14:paraId="22D61789" w14:textId="1D539246" w:rsidR="00153BFD" w:rsidRPr="006F7344" w:rsidRDefault="00D324B1" w:rsidP="00153BFD">
      <w:pPr>
        <w:pStyle w:val="ParagraphNormal"/>
      </w:pPr>
      <w:r w:rsidRPr="006F7344">
        <w:t>In Indonesia, restrictions on the right to freedom of religion and expression are regulated in Article 28J of the Constitution. Although Article 28I of the Indonesian Constitution expressly states that "the right to freedom of religion is a right that is non-</w:t>
      </w:r>
      <w:proofErr w:type="spellStart"/>
      <w:r w:rsidRPr="006F7344">
        <w:t>derogable</w:t>
      </w:r>
      <w:proofErr w:type="spellEnd"/>
      <w:r w:rsidRPr="006F7344">
        <w:t xml:space="preserve"> rights", but in the official interpretation issued by the Indonesian House of Representatives on the relationship of Article 28I and Article 28J states that the implementation of rights recognized in Article 28I but is limited by Article 28J. This ambiguity that often leads to debate in practice. The limitation of the right to </w:t>
      </w:r>
      <w:proofErr w:type="spellStart"/>
      <w:r w:rsidRPr="006F7344">
        <w:t>FoR</w:t>
      </w:r>
      <w:proofErr w:type="spellEnd"/>
      <w:r w:rsidRPr="006F7344">
        <w:t xml:space="preserve"> and </w:t>
      </w:r>
      <w:proofErr w:type="spellStart"/>
      <w:r w:rsidRPr="006F7344">
        <w:t>FoE</w:t>
      </w:r>
      <w:proofErr w:type="spellEnd"/>
      <w:r w:rsidRPr="006F7344">
        <w:t xml:space="preserve"> is also permitted by Article 28J (2) of the second amendment to the 1945 Constitution and Article 23(2) and 73 of the Law No. 39/1999 concerning Human Rights. Article 28J (2) stipulates that:</w:t>
      </w:r>
    </w:p>
    <w:p w14:paraId="2A1F4147" w14:textId="5BF0FB38" w:rsidR="001F28D2" w:rsidRPr="006F7344" w:rsidRDefault="001F28D2" w:rsidP="001F28D2">
      <w:pPr>
        <w:pStyle w:val="Quote"/>
      </w:pPr>
      <w:r w:rsidRPr="006F7344">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82028">
        <w:rPr>
          <w:rStyle w:val="FootnoteReference"/>
        </w:rPr>
        <w:footnoteReference w:id="243"/>
      </w:r>
    </w:p>
    <w:p w14:paraId="571C0140" w14:textId="3D364439" w:rsidR="005E69E8" w:rsidRPr="006F7344" w:rsidRDefault="00B136D1" w:rsidP="007F118D">
      <w:pPr>
        <w:pStyle w:val="ParagraphNormal"/>
      </w:pPr>
      <w:r w:rsidRPr="006F7344">
        <w:t>This justification, however, has three problems. First, this provision allows the State not only to limit the right to manifest the religions but also to derogate the right to choose the religions that have non-</w:t>
      </w:r>
      <w:proofErr w:type="spellStart"/>
      <w:r w:rsidRPr="006F7344">
        <w:t>derogable</w:t>
      </w:r>
      <w:proofErr w:type="spellEnd"/>
      <w:r w:rsidRPr="006F7344">
        <w:t xml:space="preserve"> characters in which incompatible with Article 4 of the ICCPR.</w:t>
      </w:r>
      <w:r w:rsidR="00E44958" w:rsidRPr="00E82028">
        <w:rPr>
          <w:rStyle w:val="FootnoteReference"/>
        </w:rPr>
        <w:footnoteReference w:id="244"/>
      </w:r>
      <w:r w:rsidRPr="006F7344">
        <w:t xml:space="preserve"> Second, the concept of such limitation allows the State to limit the rights based on “religious values” of the six recognized religions only and ignoring values from other sects or minorities religions that is not stipulated on Article 18 (3) of the ICCPR.</w:t>
      </w:r>
      <w:r w:rsidR="003D0B41" w:rsidRPr="00E82028">
        <w:rPr>
          <w:rStyle w:val="FootnoteReference"/>
        </w:rPr>
        <w:footnoteReference w:id="245"/>
      </w:r>
      <w:r w:rsidRPr="006F7344">
        <w:t xml:space="preserve"> Article 28J(2) of the 1945 constitution is often used to justify regulations and bylaws that restrict freedom of expression, thought, conscience and </w:t>
      </w:r>
      <w:r w:rsidRPr="006F7344">
        <w:lastRenderedPageBreak/>
        <w:t>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13BEF1A9"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5</w:t>
      </w:r>
      <w:r w:rsidRPr="006F7344">
        <w:rPr>
          <w:noProof/>
        </w:rPr>
        <w:fldChar w:fldCharType="end"/>
      </w:r>
      <w:r w:rsidRPr="006F7344">
        <w:t xml:space="preserve">. The right to </w:t>
      </w:r>
      <w:proofErr w:type="spellStart"/>
      <w:r w:rsidRPr="006F7344">
        <w:t>FoRB</w:t>
      </w:r>
      <w:proofErr w:type="spellEnd"/>
      <w:r w:rsidRPr="006F7344">
        <w:t xml:space="preserve"> and </w:t>
      </w:r>
      <w:proofErr w:type="spellStart"/>
      <w:r w:rsidRPr="006F7344">
        <w:t>FoE</w:t>
      </w:r>
      <w:proofErr w:type="spellEnd"/>
      <w:r w:rsidRPr="006F7344">
        <w:t xml:space="preserve"> under the Indonesia Constitution of 1945</w:t>
      </w:r>
      <w:r w:rsidRPr="00E82028">
        <w:rPr>
          <w:rStyle w:val="FootnoteReference"/>
        </w:rPr>
        <w:footnoteReference w:id="246"/>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6F7344" w14:paraId="463B87EE" w14:textId="77777777" w:rsidTr="000D53D2">
        <w:trPr>
          <w:tblHeader/>
        </w:trPr>
        <w:tc>
          <w:tcPr>
            <w:tcW w:w="3330" w:type="dxa"/>
            <w:shd w:val="clear" w:color="auto" w:fill="auto"/>
          </w:tcPr>
          <w:p w14:paraId="7787A8A8" w14:textId="77777777" w:rsidR="004F140D" w:rsidRPr="006F7344" w:rsidRDefault="004F140D" w:rsidP="00453263">
            <w:pPr>
              <w:ind w:right="-172"/>
              <w:jc w:val="center"/>
              <w:rPr>
                <w:b/>
                <w:sz w:val="18"/>
                <w:szCs w:val="18"/>
              </w:rPr>
            </w:pPr>
            <w:r w:rsidRPr="006F7344">
              <w:rPr>
                <w:b/>
                <w:sz w:val="18"/>
                <w:szCs w:val="18"/>
              </w:rPr>
              <w:t>Freedom of Religion</w:t>
            </w:r>
          </w:p>
        </w:tc>
        <w:tc>
          <w:tcPr>
            <w:tcW w:w="2070" w:type="dxa"/>
            <w:shd w:val="clear" w:color="auto" w:fill="auto"/>
          </w:tcPr>
          <w:p w14:paraId="2A5E299F" w14:textId="77777777" w:rsidR="004F140D" w:rsidRPr="006F7344" w:rsidRDefault="004F140D" w:rsidP="00453263">
            <w:pPr>
              <w:jc w:val="center"/>
              <w:rPr>
                <w:b/>
                <w:sz w:val="18"/>
                <w:szCs w:val="18"/>
              </w:rPr>
            </w:pPr>
            <w:r w:rsidRPr="006F7344">
              <w:rPr>
                <w:b/>
                <w:sz w:val="18"/>
                <w:szCs w:val="18"/>
              </w:rPr>
              <w:t>The Sate duty to protect human right</w:t>
            </w:r>
          </w:p>
        </w:tc>
        <w:tc>
          <w:tcPr>
            <w:tcW w:w="3060" w:type="dxa"/>
            <w:shd w:val="clear" w:color="auto" w:fill="auto"/>
          </w:tcPr>
          <w:p w14:paraId="796F8483" w14:textId="77777777" w:rsidR="004F140D" w:rsidRPr="006F7344" w:rsidRDefault="004F140D" w:rsidP="00453263">
            <w:pPr>
              <w:jc w:val="center"/>
              <w:rPr>
                <w:b/>
                <w:sz w:val="18"/>
                <w:szCs w:val="18"/>
              </w:rPr>
            </w:pPr>
            <w:r w:rsidRPr="006F7344">
              <w:rPr>
                <w:b/>
                <w:sz w:val="18"/>
                <w:szCs w:val="18"/>
              </w:rPr>
              <w:t xml:space="preserve">Limitation of the right to </w:t>
            </w:r>
            <w:proofErr w:type="spellStart"/>
            <w:r w:rsidRPr="006F7344">
              <w:rPr>
                <w:b/>
                <w:sz w:val="18"/>
                <w:szCs w:val="18"/>
              </w:rPr>
              <w:t>FoRB</w:t>
            </w:r>
            <w:proofErr w:type="spellEnd"/>
            <w:r w:rsidRPr="006F7344">
              <w:rPr>
                <w:b/>
                <w:sz w:val="18"/>
                <w:szCs w:val="18"/>
              </w:rPr>
              <w:t xml:space="preserve"> and </w:t>
            </w:r>
            <w:proofErr w:type="spellStart"/>
            <w:r w:rsidRPr="006F7344">
              <w:rPr>
                <w:b/>
                <w:sz w:val="18"/>
                <w:szCs w:val="18"/>
              </w:rPr>
              <w:t>FoE</w:t>
            </w:r>
            <w:proofErr w:type="spellEnd"/>
          </w:p>
        </w:tc>
      </w:tr>
      <w:tr w:rsidR="004F140D" w:rsidRPr="006F7344" w14:paraId="21B6832D" w14:textId="77777777" w:rsidTr="000D53D2">
        <w:tc>
          <w:tcPr>
            <w:tcW w:w="3330" w:type="dxa"/>
            <w:shd w:val="clear" w:color="auto" w:fill="auto"/>
          </w:tcPr>
          <w:p w14:paraId="74DA967D" w14:textId="4FE77EE5" w:rsidR="004F140D" w:rsidRPr="006F7344" w:rsidRDefault="004F140D" w:rsidP="00453263">
            <w:pPr>
              <w:rPr>
                <w:sz w:val="18"/>
                <w:szCs w:val="18"/>
              </w:rPr>
            </w:pPr>
            <w:r w:rsidRPr="006F7344">
              <w:rPr>
                <w:sz w:val="18"/>
                <w:szCs w:val="18"/>
              </w:rPr>
              <w:t>According to the second amendment of the 1945 Indonesia Constitution,</w:t>
            </w:r>
            <w:r w:rsidR="00F6776C" w:rsidRPr="00E82028">
              <w:rPr>
                <w:rStyle w:val="FootnoteReference"/>
              </w:rPr>
              <w:footnoteReference w:id="247"/>
            </w:r>
            <w:r w:rsidRPr="006F7344">
              <w:rPr>
                <w:sz w:val="18"/>
                <w:szCs w:val="18"/>
              </w:rPr>
              <w:t>:</w:t>
            </w:r>
          </w:p>
          <w:p w14:paraId="00CC423C" w14:textId="0EAB2A8A" w:rsidR="004F140D" w:rsidRPr="006F7344" w:rsidRDefault="004F140D" w:rsidP="00453263">
            <w:pPr>
              <w:rPr>
                <w:sz w:val="18"/>
                <w:szCs w:val="18"/>
              </w:rPr>
            </w:pPr>
            <w:r w:rsidRPr="006F7344">
              <w:rPr>
                <w:sz w:val="18"/>
                <w:szCs w:val="18"/>
              </w:rPr>
              <w:t>The right of every person to free embrace a religion and to worship (Art. 28E (1); the right to freedom of religion (28E (2); the right to express views and thought and opinion (Art. 28E (2) (3)); the right to freedom of religion as non-</w:t>
            </w:r>
            <w:proofErr w:type="spellStart"/>
            <w:r w:rsidRPr="006F7344">
              <w:rPr>
                <w:sz w:val="18"/>
                <w:szCs w:val="18"/>
              </w:rPr>
              <w:t>derogable</w:t>
            </w:r>
            <w:proofErr w:type="spellEnd"/>
            <w:r w:rsidRPr="006F7344">
              <w:rPr>
                <w:sz w:val="18"/>
                <w:szCs w:val="18"/>
              </w:rPr>
              <w:t xml:space="preserve"> rights (28I (1);</w:t>
            </w:r>
            <w:r w:rsidR="00E21B93" w:rsidRPr="00E82028">
              <w:rPr>
                <w:rStyle w:val="FootnoteReference"/>
              </w:rPr>
              <w:footnoteReference w:id="248"/>
            </w:r>
          </w:p>
          <w:p w14:paraId="37159EFC" w14:textId="77777777" w:rsidR="004F140D" w:rsidRPr="006F7344" w:rsidRDefault="004F140D" w:rsidP="00453263">
            <w:pPr>
              <w:rPr>
                <w:sz w:val="18"/>
                <w:szCs w:val="18"/>
              </w:rPr>
            </w:pPr>
          </w:p>
          <w:p w14:paraId="53810350" w14:textId="77777777" w:rsidR="004F140D" w:rsidRPr="006F7344" w:rsidRDefault="004F140D" w:rsidP="00453263">
            <w:pPr>
              <w:rPr>
                <w:sz w:val="18"/>
                <w:szCs w:val="18"/>
              </w:rPr>
            </w:pPr>
          </w:p>
        </w:tc>
        <w:tc>
          <w:tcPr>
            <w:tcW w:w="2070" w:type="dxa"/>
            <w:shd w:val="clear" w:color="auto" w:fill="auto"/>
          </w:tcPr>
          <w:p w14:paraId="1768EA3C" w14:textId="77777777" w:rsidR="004F140D" w:rsidRPr="006F7344" w:rsidRDefault="004F140D" w:rsidP="00453263">
            <w:pPr>
              <w:rPr>
                <w:sz w:val="18"/>
                <w:szCs w:val="18"/>
              </w:rPr>
            </w:pPr>
            <w:r w:rsidRPr="006F7344">
              <w:rPr>
                <w:sz w:val="18"/>
                <w:szCs w:val="18"/>
              </w:rPr>
              <w:t>Article 29 (2).</w:t>
            </w:r>
          </w:p>
          <w:p w14:paraId="2EEEAEEE" w14:textId="77777777" w:rsidR="004F140D" w:rsidRPr="006F7344" w:rsidRDefault="004F140D" w:rsidP="00453263">
            <w:pPr>
              <w:rPr>
                <w:sz w:val="18"/>
                <w:szCs w:val="18"/>
              </w:rPr>
            </w:pPr>
            <w:r w:rsidRPr="006F7344">
              <w:rPr>
                <w:sz w:val="18"/>
                <w:szCs w:val="18"/>
              </w:rPr>
              <w:t>“The State guarantees all persons the freedom of worship, each according to his or her own religion or belief”</w:t>
            </w:r>
          </w:p>
          <w:p w14:paraId="15B99D9B" w14:textId="77777777" w:rsidR="004F140D" w:rsidRPr="006F7344" w:rsidRDefault="004F140D" w:rsidP="00453263">
            <w:pPr>
              <w:rPr>
                <w:sz w:val="18"/>
                <w:szCs w:val="18"/>
              </w:rPr>
            </w:pPr>
            <w:r w:rsidRPr="006F7344">
              <w:rPr>
                <w:sz w:val="18"/>
                <w:szCs w:val="18"/>
              </w:rPr>
              <w:t>Article 28I (4)</w:t>
            </w:r>
          </w:p>
          <w:p w14:paraId="0CDFFF2E" w14:textId="77777777" w:rsidR="004F140D" w:rsidRPr="006F7344" w:rsidRDefault="004F140D" w:rsidP="00453263">
            <w:pPr>
              <w:rPr>
                <w:sz w:val="18"/>
                <w:szCs w:val="18"/>
              </w:rPr>
            </w:pPr>
            <w:r w:rsidRPr="006F7344">
              <w:rPr>
                <w:sz w:val="18"/>
                <w:szCs w:val="18"/>
              </w:rPr>
              <w:t>“The protection, advancement, upholding and fulfilment of human right is the responsibility of the state, especially the government.”</w:t>
            </w:r>
          </w:p>
          <w:p w14:paraId="084D4036" w14:textId="77777777" w:rsidR="004F140D" w:rsidRPr="006F7344" w:rsidRDefault="004F140D" w:rsidP="00453263">
            <w:pPr>
              <w:rPr>
                <w:sz w:val="18"/>
                <w:szCs w:val="18"/>
              </w:rPr>
            </w:pPr>
          </w:p>
        </w:tc>
        <w:tc>
          <w:tcPr>
            <w:tcW w:w="3060" w:type="dxa"/>
            <w:shd w:val="clear" w:color="auto" w:fill="auto"/>
          </w:tcPr>
          <w:p w14:paraId="16A50973" w14:textId="77777777" w:rsidR="004F140D" w:rsidRPr="006F7344" w:rsidRDefault="004F140D" w:rsidP="00453263">
            <w:pPr>
              <w:rPr>
                <w:sz w:val="18"/>
                <w:szCs w:val="18"/>
              </w:rPr>
            </w:pPr>
            <w:r w:rsidRPr="006F7344">
              <w:rPr>
                <w:sz w:val="18"/>
                <w:szCs w:val="18"/>
              </w:rPr>
              <w:t>Article 29 (1)</w:t>
            </w:r>
          </w:p>
          <w:p w14:paraId="54682C3C" w14:textId="77777777" w:rsidR="004F140D" w:rsidRPr="006F7344" w:rsidRDefault="004F140D" w:rsidP="00453263">
            <w:pPr>
              <w:rPr>
                <w:sz w:val="18"/>
                <w:szCs w:val="18"/>
              </w:rPr>
            </w:pPr>
            <w:r w:rsidRPr="006F7344">
              <w:rPr>
                <w:sz w:val="18"/>
                <w:szCs w:val="18"/>
              </w:rPr>
              <w:t xml:space="preserve">“The State shall be based upon the belief in the One and Only God.” </w:t>
            </w:r>
          </w:p>
          <w:p w14:paraId="344A4E9C" w14:textId="521058F3" w:rsidR="004F140D" w:rsidRPr="006F7344" w:rsidRDefault="004F140D" w:rsidP="00453263">
            <w:pPr>
              <w:rPr>
                <w:sz w:val="18"/>
                <w:szCs w:val="18"/>
              </w:rPr>
            </w:pPr>
            <w:r w:rsidRPr="006F7344">
              <w:rPr>
                <w:sz w:val="18"/>
                <w:szCs w:val="18"/>
              </w:rPr>
              <w:t>Article 28J (2) of the 1945 Indonesia Constitution:</w:t>
            </w:r>
            <w:r w:rsidR="00E21B93" w:rsidRPr="00E82028">
              <w:rPr>
                <w:rStyle w:val="FootnoteReference"/>
              </w:rPr>
              <w:footnoteReference w:id="249"/>
            </w:r>
            <w:r w:rsidRPr="006F7344">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6F7344" w:rsidRDefault="004F140D" w:rsidP="007F118D">
      <w:pPr>
        <w:pStyle w:val="ParagraphNormal"/>
      </w:pPr>
    </w:p>
    <w:p w14:paraId="6BCB7DB1" w14:textId="316D3717" w:rsidR="00E87606" w:rsidRPr="006F7344" w:rsidRDefault="00E87606" w:rsidP="007F118D">
      <w:pPr>
        <w:pStyle w:val="ParagraphNormal"/>
      </w:pPr>
      <w:r w:rsidRPr="006F7344">
        <w:t xml:space="preserve">In both the </w:t>
      </w:r>
      <w:proofErr w:type="spellStart"/>
      <w:r w:rsidRPr="006F7344">
        <w:t>Ahok</w:t>
      </w:r>
      <w:proofErr w:type="spellEnd"/>
      <w:r w:rsidRPr="006F7344">
        <w:t xml:space="preserve"> case and the </w:t>
      </w:r>
      <w:proofErr w:type="spellStart"/>
      <w:r w:rsidRPr="006F7344">
        <w:t>Meiliana</w:t>
      </w:r>
      <w:proofErr w:type="spellEnd"/>
      <w:r w:rsidRPr="006F7344">
        <w:t xml:space="preserve"> case, there are indications that the Court did not follow proper legal procedures. First, in </w:t>
      </w:r>
      <w:proofErr w:type="spellStart"/>
      <w:r w:rsidRPr="006F7344">
        <w:t>Ahok's</w:t>
      </w:r>
      <w:proofErr w:type="spellEnd"/>
      <w:r w:rsidRPr="006F7344">
        <w:t xml:space="preserve"> case, if referring to Article 165a of the Criminal Code as the article </w:t>
      </w:r>
      <w:proofErr w:type="spellStart"/>
      <w:r w:rsidRPr="006F7344">
        <w:t>Ahok</w:t>
      </w:r>
      <w:proofErr w:type="spellEnd"/>
      <w:r w:rsidRPr="006F7344">
        <w:t xml:space="preserve"> is accused of, then </w:t>
      </w:r>
      <w:proofErr w:type="spellStart"/>
      <w:r w:rsidRPr="006F7344">
        <w:t>Ahok</w:t>
      </w:r>
      <w:proofErr w:type="spellEnd"/>
      <w:r w:rsidRPr="006F7344">
        <w:t xml:space="preserve"> should not have been directly processed through the court but given a warning beforehand. conducted. Likewise, the case of </w:t>
      </w:r>
      <w:proofErr w:type="spellStart"/>
      <w:r w:rsidRPr="006F7344">
        <w:t>Meiliana</w:t>
      </w:r>
      <w:proofErr w:type="spellEnd"/>
      <w:r w:rsidRPr="006F7344">
        <w:t xml:space="preserve"> who criticized the voice of the Adhan, should not enter the realm of blasphemy. Second, that in the </w:t>
      </w:r>
      <w:proofErr w:type="spellStart"/>
      <w:r w:rsidRPr="006F7344">
        <w:t>Ahok</w:t>
      </w:r>
      <w:proofErr w:type="spellEnd"/>
      <w:r w:rsidRPr="006F7344">
        <w:t xml:space="preserve"> case, the legal process was not based on proper procedures where there was no Investigation Order issued by the National Police, but because of public pressure that was continuously mobilized to punish </w:t>
      </w:r>
      <w:proofErr w:type="spellStart"/>
      <w:r w:rsidRPr="006F7344">
        <w:t>Ahok</w:t>
      </w:r>
      <w:proofErr w:type="spellEnd"/>
      <w:r w:rsidRPr="006F7344">
        <w:t xml:space="preserve">, law enforcers had ignored further legal procedures. This is not seen by the judge as a serious problem in </w:t>
      </w:r>
      <w:proofErr w:type="spellStart"/>
      <w:r w:rsidRPr="006F7344">
        <w:t>Ahok's</w:t>
      </w:r>
      <w:proofErr w:type="spellEnd"/>
      <w:r w:rsidRPr="006F7344">
        <w:t xml:space="preserve"> law enforcement process. Whereas in the </w:t>
      </w:r>
      <w:proofErr w:type="spellStart"/>
      <w:r w:rsidRPr="006F7344">
        <w:t>Meiliana</w:t>
      </w:r>
      <w:proofErr w:type="spellEnd"/>
      <w:r w:rsidRPr="006F7344">
        <w:t xml:space="preserve"> case, </w:t>
      </w:r>
      <w:r w:rsidRPr="006F7344">
        <w:lastRenderedPageBreak/>
        <w:t xml:space="preserve">when the </w:t>
      </w:r>
      <w:proofErr w:type="spellStart"/>
      <w:r w:rsidRPr="006F7344">
        <w:t>Meiliana</w:t>
      </w:r>
      <w:proofErr w:type="spellEnd"/>
      <w:r w:rsidRPr="006F7344">
        <w:t xml:space="preserve"> case was not processed for two years because law enforcement felt that there was not enough evidence, there were various demonstrations demanding that </w:t>
      </w:r>
      <w:proofErr w:type="spellStart"/>
      <w:r w:rsidRPr="006F7344">
        <w:t>Meiliana</w:t>
      </w:r>
      <w:proofErr w:type="spellEnd"/>
      <w:r w:rsidRPr="006F7344">
        <w:t xml:space="preserve"> be punished, and that's when, after two years of this case, the vacuum was suddenly processed by the Indonesian National Police.</w:t>
      </w:r>
    </w:p>
    <w:p w14:paraId="45E7495E" w14:textId="63C14CB4" w:rsidR="00E3145E" w:rsidRPr="006F7344" w:rsidRDefault="00E3145E" w:rsidP="007F118D">
      <w:pPr>
        <w:pStyle w:val="ParagraphNormal"/>
      </w:pPr>
      <w:r w:rsidRPr="006F7344">
        <w:t xml:space="preserve">Both </w:t>
      </w:r>
      <w:proofErr w:type="spellStart"/>
      <w:r w:rsidRPr="006F7344">
        <w:t>Ahok's</w:t>
      </w:r>
      <w:proofErr w:type="spellEnd"/>
      <w:r w:rsidRPr="006F7344">
        <w:t xml:space="preserve"> and </w:t>
      </w:r>
      <w:proofErr w:type="spellStart"/>
      <w:r w:rsidRPr="006F7344">
        <w:t>Meiliana's</w:t>
      </w:r>
      <w:proofErr w:type="spellEnd"/>
      <w:r w:rsidRPr="006F7344">
        <w:t xml:space="preserve"> lawyers in their pleas emphasized that the Anti-Defamation Law that they were accused of was against the Human Rights Law. However, 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w:t>
      </w:r>
      <w:proofErr w:type="spellStart"/>
      <w:r w:rsidRPr="006F7344">
        <w:t>Ahok</w:t>
      </w:r>
      <w:proofErr w:type="spellEnd"/>
      <w:r w:rsidRPr="006F7344">
        <w:t xml:space="preserve"> and </w:t>
      </w:r>
      <w:proofErr w:type="spellStart"/>
      <w:r w:rsidRPr="006F7344">
        <w:t>Meiliana</w:t>
      </w:r>
      <w:proofErr w:type="spellEnd"/>
      <w:r w:rsidRPr="006F7344">
        <w:t xml:space="preserve"> cases, are very dry on the considerations of Human Rights Law. Human Rights Law and Indonesia's ratification of the Covenant in the field of Human Rights are placed very far from the judge's consideration.</w:t>
      </w:r>
    </w:p>
    <w:p w14:paraId="09A8771A" w14:textId="40C5BAAE" w:rsidR="00D00DCF" w:rsidRPr="006F7344" w:rsidRDefault="00441314" w:rsidP="00C66F87">
      <w:pPr>
        <w:pStyle w:val="Heading2"/>
      </w:pPr>
      <w:bookmarkStart w:id="164" w:name="_Toc118302768"/>
      <w:bookmarkStart w:id="165" w:name="_Toc121200578"/>
      <w:r w:rsidRPr="006F7344">
        <w:t xml:space="preserve">Criminalization </w:t>
      </w:r>
      <w:r w:rsidR="00371F53" w:rsidRPr="006F7344">
        <w:t xml:space="preserve">of Blasphemous </w:t>
      </w:r>
      <w:r w:rsidR="00B36438" w:rsidRPr="006F7344">
        <w:t>Signify</w:t>
      </w:r>
      <w:r w:rsidR="00D00DCF" w:rsidRPr="006F7344">
        <w:t xml:space="preserve"> </w:t>
      </w:r>
      <w:r w:rsidR="00B36438" w:rsidRPr="006F7344">
        <w:t>P</w:t>
      </w:r>
      <w:r w:rsidR="00D00DCF" w:rsidRPr="006F7344">
        <w:t xml:space="preserve">olitical </w:t>
      </w:r>
      <w:r w:rsidR="00B36438" w:rsidRPr="006F7344">
        <w:t>G</w:t>
      </w:r>
      <w:r w:rsidR="00B66DE0" w:rsidRPr="006F7344">
        <w:t>ains</w:t>
      </w:r>
      <w:r w:rsidR="00D00DCF" w:rsidRPr="006F7344">
        <w:t xml:space="preserve"> for </w:t>
      </w:r>
      <w:r w:rsidR="00B36438" w:rsidRPr="006F7344">
        <w:t>O</w:t>
      </w:r>
      <w:r w:rsidR="00D00DCF" w:rsidRPr="006F7344">
        <w:t>pponents</w:t>
      </w:r>
      <w:bookmarkEnd w:id="164"/>
      <w:bookmarkEnd w:id="165"/>
    </w:p>
    <w:p w14:paraId="12EA791D" w14:textId="15B1E695" w:rsidR="00B66DE0" w:rsidRPr="006F7344" w:rsidRDefault="000C1005" w:rsidP="00B66DE0">
      <w:pPr>
        <w:pStyle w:val="ParagraphafSubheader"/>
      </w:pPr>
      <w:r w:rsidRPr="006F7344">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w:t>
      </w:r>
      <w:proofErr w:type="spellStart"/>
      <w:r w:rsidRPr="006F7344">
        <w:t>Ahok</w:t>
      </w:r>
      <w:proofErr w:type="spellEnd"/>
      <w:r w:rsidRPr="006F7344">
        <w:t xml:space="preserve"> case and the </w:t>
      </w:r>
      <w:proofErr w:type="spellStart"/>
      <w:r w:rsidRPr="006F7344">
        <w:t>Meiliana</w:t>
      </w:r>
      <w:proofErr w:type="spellEnd"/>
      <w:r w:rsidRPr="006F7344">
        <w:t xml:space="preserve"> case illustrate two sides of a coin. On the one hand, the </w:t>
      </w:r>
      <w:proofErr w:type="spellStart"/>
      <w:r w:rsidRPr="006F7344">
        <w:t>Ahok</w:t>
      </w:r>
      <w:proofErr w:type="spellEnd"/>
      <w:r w:rsidRPr="006F7344">
        <w:t xml:space="preserve"> case illustrates the conflict between Christianity and Islam, while on the other hand, this case occurred during the DKI Jakarta Regional </w:t>
      </w:r>
      <w:r w:rsidR="00A53386" w:rsidRPr="006F7344">
        <w:t>Governor</w:t>
      </w:r>
      <w:r w:rsidRPr="006F7344">
        <w:t xml:space="preserve"> Election. </w:t>
      </w:r>
      <w:proofErr w:type="spellStart"/>
      <w:r w:rsidRPr="006F7344">
        <w:t>Ahok</w:t>
      </w:r>
      <w:proofErr w:type="spellEnd"/>
      <w:r w:rsidRPr="006F7344">
        <w:t xml:space="preserve"> is the Incumbent Governor who is running again as a Candidate for Governor of DKI Jakarta against Anis </w:t>
      </w:r>
      <w:proofErr w:type="spellStart"/>
      <w:r w:rsidRPr="006F7344">
        <w:t>Baswedan</w:t>
      </w:r>
      <w:proofErr w:type="spellEnd"/>
      <w:r w:rsidRPr="006F7344">
        <w:t xml:space="preserve"> (Muslim), Former Minister of Education and Culture </w:t>
      </w:r>
      <w:r w:rsidR="002239FD" w:rsidRPr="006F7344">
        <w:t>for</w:t>
      </w:r>
      <w:r w:rsidRPr="006F7344">
        <w:t xml:space="preserve"> Joko Widodo</w:t>
      </w:r>
      <w:r w:rsidR="00761619" w:rsidRPr="006F7344">
        <w:t>’s</w:t>
      </w:r>
      <w:r w:rsidRPr="006F7344">
        <w:t xml:space="preserve"> </w:t>
      </w:r>
      <w:r w:rsidR="00761619" w:rsidRPr="006F7344">
        <w:t>f</w:t>
      </w:r>
      <w:r w:rsidRPr="006F7344">
        <w:t xml:space="preserve">irst </w:t>
      </w:r>
      <w:r w:rsidR="00761619" w:rsidRPr="006F7344">
        <w:t>presidency</w:t>
      </w:r>
      <w:r w:rsidRPr="006F7344">
        <w:t xml:space="preserve">. </w:t>
      </w:r>
      <w:proofErr w:type="spellStart"/>
      <w:r w:rsidRPr="006F7344">
        <w:t>Ahok</w:t>
      </w:r>
      <w:proofErr w:type="spellEnd"/>
      <w:r w:rsidRPr="006F7344">
        <w:t xml:space="preserve"> was accused of blasphemy against Islam because Budi </w:t>
      </w:r>
      <w:proofErr w:type="spellStart"/>
      <w:r w:rsidRPr="006F7344">
        <w:t>Yani</w:t>
      </w:r>
      <w:proofErr w:type="spellEnd"/>
      <w:r w:rsidRPr="006F7344">
        <w:t xml:space="preserve"> uploaded a video when </w:t>
      </w:r>
      <w:proofErr w:type="spellStart"/>
      <w:r w:rsidRPr="006F7344">
        <w:t>Ahok</w:t>
      </w:r>
      <w:proofErr w:type="spellEnd"/>
      <w:r w:rsidRPr="006F7344">
        <w:t xml:space="preserve"> was carrying out his work to the Thousand Islands on Tuesday 27 September 2016, where in the video </w:t>
      </w:r>
      <w:proofErr w:type="spellStart"/>
      <w:r w:rsidRPr="006F7344">
        <w:t>Ahok</w:t>
      </w:r>
      <w:proofErr w:type="spellEnd"/>
      <w:r w:rsidRPr="006F7344">
        <w:t xml:space="preserve"> stated that he did not force people to vote for him in the 2017 </w:t>
      </w:r>
      <w:proofErr w:type="spellStart"/>
      <w:r w:rsidR="00D5208C" w:rsidRPr="006F7344">
        <w:t>Pilkada</w:t>
      </w:r>
      <w:proofErr w:type="spellEnd"/>
      <w:r w:rsidRPr="006F7344">
        <w:t xml:space="preserve">. On 7 October 2016, </w:t>
      </w:r>
      <w:proofErr w:type="spellStart"/>
      <w:r w:rsidRPr="006F7344">
        <w:t>Ahok</w:t>
      </w:r>
      <w:proofErr w:type="spellEnd"/>
      <w:r w:rsidRPr="006F7344">
        <w:t xml:space="preserve"> was reported by a cleric named Novel </w:t>
      </w:r>
      <w:proofErr w:type="spellStart"/>
      <w:r w:rsidRPr="006F7344">
        <w:t>Chaidir</w:t>
      </w:r>
      <w:proofErr w:type="spellEnd"/>
      <w:r w:rsidRPr="006F7344">
        <w:t xml:space="preserve"> Hasan to the Criminal Investigation Department through the report Number LP/1010/x/2016</w:t>
      </w:r>
      <w:r w:rsidR="00D5208C" w:rsidRPr="006F7344">
        <w:t>/</w:t>
      </w:r>
      <w:proofErr w:type="spellStart"/>
      <w:r w:rsidRPr="006F7344">
        <w:t>Bareskrim</w:t>
      </w:r>
      <w:proofErr w:type="spellEnd"/>
      <w:r w:rsidRPr="006F7344">
        <w:t xml:space="preserve">. </w:t>
      </w:r>
      <w:proofErr w:type="spellStart"/>
      <w:r w:rsidRPr="006F7344">
        <w:t>Ahok</w:t>
      </w:r>
      <w:proofErr w:type="spellEnd"/>
      <w:r w:rsidRPr="006F7344">
        <w:t xml:space="preserve"> apologized to the public on October 10, 2016, in which he did not mean to insult Muslims. </w:t>
      </w:r>
      <w:r w:rsidRPr="006F7344">
        <w:lastRenderedPageBreak/>
        <w:t xml:space="preserve">The public did not accept </w:t>
      </w:r>
      <w:proofErr w:type="spellStart"/>
      <w:r w:rsidRPr="006F7344">
        <w:t>Ahok's</w:t>
      </w:r>
      <w:proofErr w:type="spellEnd"/>
      <w:r w:rsidRPr="006F7344">
        <w:t xml:space="preserve"> apology, then a demonstration in front of the DKI Jakarta City Hall occurred on Friday, October 14, 2016.</w:t>
      </w:r>
    </w:p>
    <w:p w14:paraId="64E79A79" w14:textId="3171055E" w:rsidR="00A514DE" w:rsidRPr="006F7344" w:rsidRDefault="00A514DE" w:rsidP="00A514DE">
      <w:pPr>
        <w:pStyle w:val="ParagraphNormal"/>
      </w:pPr>
      <w:r w:rsidRPr="006F7344">
        <w:t xml:space="preserve">If </w:t>
      </w:r>
      <w:proofErr w:type="spellStart"/>
      <w:r w:rsidRPr="006F7344">
        <w:t>Ahok</w:t>
      </w:r>
      <w:proofErr w:type="spellEnd"/>
      <w:r w:rsidRPr="006F7344">
        <w:t xml:space="preserve"> succeeds in winning the political contestation, then </w:t>
      </w:r>
      <w:proofErr w:type="spellStart"/>
      <w:r w:rsidRPr="006F7344">
        <w:t>Ahok</w:t>
      </w:r>
      <w:proofErr w:type="spellEnd"/>
      <w:r w:rsidRPr="006F7344">
        <w:t xml:space="preserve"> will continue his leadership as the Governor of DKI Jakarta, which he originally served as PLT from Joko Widodo who </w:t>
      </w:r>
      <w:r w:rsidR="00B71BC1" w:rsidRPr="006F7344">
        <w:t>become</w:t>
      </w:r>
      <w:r w:rsidRPr="006F7344">
        <w:t xml:space="preserve"> President of Indonesia. The poll results released by Populi </w:t>
      </w:r>
      <w:proofErr w:type="spellStart"/>
      <w:r w:rsidRPr="006F7344">
        <w:t>Center</w:t>
      </w:r>
      <w:proofErr w:type="spellEnd"/>
      <w:r w:rsidRPr="006F7344">
        <w:t xml:space="preserve"> show that </w:t>
      </w:r>
      <w:proofErr w:type="spellStart"/>
      <w:r w:rsidRPr="006F7344">
        <w:t>Ahok's</w:t>
      </w:r>
      <w:proofErr w:type="spellEnd"/>
      <w:r w:rsidRPr="006F7344">
        <w:t xml:space="preserve"> electability is superior to </w:t>
      </w:r>
      <w:proofErr w:type="spellStart"/>
      <w:r w:rsidRPr="006F7344">
        <w:t>Anies</w:t>
      </w:r>
      <w:proofErr w:type="spellEnd"/>
      <w:r w:rsidRPr="006F7344">
        <w:t xml:space="preserve"> </w:t>
      </w:r>
      <w:proofErr w:type="spellStart"/>
      <w:r w:rsidRPr="006F7344">
        <w:t>Baswedan</w:t>
      </w:r>
      <w:proofErr w:type="spellEnd"/>
      <w:r w:rsidRPr="006F7344">
        <w:t>.</w:t>
      </w:r>
      <w:r w:rsidR="003759D5" w:rsidRPr="00E82028">
        <w:rPr>
          <w:rStyle w:val="FootnoteReference"/>
        </w:rPr>
        <w:footnoteReference w:id="250"/>
      </w:r>
      <w:r w:rsidRPr="006F7344">
        <w:t xml:space="preserve"> This is a threat to </w:t>
      </w:r>
      <w:proofErr w:type="spellStart"/>
      <w:r w:rsidRPr="006F7344">
        <w:t>Ahok's</w:t>
      </w:r>
      <w:proofErr w:type="spellEnd"/>
      <w:r w:rsidRPr="006F7344">
        <w:t xml:space="preserve"> romance if the public continues to support him. Amid a hot political constellation, a video with a duration of 30 seconds was uploaded by Budi </w:t>
      </w:r>
      <w:proofErr w:type="spellStart"/>
      <w:r w:rsidRPr="006F7344">
        <w:t>Yani</w:t>
      </w:r>
      <w:proofErr w:type="spellEnd"/>
      <w:r w:rsidRPr="006F7344">
        <w:t xml:space="preserve">, where in the video </w:t>
      </w:r>
      <w:proofErr w:type="spellStart"/>
      <w:r w:rsidRPr="006F7344">
        <w:t>Ahok</w:t>
      </w:r>
      <w:proofErr w:type="spellEnd"/>
      <w:r w:rsidRPr="006F7344">
        <w:t xml:space="preserve"> put the statement: "The Blasphemer of Religion". This fabricated hate spin continued to gain support because it has been fabricated by political brokers who are backed by politicians.</w:t>
      </w:r>
    </w:p>
    <w:p w14:paraId="57E7ACAE" w14:textId="477FF547" w:rsidR="00CB5251" w:rsidRPr="006F7344" w:rsidRDefault="00CB5251" w:rsidP="00A514DE">
      <w:pPr>
        <w:pStyle w:val="ParagraphNormal"/>
      </w:pPr>
      <w:proofErr w:type="spellStart"/>
      <w:r w:rsidRPr="006F7344">
        <w:t>Ahok's</w:t>
      </w:r>
      <w:proofErr w:type="spellEnd"/>
      <w:r w:rsidRPr="006F7344">
        <w:t xml:space="preserve"> remarks regarding the verse of Al-</w:t>
      </w:r>
      <w:proofErr w:type="spellStart"/>
      <w:r w:rsidRPr="006F7344">
        <w:t>Maidah</w:t>
      </w:r>
      <w:proofErr w:type="spellEnd"/>
      <w:r w:rsidRPr="006F7344">
        <w:t xml:space="preserve"> verse 5, which is often manipulated by prospective leaders to reject non-Muslim leaders, are considered by hard-liner Islamic groups as blasphemy (Islam). </w:t>
      </w:r>
      <w:proofErr w:type="spellStart"/>
      <w:r w:rsidRPr="006F7344">
        <w:t>Ahok</w:t>
      </w:r>
      <w:proofErr w:type="spellEnd"/>
      <w:r w:rsidRPr="006F7344">
        <w:t xml:space="preserve"> is one of the candidates for regional head who comes from a minority group, is Christian and is of Chinese descent. </w:t>
      </w:r>
      <w:proofErr w:type="spellStart"/>
      <w:r w:rsidRPr="006F7344">
        <w:t>Ahok</w:t>
      </w:r>
      <w:proofErr w:type="spellEnd"/>
      <w:r w:rsidRPr="006F7344">
        <w:t xml:space="preserve">, who previously served as regent, has experienced the difficulty of winning the political arena if religious issues are manipulated and used as a tool for rivalries to attack him. After the video surfaced, public anger increased. This situation was exploited by </w:t>
      </w:r>
      <w:proofErr w:type="spellStart"/>
      <w:r w:rsidRPr="006F7344">
        <w:t>Ahok's</w:t>
      </w:r>
      <w:proofErr w:type="spellEnd"/>
      <w:r w:rsidRPr="006F7344">
        <w:t xml:space="preserve"> supporters to continue bringing the issue of blasphemy to the public arena. The 2012 Islamic Defending Action Movement was used as a jargon to attract mass support.</w:t>
      </w:r>
    </w:p>
    <w:p w14:paraId="12F18D3F" w14:textId="65E40271" w:rsidR="009D61D2" w:rsidRPr="006F7344" w:rsidRDefault="009D61D2" w:rsidP="00A514DE">
      <w:pPr>
        <w:pStyle w:val="ParagraphNormal"/>
      </w:pPr>
      <w:r w:rsidRPr="006F7344">
        <w:t>Religious manipulation appeared when a member of a hardliner Islamic group (Budi</w:t>
      </w:r>
      <w:r w:rsidR="00EF65B0" w:rsidRPr="006F7344">
        <w:t xml:space="preserve"> </w:t>
      </w:r>
      <w:proofErr w:type="spellStart"/>
      <w:r w:rsidRPr="006F7344">
        <w:t>yani</w:t>
      </w:r>
      <w:proofErr w:type="spellEnd"/>
      <w:r w:rsidRPr="006F7344">
        <w:t xml:space="preserve">) edited </w:t>
      </w:r>
      <w:proofErr w:type="spellStart"/>
      <w:r w:rsidRPr="006F7344">
        <w:t>Ahok's</w:t>
      </w:r>
      <w:proofErr w:type="spellEnd"/>
      <w:r w:rsidRPr="006F7344">
        <w:t xml:space="preserve"> speech by cutting off part of his speech, then affixing the sentence "The Blasphemer of Religion" and the video was then disseminated through social media by providing a narrative framing that cornered </w:t>
      </w:r>
      <w:proofErr w:type="spellStart"/>
      <w:r w:rsidRPr="006F7344">
        <w:t>Ahok</w:t>
      </w:r>
      <w:proofErr w:type="spellEnd"/>
      <w:r w:rsidRPr="006F7344">
        <w:t xml:space="preserve">. This video cash gave rise to hatred towards </w:t>
      </w:r>
      <w:proofErr w:type="spellStart"/>
      <w:r w:rsidRPr="006F7344">
        <w:t>Ahok</w:t>
      </w:r>
      <w:proofErr w:type="spellEnd"/>
      <w:r w:rsidRPr="006F7344">
        <w:t xml:space="preserve">.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significant capital to win the leadership competition in Jakarta, regardless of the qualifications of the candidates. As a result, public mobilization continues to be held to gain massive support as well as high social pressure in rejecting </w:t>
      </w:r>
      <w:proofErr w:type="spellStart"/>
      <w:r w:rsidRPr="006F7344">
        <w:t>Ahok</w:t>
      </w:r>
      <w:proofErr w:type="spellEnd"/>
      <w:r w:rsidRPr="006F7344">
        <w:t xml:space="preserve"> as a candidate for Governor of </w:t>
      </w:r>
      <w:r w:rsidRPr="006F7344">
        <w:lastRenderedPageBreak/>
        <w:t xml:space="preserve">DKI Jakarta. Hard-line Islamic groups take advantage of this momentum to show the public at home that what they are fighting for is a form of </w:t>
      </w:r>
      <w:proofErr w:type="spellStart"/>
      <w:r w:rsidRPr="006F7344">
        <w:t>defense</w:t>
      </w:r>
      <w:proofErr w:type="spellEnd"/>
      <w:r w:rsidRPr="006F7344">
        <w:t xml:space="preserve"> of the state. Hard-line Islamic groups got the momentum where public support for the demands to imprison </w:t>
      </w:r>
      <w:proofErr w:type="spellStart"/>
      <w:r w:rsidRPr="006F7344">
        <w:t>Ahok</w:t>
      </w:r>
      <w:proofErr w:type="spellEnd"/>
      <w:r w:rsidRPr="006F7344">
        <w:t xml:space="preserve"> continued to roll in volumes by continuing to hold demonstrations on the streets using Islamic attributes to fill the days in Jakarta.</w:t>
      </w:r>
    </w:p>
    <w:p w14:paraId="0D5D2D34" w14:textId="5D27C5FB" w:rsidR="005350AD" w:rsidRPr="006F7344" w:rsidRDefault="005350AD" w:rsidP="00A514DE">
      <w:pPr>
        <w:pStyle w:val="ParagraphNormal"/>
      </w:pPr>
      <w:r w:rsidRPr="006F7344">
        <w:t xml:space="preserve">The socio-political dynamics developed by hardliner Islamic groups received broad public support, where public calls to punish </w:t>
      </w:r>
      <w:proofErr w:type="spellStart"/>
      <w:r w:rsidRPr="006F7344">
        <w:t>Ahok</w:t>
      </w:r>
      <w:proofErr w:type="spellEnd"/>
      <w:r w:rsidRPr="006F7344">
        <w:t xml:space="preserve"> or </w:t>
      </w:r>
      <w:proofErr w:type="spellStart"/>
      <w:r w:rsidRPr="006F7344">
        <w:t>Meiliana</w:t>
      </w:r>
      <w:proofErr w:type="spellEnd"/>
      <w:r w:rsidRPr="006F7344">
        <w:t xml:space="preserve"> had an influence on the establishment of the court. Various scientific studies on the weaknesses of the Blasphemy Law were not sufficient to enlighten the Court in deciding the </w:t>
      </w:r>
      <w:proofErr w:type="spellStart"/>
      <w:r w:rsidRPr="006F7344">
        <w:t>Ahok</w:t>
      </w:r>
      <w:proofErr w:type="spellEnd"/>
      <w:r w:rsidRPr="006F7344">
        <w:t xml:space="preserve"> and </w:t>
      </w:r>
      <w:proofErr w:type="spellStart"/>
      <w:r w:rsidRPr="006F7344">
        <w:t>Meiliana</w:t>
      </w:r>
      <w:proofErr w:type="spellEnd"/>
      <w:r w:rsidRPr="006F7344">
        <w:t xml:space="preserve"> cases. In the case of </w:t>
      </w:r>
      <w:proofErr w:type="spellStart"/>
      <w:r w:rsidRPr="006F7344">
        <w:t>Ahok</w:t>
      </w:r>
      <w:proofErr w:type="spellEnd"/>
      <w:r w:rsidRPr="006F7344">
        <w:t xml:space="preserve"> and </w:t>
      </w:r>
      <w:proofErr w:type="spellStart"/>
      <w:r w:rsidRPr="006F7344">
        <w:t>Meiliana</w:t>
      </w:r>
      <w:proofErr w:type="spellEnd"/>
      <w:r w:rsidRPr="006F7344">
        <w:t xml:space="preserve">,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w:t>
      </w:r>
      <w:proofErr w:type="spellStart"/>
      <w:r w:rsidRPr="006F7344">
        <w:t>Ahok</w:t>
      </w:r>
      <w:proofErr w:type="spellEnd"/>
      <w:r w:rsidRPr="006F7344">
        <w:t xml:space="preserve"> and </w:t>
      </w:r>
      <w:proofErr w:type="spellStart"/>
      <w:r w:rsidRPr="006F7344">
        <w:t>Meiliana</w:t>
      </w:r>
      <w:proofErr w:type="spellEnd"/>
      <w:r w:rsidRPr="006F7344">
        <w:t xml:space="preserve">. First, the court interprets widely and religiously about what is meant by "blasphemy of religion". Second, in the cases of </w:t>
      </w:r>
      <w:proofErr w:type="spellStart"/>
      <w:r w:rsidRPr="006F7344">
        <w:t>Ahok</w:t>
      </w:r>
      <w:proofErr w:type="spellEnd"/>
      <w:r w:rsidRPr="006F7344">
        <w:t xml:space="preserve"> and </w:t>
      </w:r>
      <w:proofErr w:type="spellStart"/>
      <w:r w:rsidRPr="006F7344">
        <w:t>Meiliana</w:t>
      </w:r>
      <w:proofErr w:type="spellEnd"/>
      <w:r w:rsidRPr="006F7344">
        <w:t xml:space="preserve">, the court ignored the legal facts that were present at the trial. </w:t>
      </w:r>
    </w:p>
    <w:p w14:paraId="19E40F33" w14:textId="0320F0DB" w:rsidR="001F0424" w:rsidRPr="006F7344" w:rsidRDefault="001F0424" w:rsidP="00C66F87">
      <w:pPr>
        <w:pStyle w:val="Heading2"/>
      </w:pPr>
      <w:bookmarkStart w:id="166" w:name="_Toc118302769"/>
      <w:bookmarkStart w:id="167" w:name="_Toc121200579"/>
      <w:r w:rsidRPr="006F7344">
        <w:t>Conclu</w:t>
      </w:r>
      <w:bookmarkEnd w:id="166"/>
      <w:r w:rsidR="00110C3A" w:rsidRPr="006F7344">
        <w:t>sion</w:t>
      </w:r>
      <w:bookmarkEnd w:id="167"/>
    </w:p>
    <w:p w14:paraId="150DE9A6" w14:textId="4B19205A" w:rsidR="001840AF" w:rsidRPr="006F7344" w:rsidRDefault="0092538D" w:rsidP="001840AF">
      <w:pPr>
        <w:pStyle w:val="ParagraphafSubheader"/>
      </w:pPr>
      <w:r w:rsidRPr="006F7344">
        <w:t xml:space="preserve">This study does not dispute the findings of Tyson (2020: 18) that law enforcement in blasphemy was “politically motivated and can lead to serious abuses of power”. With in-depth analysis referring to Marshall and Cherian's theory, this study finds that political manipulation of blasphemy cases in Indonesia perceives a channel when the legal substance is vague, the legal procedure ignores fair trial, and the legal institutions that have the authority to adjudicate cases of blasphemy of religion are not independent and impartial. The shortcoming of the rule of law gives a room for political brokers to twist facts to launch hate-spin strategies. This is almost unstoppable when the media also supports it. </w:t>
      </w:r>
      <w:proofErr w:type="spellStart"/>
      <w:r w:rsidRPr="006F7344">
        <w:t>Ahok</w:t>
      </w:r>
      <w:proofErr w:type="spellEnd"/>
      <w:r w:rsidRPr="006F7344">
        <w:t xml:space="preserve"> and </w:t>
      </w:r>
      <w:proofErr w:type="spellStart"/>
      <w:r w:rsidRPr="006F7344">
        <w:t>Meiliana</w:t>
      </w:r>
      <w:proofErr w:type="spellEnd"/>
      <w:r w:rsidRPr="006F7344">
        <w:t xml:space="preserve"> are just chess pieces that are bait for the arrogance of power politics that constantly ignores the victims who fall because of the implementation of an irrelevant and outdated anti-blasphemy law for years. If the power that </w:t>
      </w:r>
      <w:proofErr w:type="spellStart"/>
      <w:r w:rsidRPr="006F7344">
        <w:t>Ahok</w:t>
      </w:r>
      <w:proofErr w:type="spellEnd"/>
      <w:r w:rsidRPr="006F7344">
        <w:t xml:space="preserve"> had at that time as Acting Governor of DKI Jakarta was not enough to give him legal standing to fight for justice or only get equal treatment before the </w:t>
      </w:r>
      <w:r w:rsidRPr="006F7344">
        <w:lastRenderedPageBreak/>
        <w:t xml:space="preserve">law, especially </w:t>
      </w:r>
      <w:proofErr w:type="spellStart"/>
      <w:r w:rsidRPr="006F7344">
        <w:t>Meiliana</w:t>
      </w:r>
      <w:proofErr w:type="spellEnd"/>
      <w:r w:rsidRPr="006F7344">
        <w:t>, she was just an ordinary housewife who had a double minority, namely as a descendant of Chinese and Buddha.</w:t>
      </w:r>
    </w:p>
    <w:p w14:paraId="1DFB011A" w14:textId="01E64977" w:rsidR="004727D1" w:rsidRPr="006F7344" w:rsidRDefault="004727D1" w:rsidP="004727D1">
      <w:pPr>
        <w:pStyle w:val="ParagraphNormal"/>
      </w:pPr>
      <w:r w:rsidRPr="006F7344">
        <w:t xml:space="preserve">By using the Marshall’s indicators of political manipulation of religion, this study finds First, that both law enforcement in the </w:t>
      </w:r>
      <w:proofErr w:type="spellStart"/>
      <w:r w:rsidRPr="006F7344">
        <w:t>Ahok</w:t>
      </w:r>
      <w:proofErr w:type="spellEnd"/>
      <w:r w:rsidRPr="006F7344">
        <w:t xml:space="preserve"> and </w:t>
      </w:r>
      <w:proofErr w:type="spellStart"/>
      <w:r w:rsidRPr="006F7344">
        <w:t>Meiliana</w:t>
      </w:r>
      <w:proofErr w:type="spellEnd"/>
      <w:r w:rsidRPr="006F7344">
        <w:t xml:space="preserve"> cases show a strong religious dimension as well as a political dimension. This can be indicated by the two of them being accused of being perpetrators of blasphemy, where </w:t>
      </w:r>
      <w:proofErr w:type="spellStart"/>
      <w:r w:rsidRPr="006F7344">
        <w:t>Ahok</w:t>
      </w:r>
      <w:proofErr w:type="spellEnd"/>
      <w:r w:rsidRPr="006F7344">
        <w:t xml:space="preserve"> blasphemed religion because he considered that one of the letters in the Qur'an which was often used as a tool by racist rulers in their campaign to influence Muslims not to choose a candidate for leader. Non-Muslims. Meanwhile, </w:t>
      </w:r>
      <w:proofErr w:type="spellStart"/>
      <w:r w:rsidRPr="006F7344">
        <w:t>Meiliana</w:t>
      </w:r>
      <w:proofErr w:type="spellEnd"/>
      <w:r w:rsidRPr="006F7344">
        <w:t xml:space="preserve"> is considered to have insulted Islam because her criticism of the loud sound of the call to prayer in front of her house has offended the public as if </w:t>
      </w:r>
      <w:proofErr w:type="spellStart"/>
      <w:r w:rsidRPr="006F7344">
        <w:t>Meiliana</w:t>
      </w:r>
      <w:proofErr w:type="spellEnd"/>
      <w:r w:rsidRPr="006F7344">
        <w:t xml:space="preserve"> had insulted the sound of the call to prayer.</w:t>
      </w:r>
    </w:p>
    <w:p w14:paraId="7A9CFB7F" w14:textId="33CC5A68" w:rsidR="004727D1" w:rsidRPr="006F7344" w:rsidRDefault="006F1F3E" w:rsidP="004727D1">
      <w:pPr>
        <w:pStyle w:val="ParagraphNormal"/>
      </w:pPr>
      <w:r w:rsidRPr="006F7344">
        <w:t xml:space="preserve">Second, in both the </w:t>
      </w:r>
      <w:proofErr w:type="spellStart"/>
      <w:r w:rsidRPr="006F7344">
        <w:t>Ahok</w:t>
      </w:r>
      <w:proofErr w:type="spellEnd"/>
      <w:r w:rsidRPr="006F7344">
        <w:t xml:space="preserve"> and </w:t>
      </w:r>
      <w:proofErr w:type="spellStart"/>
      <w:r w:rsidRPr="006F7344">
        <w:t>Meiliana</w:t>
      </w:r>
      <w:proofErr w:type="spellEnd"/>
      <w:r w:rsidRPr="006F7344">
        <w:t xml:space="preserve"> cases, the twists of hatred fabricated by political brokers have led the judiciary to get caught up in the political arena, namely by continuing to charge </w:t>
      </w:r>
      <w:proofErr w:type="spellStart"/>
      <w:r w:rsidRPr="006F7344">
        <w:t>Ahok</w:t>
      </w:r>
      <w:proofErr w:type="spellEnd"/>
      <w:r w:rsidRPr="006F7344">
        <w:t xml:space="preserve"> or </w:t>
      </w:r>
      <w:proofErr w:type="spellStart"/>
      <w:r w:rsidRPr="006F7344">
        <w:t>Meiliana</w:t>
      </w:r>
      <w:proofErr w:type="spellEnd"/>
      <w:r w:rsidRPr="006F7344">
        <w:t xml:space="preserve"> with ambiguous articles of the Anti-blasphemy Law, punishing without fault, ignoring the principle of presumption of innocence, and overriding the independence and impartiality of judges. The cases of </w:t>
      </w:r>
      <w:proofErr w:type="spellStart"/>
      <w:r w:rsidRPr="006F7344">
        <w:t>Ahok</w:t>
      </w:r>
      <w:proofErr w:type="spellEnd"/>
      <w:r w:rsidRPr="006F7344">
        <w:t xml:space="preserve"> and </w:t>
      </w:r>
      <w:proofErr w:type="spellStart"/>
      <w:r w:rsidRPr="006F7344">
        <w:t>Meiliana</w:t>
      </w:r>
      <w:proofErr w:type="spellEnd"/>
      <w:r w:rsidRPr="006F7344">
        <w:t xml:space="preserve">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w:t>
      </w:r>
      <w:proofErr w:type="spellStart"/>
      <w:r w:rsidRPr="006F7344">
        <w:t>Ahok</w:t>
      </w:r>
      <w:proofErr w:type="spellEnd"/>
      <w:r w:rsidRPr="006F7344">
        <w:t xml:space="preserve"> and </w:t>
      </w:r>
      <w:proofErr w:type="spellStart"/>
      <w:r w:rsidRPr="006F7344">
        <w:t>Meiliana</w:t>
      </w:r>
      <w:proofErr w:type="spellEnd"/>
      <w:r w:rsidRPr="006F7344">
        <w:t xml:space="preserve">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1BE89342" w:rsidR="00367E09" w:rsidRPr="006F7344" w:rsidRDefault="00367E09" w:rsidP="004727D1">
      <w:pPr>
        <w:pStyle w:val="ParagraphNormal"/>
      </w:pPr>
      <w:r w:rsidRPr="006F7344">
        <w:t xml:space="preserve">Third, this study corroborates the findings of Cherian George, that in the </w:t>
      </w:r>
      <w:proofErr w:type="spellStart"/>
      <w:r w:rsidRPr="006F7344">
        <w:t>Ahok</w:t>
      </w:r>
      <w:proofErr w:type="spellEnd"/>
      <w:r w:rsidRPr="006F7344">
        <w:t xml:space="preserve"> case, his critical statement about unscrupulous politicians who used religious jargon to gain mass support, or </w:t>
      </w:r>
      <w:proofErr w:type="spellStart"/>
      <w:r w:rsidRPr="006F7344">
        <w:t>Meiliana</w:t>
      </w:r>
      <w:proofErr w:type="spellEnd"/>
      <w:r w:rsidRPr="006F7344">
        <w:t xml:space="preserve"> who protested intolerance in playing a very loud call to prayer, which was originally an ethical problem, is a problem of intolerance between people. Religion that can be resolved through interfaith dialogue, twisted in such a way by political opportunist groups supported by hardliner Islam, to carry out </w:t>
      </w:r>
      <w:r w:rsidRPr="006F7344">
        <w:lastRenderedPageBreak/>
        <w:t xml:space="preserve">a strategy of retaliation, namely by carrying out anger, demands for punishment, and even destructive hate speech. The hate loop strategy in the </w:t>
      </w:r>
      <w:proofErr w:type="spellStart"/>
      <w:r w:rsidRPr="006F7344">
        <w:t>Ahok</w:t>
      </w:r>
      <w:proofErr w:type="spellEnd"/>
      <w:r w:rsidRPr="006F7344">
        <w:t xml:space="preserve"> and </w:t>
      </w:r>
      <w:proofErr w:type="spellStart"/>
      <w:r w:rsidRPr="006F7344">
        <w:t>Meiliana</w:t>
      </w:r>
      <w:proofErr w:type="spellEnd"/>
      <w:r w:rsidRPr="006F7344">
        <w:t xml:space="preserve"> cases was quite successful in giving political victory to the opposing party and led </w:t>
      </w:r>
      <w:proofErr w:type="spellStart"/>
      <w:r w:rsidRPr="006F7344">
        <w:t>Ahok</w:t>
      </w:r>
      <w:proofErr w:type="spellEnd"/>
      <w:r w:rsidRPr="006F7344">
        <w:t xml:space="preserve"> and </w:t>
      </w:r>
      <w:proofErr w:type="spellStart"/>
      <w:r w:rsidRPr="006F7344">
        <w:t>Meiliana</w:t>
      </w:r>
      <w:proofErr w:type="spellEnd"/>
      <w:r w:rsidRPr="006F7344">
        <w:t xml:space="preserve"> to serve their sentences.</w:t>
      </w:r>
    </w:p>
    <w:p w14:paraId="4465FC48" w14:textId="498EFA58" w:rsidR="00FA713E" w:rsidRPr="006F7344" w:rsidRDefault="00FA713E" w:rsidP="004727D1">
      <w:pPr>
        <w:pStyle w:val="ParagraphNormal"/>
      </w:pPr>
      <w:r w:rsidRPr="006F7344">
        <w:t xml:space="preserve">In the simultaneous election of regional leaders in 2017, political contestants need the sympathy and support of a majority (Islamic) vote. So, for political brokers to manipulate the </w:t>
      </w:r>
      <w:proofErr w:type="spellStart"/>
      <w:r w:rsidRPr="006F7344">
        <w:t>Ahok</w:t>
      </w:r>
      <w:proofErr w:type="spellEnd"/>
      <w:r w:rsidRPr="006F7344">
        <w:t xml:space="preserve"> and </w:t>
      </w:r>
      <w:proofErr w:type="spellStart"/>
      <w:r w:rsidRPr="006F7344">
        <w:t>Meiliana</w:t>
      </w:r>
      <w:proofErr w:type="spellEnd"/>
      <w:r w:rsidRPr="006F7344">
        <w:t xml:space="preserve">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6F7344" w:rsidRDefault="001F1270" w:rsidP="004727D1">
      <w:pPr>
        <w:pStyle w:val="ParagraphNormal"/>
      </w:pPr>
      <w:r w:rsidRPr="006F7344">
        <w:t xml:space="preserve">What </w:t>
      </w:r>
      <w:proofErr w:type="spellStart"/>
      <w:r w:rsidRPr="006F7344">
        <w:t>Ahok</w:t>
      </w:r>
      <w:proofErr w:type="spellEnd"/>
      <w:r w:rsidRPr="006F7344">
        <w:t xml:space="preserve"> and </w:t>
      </w:r>
      <w:proofErr w:type="spellStart"/>
      <w:r w:rsidRPr="006F7344">
        <w:t>Meiliana</w:t>
      </w:r>
      <w:proofErr w:type="spellEnd"/>
      <w:r w:rsidRPr="006F7344">
        <w:t xml:space="preserve"> experienced shows that the blasphemy case does not find a fair solution through the courts, even though those accused of doing it, such as </w:t>
      </w:r>
      <w:proofErr w:type="spellStart"/>
      <w:r w:rsidRPr="006F7344">
        <w:t>Ahok</w:t>
      </w:r>
      <w:proofErr w:type="spellEnd"/>
      <w:r w:rsidRPr="006F7344">
        <w:t xml:space="preserve"> and </w:t>
      </w:r>
      <w:proofErr w:type="spellStart"/>
      <w:r w:rsidRPr="006F7344">
        <w:t>Meiliana</w:t>
      </w:r>
      <w:proofErr w:type="spellEnd"/>
      <w:r w:rsidRPr="006F7344">
        <w:t xml:space="preserve">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5CC845F5" w:rsidR="006D1ED8" w:rsidRPr="006F7344" w:rsidRDefault="006D1ED8" w:rsidP="004727D1">
      <w:pPr>
        <w:pStyle w:val="ParagraphNormal"/>
      </w:pPr>
      <w:r w:rsidRPr="006F7344">
        <w:t xml:space="preserve">The court's laziness to examine both cases professionally 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6F7344">
        <w:t>protection,</w:t>
      </w:r>
      <w:r w:rsidRPr="006F7344">
        <w:t xml:space="preserve"> and fulfilment of human rights, especially the right to freedom of religion, is still placed as a sweetener for democracy that is developing in Indonesia. The pages of the Amicus Curiae (friends of the court) which were expected to be helpful and provide valuable information for the judiciary, were only seen as meaningless attachments to the court's decision and were never considered by the judges. This condition makes it easy for the Court to get caught up in political manipulation of religion </w:t>
      </w:r>
      <w:r w:rsidRPr="006F7344">
        <w:lastRenderedPageBreak/>
        <w:t xml:space="preserve">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w:t>
      </w:r>
      <w:proofErr w:type="spellStart"/>
      <w:r w:rsidRPr="006F7344">
        <w:t>Radbruch</w:t>
      </w:r>
      <w:proofErr w:type="spellEnd"/>
      <w:r w:rsidRPr="006F7344">
        <w:t xml:space="preserve">, namely justice, expediency, and legal certainty. The court's decision in the </w:t>
      </w:r>
      <w:proofErr w:type="spellStart"/>
      <w:r w:rsidRPr="006F7344">
        <w:t>Ahok</w:t>
      </w:r>
      <w:proofErr w:type="spellEnd"/>
      <w:r w:rsidRPr="006F7344">
        <w:t xml:space="preserve"> and </w:t>
      </w:r>
      <w:proofErr w:type="spellStart"/>
      <w:r w:rsidRPr="006F7344">
        <w:t>Meiliana</w:t>
      </w:r>
      <w:proofErr w:type="spellEnd"/>
      <w:r w:rsidRPr="006F7344">
        <w:t xml:space="preserve"> cases will only add to the arithmetic series of court decisions in Indonesia which have similar problems.</w:t>
      </w:r>
    </w:p>
    <w:p w14:paraId="0E396174" w14:textId="7EEA8DD1" w:rsidR="00A913AB" w:rsidRPr="006F7344" w:rsidRDefault="00A913AB" w:rsidP="004727D1">
      <w:pPr>
        <w:pStyle w:val="ParagraphNormal"/>
      </w:pPr>
      <w:r w:rsidRPr="006F7344">
        <w:t xml:space="preserve">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“one nation, one homeland, one language”,  and the Jakarta Charter signed by omitting the sentence of “with the Obligation to carry out Islamic Shariah for its followers”, as a revision of the First </w:t>
      </w:r>
      <w:proofErr w:type="spellStart"/>
      <w:r w:rsidRPr="006F7344">
        <w:t>Sila</w:t>
      </w:r>
      <w:proofErr w:type="spellEnd"/>
      <w:r w:rsidRPr="006F7344">
        <w:t xml:space="preserve"> of Pancasila in which it became the basis for Indonesia's decision to be the stated based on the rule of law and not an Islamic state.</w:t>
      </w:r>
    </w:p>
    <w:p w14:paraId="074F8955" w14:textId="0CBA4E9D" w:rsidR="00EC5D0A" w:rsidRPr="006F7344" w:rsidRDefault="00EC5D0A" w:rsidP="004727D1">
      <w:pPr>
        <w:pStyle w:val="ParagraphNormal"/>
      </w:pPr>
      <w:r w:rsidRPr="006F7344">
        <w:t xml:space="preserve">Even though Indonesia is not an Islamic country, Indonesia is still included in the 21 percent of countries in which if refer to the Professor Cole Durham's study is categorized as a country that are conferred </w:t>
      </w:r>
      <w:proofErr w:type="spellStart"/>
      <w:r w:rsidRPr="006F7344">
        <w:t>favors</w:t>
      </w:r>
      <w:proofErr w:type="spellEnd"/>
      <w:r w:rsidRPr="006F7344">
        <w:t xml:space="preserve">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protection of 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w:t>
      </w:r>
      <w:r w:rsidRPr="006F7344">
        <w:lastRenderedPageBreak/>
        <w:t>protect human rights and fundamental freedoms are stated on Paragraph 4 (f) of Commission on Human Rights and Human Rights Council 6/37 Article 9 (1).</w:t>
      </w:r>
      <w:r w:rsidR="00CE4D34" w:rsidRPr="00E82028">
        <w:rPr>
          <w:rStyle w:val="FootnoteReference"/>
        </w:rPr>
        <w:footnoteReference w:id="251"/>
      </w:r>
      <w:r w:rsidRPr="006F7344">
        <w:t xml:space="preserve"> “No one within their jurisdiction is deprived of the right to life, liberty, or security of a person, […] subjected to torture or arbitrary arrest or detention […] and to bring justice all perpetrators of violation of these rights.”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5E56CD6D" w:rsidR="00FA5FE2" w:rsidRPr="006F7344" w:rsidRDefault="00FA5FE2" w:rsidP="004727D1">
      <w:pPr>
        <w:pStyle w:val="ParagraphNormal"/>
      </w:pPr>
      <w:r w:rsidRPr="006F7344">
        <w:t xml:space="preserve">In addition, this study finds that legal politics in Indonesia still places a very strong relationship between religion and the state, where religion dictates the state to punish religious critics and the state </w:t>
      </w:r>
      <w:proofErr w:type="spellStart"/>
      <w:r w:rsidRPr="006F7344">
        <w:t>favors</w:t>
      </w:r>
      <w:proofErr w:type="spellEnd"/>
      <w:r w:rsidRPr="006F7344">
        <w:t xml:space="preserve">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the Anti-Defamation Law were still used to punish people who were deemed to have blasphemed against religion (Islam).</w:t>
      </w:r>
    </w:p>
    <w:p w14:paraId="4313C6DC" w14:textId="58F0B4C3" w:rsidR="006B6A09" w:rsidRPr="006F7344" w:rsidRDefault="006B6A09" w:rsidP="004727D1">
      <w:pPr>
        <w:pStyle w:val="ParagraphNormal"/>
      </w:pPr>
      <w:r w:rsidRPr="006F7344">
        <w:t xml:space="preserve">The Author predicts that in the future, law enforcement, especially the courts, will continue to be trapped in the vortex of political interests, as was the case with </w:t>
      </w:r>
      <w:proofErr w:type="spellStart"/>
      <w:r w:rsidRPr="006F7344">
        <w:lastRenderedPageBreak/>
        <w:t>Ahok</w:t>
      </w:r>
      <w:proofErr w:type="spellEnd"/>
      <w:r w:rsidRPr="006F7344">
        <w:t xml:space="preserve"> and </w:t>
      </w:r>
      <w:proofErr w:type="spellStart"/>
      <w:r w:rsidRPr="006F7344">
        <w:t>Meiliana</w:t>
      </w:r>
      <w:proofErr w:type="spellEnd"/>
      <w:r w:rsidRPr="006F7344">
        <w:t>.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Default="00635E25" w:rsidP="00C66F87">
      <w:pPr>
        <w:pStyle w:val="ParagraphNormal"/>
      </w:pPr>
      <w:r w:rsidRPr="006F7344">
        <w:t xml:space="preserve">The Author wants to emphasize that both </w:t>
      </w:r>
      <w:proofErr w:type="spellStart"/>
      <w:r w:rsidRPr="006F7344">
        <w:t>Ahok</w:t>
      </w:r>
      <w:proofErr w:type="spellEnd"/>
      <w:r w:rsidRPr="006F7344">
        <w:t xml:space="preserve"> and </w:t>
      </w:r>
      <w:proofErr w:type="spellStart"/>
      <w:r w:rsidRPr="006F7344">
        <w:t>Meiliana</w:t>
      </w:r>
      <w:proofErr w:type="spellEnd"/>
      <w:r w:rsidRPr="006F7344">
        <w:t xml:space="preserve">, the court has entered the vortex of political power because it failed to uphold the rule of law and fair trial. The principle of the rule of law was ignored when </w:t>
      </w:r>
      <w:proofErr w:type="spellStart"/>
      <w:r w:rsidRPr="006F7344">
        <w:t>Ahok</w:t>
      </w:r>
      <w:proofErr w:type="spellEnd"/>
      <w:r w:rsidRPr="006F7344">
        <w:t xml:space="preserve"> and </w:t>
      </w:r>
      <w:proofErr w:type="spellStart"/>
      <w:r w:rsidRPr="006F7344">
        <w:t>Meiliana</w:t>
      </w:r>
      <w:proofErr w:type="spellEnd"/>
      <w:r w:rsidRPr="006F7344">
        <w:t xml:space="preserve"> were charged by the Court with a law which the Constitutional Court has issued a multi-interpretation law (</w:t>
      </w:r>
      <w:proofErr w:type="spellStart"/>
      <w:r w:rsidRPr="006F7344">
        <w:t>Pratiwi</w:t>
      </w:r>
      <w:proofErr w:type="spellEnd"/>
      <w:r w:rsidRPr="006F7344">
        <w:t xml:space="preserve">,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w:t>
      </w:r>
      <w:proofErr w:type="spellStart"/>
      <w:r w:rsidRPr="006F7344">
        <w:t>Ahok</w:t>
      </w:r>
      <w:proofErr w:type="spellEnd"/>
      <w:r w:rsidRPr="006F7344">
        <w:t xml:space="preserve"> and </w:t>
      </w:r>
      <w:proofErr w:type="spellStart"/>
      <w:r w:rsidRPr="006F7344">
        <w:t>Meiliana</w:t>
      </w:r>
      <w:proofErr w:type="spellEnd"/>
      <w:r w:rsidRPr="006F7344">
        <w:t xml:space="preserve"> were punished not because of their fault, but because of the pressure of </w:t>
      </w:r>
      <w:proofErr w:type="spellStart"/>
      <w:r w:rsidRPr="006F7344">
        <w:t>hardline</w:t>
      </w:r>
      <w:proofErr w:type="spellEnd"/>
      <w:r w:rsidRPr="006F7344">
        <w:t xml:space="preserv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Default="0032175F" w:rsidP="00C66F87">
      <w:pPr>
        <w:pStyle w:val="ParagraphNormal"/>
      </w:pPr>
    </w:p>
    <w:p w14:paraId="0B6B0C4F" w14:textId="77777777" w:rsidR="0032175F" w:rsidRDefault="0032175F" w:rsidP="00C66F87">
      <w:pPr>
        <w:pStyle w:val="ParagraphNormal"/>
        <w:sectPr w:rsidR="0032175F" w:rsidSect="004D3C04">
          <w:headerReference w:type="even" r:id="rId36"/>
          <w:pgSz w:w="11906" w:h="16838" w:code="9"/>
          <w:pgMar w:top="2126" w:right="1418" w:bottom="1418" w:left="2126" w:header="1418" w:footer="709" w:gutter="0"/>
          <w:cols w:space="708"/>
          <w:docGrid w:linePitch="360"/>
        </w:sectPr>
      </w:pPr>
    </w:p>
    <w:p w14:paraId="38E5864F" w14:textId="3B102388" w:rsidR="007C7EA2" w:rsidRPr="006F7344" w:rsidRDefault="006565BC" w:rsidP="007C7EA2">
      <w:pPr>
        <w:pStyle w:val="CHAPsStyle14ptBoldCentered"/>
      </w:pPr>
      <w:bookmarkStart w:id="168" w:name="_Toc121200580"/>
      <w:bookmarkStart w:id="169" w:name="_Toc118302770"/>
      <w:r w:rsidRPr="006F7344">
        <w:lastRenderedPageBreak/>
        <w:t>CHAPTER V</w:t>
      </w:r>
      <w:r w:rsidR="00797866" w:rsidRPr="006F7344">
        <w:t xml:space="preserve"> </w:t>
      </w:r>
      <w:r w:rsidR="009B0952">
        <w:br/>
      </w:r>
      <w:r w:rsidR="007C7EA2" w:rsidRPr="006F7344">
        <w:rPr>
          <w:i/>
          <w:iCs/>
        </w:rPr>
        <w:t>MAIN HAKIM SENDIRI</w:t>
      </w:r>
      <w:r w:rsidR="00DF1585" w:rsidRPr="006F7344">
        <w:t xml:space="preserve"> :</w:t>
      </w:r>
      <w:bookmarkStart w:id="170" w:name="_Toc121200581"/>
      <w:bookmarkEnd w:id="168"/>
      <w:r w:rsidR="009B0952">
        <w:t xml:space="preserve"> </w:t>
      </w:r>
      <w:r w:rsidR="007C7EA2" w:rsidRPr="006F7344">
        <w:t xml:space="preserve">RISING POPULISM OF ISLAM </w:t>
      </w:r>
      <w:r w:rsidR="009B0952">
        <w:br/>
      </w:r>
      <w:r w:rsidR="007C7EA2" w:rsidRPr="006F7344">
        <w:t xml:space="preserve">AMID </w:t>
      </w:r>
      <w:r w:rsidR="00DF1585" w:rsidRPr="006F7344">
        <w:t>UNSECESSFUL</w:t>
      </w:r>
      <w:r w:rsidR="007C7EA2" w:rsidRPr="006F7344">
        <w:t xml:space="preserve"> ANTI BLA</w:t>
      </w:r>
      <w:r w:rsidR="00DF1585" w:rsidRPr="006F7344">
        <w:t>S</w:t>
      </w:r>
      <w:r w:rsidR="007C7EA2" w:rsidRPr="006F7344">
        <w:t>PHEMY LAW</w:t>
      </w:r>
      <w:r w:rsidR="00DF1585" w:rsidRPr="006F7344">
        <w:t xml:space="preserve"> </w:t>
      </w:r>
      <w:r w:rsidR="009B0952">
        <w:br/>
      </w:r>
      <w:r w:rsidR="00DF1585" w:rsidRPr="006F7344">
        <w:t>ENFORCEMENT IN INDONESIA</w:t>
      </w:r>
      <w:bookmarkEnd w:id="170"/>
      <w:r w:rsidR="00F64845" w:rsidRPr="006F7344">
        <w:t xml:space="preserve"> </w:t>
      </w:r>
      <w:r w:rsidR="00151DDC" w:rsidRPr="006F7344">
        <w:br/>
      </w:r>
      <w:bookmarkEnd w:id="169"/>
    </w:p>
    <w:p w14:paraId="31EF97FB" w14:textId="77777777" w:rsidR="00036D37" w:rsidRPr="006F7344"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6F7344" w:rsidRDefault="00036D37">
      <w:pPr>
        <w:pStyle w:val="Heading2"/>
        <w:numPr>
          <w:ilvl w:val="1"/>
          <w:numId w:val="21"/>
        </w:numPr>
      </w:pPr>
      <w:bookmarkStart w:id="171" w:name="_Toc118302771"/>
      <w:bookmarkStart w:id="172" w:name="_Toc121200582"/>
      <w:r w:rsidRPr="006F7344">
        <w:t>Introduction</w:t>
      </w:r>
      <w:bookmarkEnd w:id="171"/>
      <w:bookmarkEnd w:id="172"/>
    </w:p>
    <w:p w14:paraId="15C1AFC1" w14:textId="77777777" w:rsidR="006A65C3" w:rsidRPr="006F7344" w:rsidRDefault="006A65C3" w:rsidP="0032175F">
      <w:pPr>
        <w:pStyle w:val="ParagraphafSubheader"/>
      </w:pPr>
      <w:r w:rsidRPr="006F7344">
        <w:t>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Political brokers have successfully exploited blasphemy trials for political benefit by using a narrative based on hatred to capture the sympathies of the majority of voters. Whether the court understood it or not, the condition undermined the cornerstones of the rule of law and posed a threat to religious liberty. These findings call into question the claim that the anti-blasphemy statute is intended to safeguard religion. In reality, the legislation was used for political objectives by a small group of people.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6F7344" w:rsidRDefault="006A65C3" w:rsidP="0032175F">
      <w:pPr>
        <w:pStyle w:val="ParagraphNormal"/>
      </w:pPr>
      <w:r w:rsidRPr="006F7344">
        <w:t xml:space="preserve">The nature of the rule of law emphasizes that social problems must be addressed by legal means established by law or by leaving the resolution to law enforcers, and not vice versa, by the community through </w:t>
      </w:r>
      <w:r w:rsidRPr="006F7344">
        <w:rPr>
          <w:rStyle w:val="Emphasis"/>
          <w:color w:val="252525"/>
        </w:rPr>
        <w:t xml:space="preserve">Main Hakim </w:t>
      </w:r>
      <w:proofErr w:type="spellStart"/>
      <w:r w:rsidRPr="006F7344">
        <w:rPr>
          <w:rStyle w:val="Emphasis"/>
          <w:color w:val="252525"/>
        </w:rPr>
        <w:t>Sendiri</w:t>
      </w:r>
      <w:proofErr w:type="spellEnd"/>
      <w:r w:rsidRPr="006F7344">
        <w:rPr>
          <w:rStyle w:val="Emphasis"/>
          <w:color w:val="252525"/>
        </w:rPr>
        <w:t xml:space="preserve"> (MHN).</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77777777" w:rsidR="006A65C3" w:rsidRPr="006F7344" w:rsidRDefault="006A65C3" w:rsidP="0032175F">
      <w:pPr>
        <w:pStyle w:val="ParagraphNormal"/>
      </w:pPr>
      <w:r w:rsidRPr="006F7344">
        <w:lastRenderedPageBreak/>
        <w:t xml:space="preserve">This chapter discusses the phenomenon of vigilantism that surrounds accusations of blasphemy against religious minorities, such as the Ahmadiyya, </w:t>
      </w:r>
      <w:proofErr w:type="spellStart"/>
      <w:r w:rsidRPr="006F7344">
        <w:t>Gafatar</w:t>
      </w:r>
      <w:proofErr w:type="spellEnd"/>
      <w:r w:rsidRPr="006F7344">
        <w:t xml:space="preserve">, and </w:t>
      </w:r>
      <w:proofErr w:type="spellStart"/>
      <w:r w:rsidRPr="006F7344">
        <w:t>Meiliana</w:t>
      </w:r>
      <w:proofErr w:type="spellEnd"/>
      <w:r w:rsidRPr="006F7344">
        <w:t xml:space="preserve"> occurrences. This chapter examines, first, why the actions of </w:t>
      </w:r>
      <w:r w:rsidRPr="006F7344">
        <w:rPr>
          <w:i/>
          <w:iCs/>
        </w:rPr>
        <w:t xml:space="preserve">Main Hakim </w:t>
      </w:r>
      <w:proofErr w:type="spellStart"/>
      <w:r w:rsidRPr="006F7344">
        <w:rPr>
          <w:i/>
          <w:iCs/>
        </w:rPr>
        <w:t>Sendiri</w:t>
      </w:r>
      <w:proofErr w:type="spellEnd"/>
      <w:r w:rsidRPr="006F7344">
        <w:t xml:space="preserve"> </w:t>
      </w:r>
      <w:r w:rsidRPr="006F7344">
        <w:rPr>
          <w:i/>
          <w:iCs/>
        </w:rPr>
        <w:t xml:space="preserve">(MHS) </w:t>
      </w:r>
      <w:r w:rsidRPr="006F7344">
        <w:t>coincided with the application of the anti-blasphemy statute. The vigilante event is the polar opposite of the rule of law. Even though Article 1 paragraph 3 of the 1945 Constitution states expressly that "the State of Indonesia is a state of law," the occurrence of vigilante justice continues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6F7344">
        <w:rPr>
          <w:i/>
          <w:iCs/>
        </w:rPr>
        <w:t>.</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173" w:name="_Toc118302773"/>
    </w:p>
    <w:p w14:paraId="5888CDF1" w14:textId="65FE44AE" w:rsidR="006A65C3" w:rsidRPr="006F7344" w:rsidRDefault="006A65C3" w:rsidP="0032175F">
      <w:pPr>
        <w:pStyle w:val="ParagraphNormal"/>
      </w:pPr>
      <w:r w:rsidRPr="006F7344">
        <w:t>The second aim of this study is to find out why people who are accused of blasphemy are often the victims of vigilante actions by looking at the factors and people involved in MHS episodes. The third goal is to find out if the rise of Islamic populism is linked to the actions of vigilantes in blasphemy cases.</w:t>
      </w:r>
    </w:p>
    <w:p w14:paraId="71236658" w14:textId="4C02C2BD" w:rsidR="006A65C3" w:rsidRPr="006F7344" w:rsidRDefault="006A65C3" w:rsidP="0032175F">
      <w:pPr>
        <w:pStyle w:val="ParagraphNormal"/>
      </w:pPr>
      <w:r w:rsidRPr="006F7344">
        <w:t xml:space="preserve">Previous research suggested that </w:t>
      </w:r>
      <w:r w:rsidRPr="006F7344">
        <w:rPr>
          <w:rStyle w:val="Emphasis"/>
          <w:color w:val="252525"/>
        </w:rPr>
        <w:t>MHS</w:t>
      </w:r>
      <w:r w:rsidRPr="006F7344">
        <w:t xml:space="preserve"> activities typically happened during political transitions (</w:t>
      </w:r>
      <w:proofErr w:type="spellStart"/>
      <w:r w:rsidRPr="006F7344">
        <w:t>Marzuki</w:t>
      </w:r>
      <w:proofErr w:type="spellEnd"/>
      <w:r w:rsidRPr="006F7344">
        <w:t xml:space="preserve"> S., 2006; </w:t>
      </w:r>
      <w:proofErr w:type="spellStart"/>
      <w:r w:rsidRPr="006F7344">
        <w:t>Hoesein</w:t>
      </w:r>
      <w:proofErr w:type="spellEnd"/>
      <w:r w:rsidRPr="006F7344">
        <w:t xml:space="preserve">, 2016). Or, some legal academics perform various studies about </w:t>
      </w:r>
      <w:r w:rsidRPr="006F7344">
        <w:rPr>
          <w:rStyle w:val="Emphasis"/>
          <w:color w:val="252525"/>
        </w:rPr>
        <w:t xml:space="preserve">MHS </w:t>
      </w:r>
      <w:r w:rsidRPr="006F7344">
        <w:t>focused on the perpetrator's criminal liability (</w:t>
      </w:r>
      <w:proofErr w:type="spellStart"/>
      <w:r w:rsidRPr="006F7344">
        <w:t>Rambe</w:t>
      </w:r>
      <w:proofErr w:type="spellEnd"/>
      <w:r w:rsidRPr="006F7344">
        <w:t xml:space="preserve">, 2018; </w:t>
      </w:r>
      <w:proofErr w:type="spellStart"/>
      <w:r w:rsidRPr="006F7344">
        <w:t>Yesti</w:t>
      </w:r>
      <w:proofErr w:type="spellEnd"/>
      <w:r w:rsidRPr="006F7344">
        <w:t>, 2018;</w:t>
      </w:r>
      <w:r w:rsidR="008E30DF" w:rsidRPr="006F7344">
        <w:t xml:space="preserve"> </w:t>
      </w:r>
      <w:proofErr w:type="spellStart"/>
      <w:r w:rsidR="008E30DF" w:rsidRPr="006F7344">
        <w:t>Marbun</w:t>
      </w:r>
      <w:proofErr w:type="spellEnd"/>
      <w:r w:rsidR="008E30DF" w:rsidRPr="006F7344">
        <w:t>, 2021)</w:t>
      </w:r>
      <w:r w:rsidRPr="006F7344">
        <w:t xml:space="preserve">. </w:t>
      </w:r>
      <w:r w:rsidR="008E30DF" w:rsidRPr="006F7344">
        <w:t xml:space="preserve">This study focuses on examining the activities of </w:t>
      </w:r>
      <w:r w:rsidR="008E30DF" w:rsidRPr="006F7344">
        <w:rPr>
          <w:i/>
          <w:iCs/>
        </w:rPr>
        <w:t>MHS</w:t>
      </w:r>
      <w:r w:rsidR="008E30DF" w:rsidRPr="006F7344">
        <w:t xml:space="preserve"> that have escalated over the past decade following </w:t>
      </w:r>
      <w:r w:rsidRPr="006F7344">
        <w:t>the tightening of the anti-blasphemy statute</w:t>
      </w:r>
      <w:r w:rsidR="008E30DF" w:rsidRPr="006F7344">
        <w:t xml:space="preserve">, </w:t>
      </w:r>
      <w:r w:rsidRPr="006F7344">
        <w:t xml:space="preserve">which the government continues to reinforce. The administration continues to defend the necessity of maintaining this rule in order to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w:t>
      </w:r>
      <w:proofErr w:type="spellStart"/>
      <w:r w:rsidRPr="006F7344">
        <w:t>Pratiwi</w:t>
      </w:r>
      <w:proofErr w:type="spellEnd"/>
      <w:r w:rsidRPr="006F7344">
        <w:t xml:space="preserve">, CS., and </w:t>
      </w:r>
      <w:proofErr w:type="spellStart"/>
      <w:r w:rsidRPr="006F7344">
        <w:t>Sunaryo</w:t>
      </w:r>
      <w:proofErr w:type="spellEnd"/>
      <w:r w:rsidRPr="006F7344">
        <w:t xml:space="preserve">, S. (2021) contend that vigilante violence </w:t>
      </w:r>
      <w:r w:rsidRPr="006F7344">
        <w:lastRenderedPageBreak/>
        <w:t>surrounding charges of blasphemy in numerous nations, including Pakistan, Malaysia, and Indonesia, cannot be isolated from structural violence caused by the state through the preservation of legislation.</w:t>
      </w:r>
    </w:p>
    <w:p w14:paraId="1562E16A" w14:textId="3773D0F0" w:rsidR="006A65C3" w:rsidRPr="006F7344" w:rsidRDefault="006A65C3" w:rsidP="0032175F">
      <w:pPr>
        <w:pStyle w:val="ParagraphNormal"/>
      </w:pPr>
      <w:r w:rsidRPr="006F7344">
        <w:t xml:space="preserve">To study the aforementioned three questions, a theoretical framework pertaining to Islamic populism in Indonesia, the conception of vigilantism, and accounts of the vigilante instances that affected </w:t>
      </w:r>
      <w:proofErr w:type="spellStart"/>
      <w:r w:rsidRPr="006F7344">
        <w:rPr>
          <w:rStyle w:val="Emphasis"/>
          <w:color w:val="252525"/>
        </w:rPr>
        <w:t>Gafatar</w:t>
      </w:r>
      <w:proofErr w:type="spellEnd"/>
      <w:r w:rsidRPr="006F7344">
        <w:rPr>
          <w:rStyle w:val="Emphasis"/>
          <w:color w:val="252525"/>
        </w:rPr>
        <w:t>, Ahmadiyya</w:t>
      </w:r>
      <w:r w:rsidRPr="006F7344">
        <w:t xml:space="preserve">, and </w:t>
      </w:r>
      <w:proofErr w:type="spellStart"/>
      <w:r w:rsidRPr="006F7344">
        <w:rPr>
          <w:rStyle w:val="Emphasis"/>
          <w:color w:val="252525"/>
        </w:rPr>
        <w:t>Meiliana</w:t>
      </w:r>
      <w:proofErr w:type="spellEnd"/>
      <w:r w:rsidRPr="006F7344">
        <w:rPr>
          <w:rStyle w:val="Emphasis"/>
          <w:color w:val="252525"/>
        </w:rPr>
        <w:t xml:space="preserve"> </w:t>
      </w:r>
      <w:r w:rsidRPr="006F7344">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3A0B5B49" w:rsidR="005E4009" w:rsidRPr="006F7344" w:rsidRDefault="001B073E">
      <w:pPr>
        <w:pStyle w:val="Heading2"/>
        <w:numPr>
          <w:ilvl w:val="1"/>
          <w:numId w:val="21"/>
        </w:numPr>
      </w:pPr>
      <w:bookmarkStart w:id="174" w:name="_Toc121200583"/>
      <w:r w:rsidRPr="006F7344">
        <w:t xml:space="preserve">Theory </w:t>
      </w:r>
      <w:r w:rsidR="005E4009" w:rsidRPr="006F7344">
        <w:t>and Conceptual Framework</w:t>
      </w:r>
      <w:bookmarkEnd w:id="174"/>
    </w:p>
    <w:p w14:paraId="67A268D5" w14:textId="77777777" w:rsidR="00C66F87" w:rsidRPr="00C66F87"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6F7344" w:rsidRDefault="005E4009" w:rsidP="00C66F87">
      <w:pPr>
        <w:pStyle w:val="Heading3"/>
      </w:pPr>
      <w:bookmarkStart w:id="175" w:name="_Toc121200584"/>
      <w:r w:rsidRPr="006F7344">
        <w:t>Populism of Islam</w:t>
      </w:r>
      <w:r w:rsidR="001B073E" w:rsidRPr="006F7344">
        <w:t xml:space="preserve"> in Indonesia</w:t>
      </w:r>
      <w:bookmarkEnd w:id="173"/>
      <w:bookmarkEnd w:id="175"/>
    </w:p>
    <w:p w14:paraId="529DA7BE" w14:textId="6AEB1A1E" w:rsidR="001303A1" w:rsidRPr="006F7344" w:rsidRDefault="001303A1" w:rsidP="0032175F">
      <w:pPr>
        <w:pStyle w:val="ParagraphafSubheader"/>
        <w:rPr>
          <w:rFonts w:ascii="Times New Roman" w:hAnsi="Times New Roman"/>
          <w:b/>
          <w:bCs/>
          <w:sz w:val="36"/>
          <w:szCs w:val="36"/>
          <w:lang w:bidi="ar-SA"/>
          <w14:ligatures w14:val="none"/>
          <w14:numSpacing w14:val="default"/>
        </w:rPr>
      </w:pPr>
      <w:bookmarkStart w:id="176" w:name="_Toc118302774"/>
      <w:r w:rsidRPr="006F7344">
        <w:t>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proofErr w:type="spellStart"/>
      <w:r w:rsidRPr="006F7344">
        <w:t>Hadiz</w:t>
      </w:r>
      <w:proofErr w:type="spellEnd"/>
      <w:r w:rsidRPr="006F7344">
        <w:t xml:space="preserve">, 2016: p. 187). </w:t>
      </w:r>
      <w:proofErr w:type="spellStart"/>
      <w:r w:rsidRPr="006F7344">
        <w:t>Historiographically</w:t>
      </w:r>
      <w:proofErr w:type="spellEnd"/>
      <w:r w:rsidRPr="006F7344">
        <w:t>,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which succeeded in erasing 7 words from Precepts 1 Pancasila by eliminating the phrase "the obligation to implement Islamic Sharia for its adherents."</w:t>
      </w:r>
    </w:p>
    <w:p w14:paraId="242FF231"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lastRenderedPageBreak/>
        <w:tab/>
      </w:r>
      <w:r w:rsidRPr="006F7344">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proofErr w:type="spellStart"/>
      <w:r w:rsidRPr="006F7344">
        <w:t>Hadiz</w:t>
      </w:r>
      <w:proofErr w:type="spellEnd"/>
      <w:r w:rsidRPr="006F7344">
        <w:t>, 2018).</w:t>
      </w:r>
    </w:p>
    <w:p w14:paraId="707747CF"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6F7344">
        <w:t xml:space="preserve">Furthermore, under Jokowi's reign, Islamic populism has grown once </w:t>
      </w:r>
      <w:proofErr w:type="spellStart"/>
      <w:r w:rsidRPr="006F7344">
        <w:t>more.Public</w:t>
      </w:r>
      <w:proofErr w:type="spellEnd"/>
      <w:r w:rsidRPr="006F7344">
        <w:t xml:space="preserve"> opinion </w:t>
      </w:r>
      <w:proofErr w:type="spellStart"/>
      <w:r w:rsidRPr="006F7344">
        <w:t>favored</w:t>
      </w:r>
      <w:proofErr w:type="spellEnd"/>
      <w:r w:rsidRPr="006F7344">
        <w:t xml:space="preserve"> the removal of </w:t>
      </w:r>
      <w:proofErr w:type="spellStart"/>
      <w:r w:rsidRPr="006F7344">
        <w:rPr>
          <w:rStyle w:val="Emphasis"/>
          <w:color w:val="252525"/>
        </w:rPr>
        <w:t>Ahok</w:t>
      </w:r>
      <w:proofErr w:type="spellEnd"/>
      <w:r w:rsidRPr="006F7344">
        <w:rPr>
          <w:rStyle w:val="Emphasis"/>
          <w:color w:val="252525"/>
        </w:rPr>
        <w:t>,</w:t>
      </w:r>
      <w:r w:rsidRPr="006F7344">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w:t>
      </w:r>
      <w:proofErr w:type="spellStart"/>
      <w:r w:rsidRPr="006F7344">
        <w:t>Ahok</w:t>
      </w:r>
      <w:proofErr w:type="spellEnd"/>
      <w:r w:rsidRPr="006F7344">
        <w:t xml:space="preserve"> was thwarted (</w:t>
      </w:r>
      <w:proofErr w:type="spellStart"/>
      <w:r w:rsidRPr="006F7344">
        <w:t>Hadiz</w:t>
      </w:r>
      <w:proofErr w:type="spellEnd"/>
      <w:r w:rsidRPr="006F7344">
        <w:t xml:space="preserve">, 2016; </w:t>
      </w:r>
      <w:proofErr w:type="spellStart"/>
      <w:r w:rsidRPr="006F7344">
        <w:t>Hadiz</w:t>
      </w:r>
      <w:proofErr w:type="spellEnd"/>
      <w:r w:rsidRPr="006F7344">
        <w:t>, 2018).</w:t>
      </w:r>
    </w:p>
    <w:p w14:paraId="55949A6A" w14:textId="2B0ACF21"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6F7344">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w:t>
      </w:r>
      <w:proofErr w:type="spellStart"/>
      <w:r w:rsidRPr="006F7344">
        <w:t>Hadiz</w:t>
      </w:r>
      <w:proofErr w:type="spellEnd"/>
      <w:r w:rsidRPr="006F7344">
        <w:t>, 2016) or caused by other factors?</w:t>
      </w:r>
    </w:p>
    <w:p w14:paraId="1BDDF9A4" w14:textId="33DDB1BE" w:rsidR="003653CC" w:rsidRPr="006F7344" w:rsidRDefault="005E4009" w:rsidP="00C66F87">
      <w:pPr>
        <w:pStyle w:val="Heading3"/>
      </w:pPr>
      <w:bookmarkStart w:id="177" w:name="_Toc121200585"/>
      <w:r w:rsidRPr="006F7344">
        <w:t xml:space="preserve">Conception of </w:t>
      </w:r>
      <w:r w:rsidR="00E60EB9" w:rsidRPr="006F7344">
        <w:rPr>
          <w:i/>
          <w:iCs/>
        </w:rPr>
        <w:t xml:space="preserve">Main Hakim </w:t>
      </w:r>
      <w:proofErr w:type="spellStart"/>
      <w:r w:rsidR="00E60EB9" w:rsidRPr="006F7344">
        <w:rPr>
          <w:i/>
          <w:iCs/>
        </w:rPr>
        <w:t>Sendiri</w:t>
      </w:r>
      <w:bookmarkEnd w:id="177"/>
      <w:proofErr w:type="spellEnd"/>
      <w:r w:rsidR="00E60EB9" w:rsidRPr="006F7344">
        <w:t xml:space="preserve"> </w:t>
      </w:r>
      <w:bookmarkEnd w:id="176"/>
    </w:p>
    <w:p w14:paraId="4529B368" w14:textId="6657B124" w:rsidR="005B128A" w:rsidRPr="006F7344" w:rsidRDefault="005B128A" w:rsidP="0032175F">
      <w:pPr>
        <w:pStyle w:val="ParagraphafSubheader"/>
        <w:rPr>
          <w:b/>
          <w:bCs/>
        </w:rPr>
      </w:pPr>
      <w:bookmarkStart w:id="178" w:name="_Toc118302775"/>
      <w:r w:rsidRPr="006F7344">
        <w:t xml:space="preserve">Before </w:t>
      </w:r>
      <w:proofErr w:type="spellStart"/>
      <w:r w:rsidRPr="006F7344">
        <w:t>analyzing</w:t>
      </w:r>
      <w:proofErr w:type="spellEnd"/>
      <w:r w:rsidRPr="006F7344">
        <w:t xml:space="preserve"> the circumstances and actors surrounding the </w:t>
      </w:r>
      <w:r w:rsidRPr="006F7344">
        <w:rPr>
          <w:i/>
          <w:iCs/>
        </w:rPr>
        <w:t xml:space="preserve">Ahmadiyya, </w:t>
      </w:r>
      <w:proofErr w:type="spellStart"/>
      <w:r w:rsidRPr="006F7344">
        <w:rPr>
          <w:i/>
          <w:iCs/>
        </w:rPr>
        <w:t>Gafatar</w:t>
      </w:r>
      <w:proofErr w:type="spellEnd"/>
      <w:r w:rsidRPr="006F7344">
        <w:rPr>
          <w:i/>
          <w:iCs/>
        </w:rPr>
        <w:t xml:space="preserve">, </w:t>
      </w:r>
      <w:r w:rsidRPr="006F7344">
        <w:t>and</w:t>
      </w:r>
      <w:r w:rsidRPr="006F7344">
        <w:rPr>
          <w:i/>
          <w:iCs/>
        </w:rPr>
        <w:t xml:space="preserve"> </w:t>
      </w:r>
      <w:proofErr w:type="spellStart"/>
      <w:r w:rsidRPr="006F7344">
        <w:rPr>
          <w:i/>
          <w:iCs/>
        </w:rPr>
        <w:t>Meiliana</w:t>
      </w:r>
      <w:proofErr w:type="spellEnd"/>
      <w:r w:rsidRPr="006F7344">
        <w:rPr>
          <w:i/>
          <w:iCs/>
        </w:rPr>
        <w:t xml:space="preserve"> </w:t>
      </w:r>
      <w:r w:rsidRPr="006F7344">
        <w:t xml:space="preserve">situations that caused the Main Hakim </w:t>
      </w:r>
      <w:proofErr w:type="spellStart"/>
      <w:r w:rsidRPr="006F7344">
        <w:t>Sendiri</w:t>
      </w:r>
      <w:proofErr w:type="spellEnd"/>
      <w:r w:rsidRPr="006F7344">
        <w:t xml:space="preserve">, this part offers a brief description of each case and how the </w:t>
      </w:r>
      <w:r w:rsidRPr="006F7344">
        <w:rPr>
          <w:i/>
          <w:iCs/>
        </w:rPr>
        <w:t xml:space="preserve">Main Hakim </w:t>
      </w:r>
      <w:proofErr w:type="spellStart"/>
      <w:r w:rsidRPr="006F7344">
        <w:rPr>
          <w:i/>
          <w:iCs/>
        </w:rPr>
        <w:t>Sendiri</w:t>
      </w:r>
      <w:proofErr w:type="spellEnd"/>
      <w:r w:rsidRPr="006F7344">
        <w:t xml:space="preserve"> affects its adherents and society. Then, to what degree do vigilante activities represent the </w:t>
      </w:r>
      <w:r w:rsidR="009C7EAD" w:rsidRPr="006F7344">
        <w:t>s</w:t>
      </w:r>
      <w:r w:rsidRPr="006F7344">
        <w:t xml:space="preserve">tate's inability to prevent violence against its citizens? This description gives guidance for determining the influencing variables and actors engaged in vigilante justice, which the next section </w:t>
      </w:r>
      <w:proofErr w:type="spellStart"/>
      <w:r w:rsidRPr="006F7344">
        <w:t>analyzes</w:t>
      </w:r>
      <w:proofErr w:type="spellEnd"/>
      <w:r w:rsidRPr="006F7344">
        <w:t xml:space="preserve">. </w:t>
      </w:r>
      <w:r w:rsidRPr="006F7344">
        <w:rPr>
          <w:i/>
          <w:iCs/>
        </w:rPr>
        <w:t xml:space="preserve">Main Hakim </w:t>
      </w:r>
      <w:proofErr w:type="spellStart"/>
      <w:r w:rsidRPr="006F7344">
        <w:rPr>
          <w:i/>
          <w:iCs/>
        </w:rPr>
        <w:t>Sendiri</w:t>
      </w:r>
      <w:proofErr w:type="spellEnd"/>
      <w:r w:rsidRPr="006F7344">
        <w:t xml:space="preserve">, or what is called as </w:t>
      </w:r>
      <w:r w:rsidRPr="006F7344">
        <w:rPr>
          <w:i/>
          <w:iCs/>
        </w:rPr>
        <w:t>"</w:t>
      </w:r>
      <w:proofErr w:type="spellStart"/>
      <w:r w:rsidRPr="006F7344">
        <w:rPr>
          <w:i/>
          <w:iCs/>
        </w:rPr>
        <w:t>eigentrechting</w:t>
      </w:r>
      <w:proofErr w:type="spellEnd"/>
      <w:r w:rsidRPr="006F7344">
        <w:rPr>
          <w:i/>
          <w:iCs/>
        </w:rPr>
        <w:t>"</w:t>
      </w:r>
      <w:r w:rsidRPr="006F7344">
        <w:t xml:space="preserve"> in Dutch, is described as trying an accused criminal without recourse to the legal system or taking the law into one's own hands. </w:t>
      </w:r>
    </w:p>
    <w:p w14:paraId="3237F5BD" w14:textId="77777777" w:rsidR="005B128A" w:rsidRPr="006F7344" w:rsidRDefault="005B128A" w:rsidP="0032175F">
      <w:pPr>
        <w:pStyle w:val="ParagraphNormal"/>
        <w:rPr>
          <w:b/>
          <w:bCs/>
        </w:rPr>
      </w:pPr>
      <w:r w:rsidRPr="006F7344">
        <w:lastRenderedPageBreak/>
        <w:t xml:space="preserve">According to Merriam-Webster, a vigilante group is "a group of non-police volunteers who decide on their own to combat crime and punish offenders." According to the former Supreme Court Justice of Indonesia, </w:t>
      </w:r>
      <w:proofErr w:type="spellStart"/>
      <w:r w:rsidRPr="006F7344">
        <w:t>Sudikno</w:t>
      </w:r>
      <w:proofErr w:type="spellEnd"/>
      <w:r w:rsidRPr="006F7344">
        <w:t xml:space="preserve"> </w:t>
      </w:r>
      <w:proofErr w:type="spellStart"/>
      <w:r w:rsidRPr="006F7344">
        <w:t>Mertokusumo</w:t>
      </w:r>
      <w:proofErr w:type="spellEnd"/>
      <w:r w:rsidRPr="006F7344">
        <w:t xml:space="preserve"> (1996: p. 23), </w:t>
      </w:r>
      <w:r w:rsidRPr="006F7344">
        <w:rPr>
          <w:i/>
          <w:iCs/>
        </w:rPr>
        <w:t xml:space="preserve">Main Hakim </w:t>
      </w:r>
      <w:proofErr w:type="spellStart"/>
      <w:r w:rsidRPr="006F7344">
        <w:rPr>
          <w:i/>
          <w:iCs/>
        </w:rPr>
        <w:t>Sendiri</w:t>
      </w:r>
      <w:proofErr w:type="spellEnd"/>
      <w:r w:rsidRPr="006F7344">
        <w:t xml:space="preserve"> can also be seen as vigilante activities or a type of arbitrary exercise of rights based on one's own desire, without the agreement of the other person involved. In other words, </w:t>
      </w:r>
      <w:r w:rsidRPr="006F7344">
        <w:rPr>
          <w:i/>
          <w:iCs/>
        </w:rPr>
        <w:t xml:space="preserve">Main Hakim </w:t>
      </w:r>
      <w:proofErr w:type="spellStart"/>
      <w:r w:rsidRPr="006F7344">
        <w:rPr>
          <w:i/>
          <w:iCs/>
        </w:rPr>
        <w:t>Sendiri</w:t>
      </w:r>
      <w:proofErr w:type="spellEnd"/>
      <w:r w:rsidRPr="006F7344">
        <w:t xml:space="preserve"> are the individual application of punishments. </w:t>
      </w:r>
    </w:p>
    <w:p w14:paraId="1AC72335" w14:textId="77777777" w:rsidR="005B128A" w:rsidRPr="006F7344" w:rsidRDefault="005B128A" w:rsidP="0032175F">
      <w:pPr>
        <w:pStyle w:val="ParagraphNormal"/>
        <w:rPr>
          <w:b/>
          <w:bCs/>
        </w:rPr>
      </w:pPr>
      <w:r w:rsidRPr="006F7344">
        <w:t xml:space="preserve">In a community where religion is seen as an </w:t>
      </w:r>
      <w:proofErr w:type="spellStart"/>
      <w:r w:rsidRPr="006F7344">
        <w:t>honor</w:t>
      </w:r>
      <w:proofErr w:type="spellEnd"/>
      <w:r w:rsidRPr="006F7344">
        <w:t xml:space="preserve"> for its believers, religion and all of its components, including its doctrines, symbols, holy texts, prophets, and religious leaders, are regarded as part of that </w:t>
      </w:r>
      <w:proofErr w:type="spellStart"/>
      <w:r w:rsidRPr="006F7344">
        <w:t>honor</w:t>
      </w:r>
      <w:proofErr w:type="spellEnd"/>
      <w:r w:rsidRPr="006F7344">
        <w:t xml:space="preserve">. For some religious members, especially </w:t>
      </w:r>
      <w:proofErr w:type="spellStart"/>
      <w:r w:rsidRPr="006F7344">
        <w:t>hardline</w:t>
      </w:r>
      <w:proofErr w:type="spellEnd"/>
      <w:r w:rsidRPr="006F7344">
        <w:t xml:space="preserve"> religious devotees, those who assault the </w:t>
      </w:r>
      <w:proofErr w:type="spellStart"/>
      <w:r w:rsidRPr="006F7344">
        <w:t>honor</w:t>
      </w:r>
      <w:proofErr w:type="spellEnd"/>
      <w:r w:rsidRPr="006F7344">
        <w:t xml:space="preserve"> of their religion are adversaries since they have attacked both their </w:t>
      </w:r>
      <w:proofErr w:type="spellStart"/>
      <w:r w:rsidRPr="006F7344">
        <w:t>honor</w:t>
      </w:r>
      <w:proofErr w:type="spellEnd"/>
      <w:r w:rsidRPr="006F7344">
        <w:t xml:space="preserve"> and their lives. People who subscribe to extremist religions are deemed deserving of harsh punishments including the death sentence. For some, though, the death sentence is excessive. </w:t>
      </w:r>
    </w:p>
    <w:p w14:paraId="0AA4A710" w14:textId="761A3208" w:rsidR="009F12F4" w:rsidRPr="006F7344" w:rsidRDefault="005B128A" w:rsidP="0032175F">
      <w:pPr>
        <w:pStyle w:val="ParagraphNormal"/>
        <w:rPr>
          <w:b/>
          <w:bCs/>
        </w:rPr>
      </w:pPr>
      <w:r w:rsidRPr="006F7344">
        <w:t xml:space="preserve">However, they are </w:t>
      </w:r>
      <w:proofErr w:type="spellStart"/>
      <w:r w:rsidRPr="006F7344">
        <w:t>labeled</w:t>
      </w:r>
      <w:proofErr w:type="spellEnd"/>
      <w:r w:rsidRPr="006F7344">
        <w:t xml:space="preserve">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6F7344">
        <w:t>.</w:t>
      </w:r>
    </w:p>
    <w:p w14:paraId="5D402848" w14:textId="65326561" w:rsidR="005B128A" w:rsidRPr="006F7344" w:rsidRDefault="005B128A" w:rsidP="00C66F87">
      <w:pPr>
        <w:pStyle w:val="Heading3"/>
        <w:rPr>
          <w:rFonts w:cs="Angsana New"/>
          <w:szCs w:val="32"/>
        </w:rPr>
      </w:pPr>
      <w:bookmarkStart w:id="179" w:name="_Toc121200586"/>
      <w:r w:rsidRPr="006F7344">
        <w:rPr>
          <w:i/>
          <w:iCs/>
        </w:rPr>
        <w:t xml:space="preserve">Main Hakim </w:t>
      </w:r>
      <w:proofErr w:type="spellStart"/>
      <w:r w:rsidRPr="006F7344">
        <w:rPr>
          <w:i/>
          <w:iCs/>
        </w:rPr>
        <w:t>Sendiri</w:t>
      </w:r>
      <w:proofErr w:type="spellEnd"/>
      <w:r w:rsidRPr="006F7344">
        <w:t xml:space="preserve">  Under Anti-Blasphemy Law Regime</w:t>
      </w:r>
      <w:r w:rsidRPr="006F7344">
        <w:rPr>
          <w:rFonts w:cs="Angsana New"/>
          <w:szCs w:val="32"/>
        </w:rPr>
        <w:t>.</w:t>
      </w:r>
      <w:bookmarkEnd w:id="179"/>
    </w:p>
    <w:p w14:paraId="384D7A39" w14:textId="5C982512" w:rsidR="00BB75B8" w:rsidRPr="006F7344" w:rsidRDefault="00BB75B8" w:rsidP="00C66F87">
      <w:pPr>
        <w:pStyle w:val="Heading4"/>
        <w:numPr>
          <w:ilvl w:val="0"/>
          <w:numId w:val="45"/>
        </w:numPr>
        <w:ind w:left="360"/>
      </w:pPr>
      <w:r w:rsidRPr="00C66F87">
        <w:rPr>
          <w:i/>
        </w:rPr>
        <w:t xml:space="preserve">Main Hakim </w:t>
      </w:r>
      <w:proofErr w:type="spellStart"/>
      <w:r w:rsidRPr="00C66F87">
        <w:rPr>
          <w:i/>
        </w:rPr>
        <w:t>Sendiri</w:t>
      </w:r>
      <w:proofErr w:type="spellEnd"/>
      <w:r w:rsidRPr="006F7344">
        <w:t xml:space="preserve"> Against Ahmadiyya</w:t>
      </w:r>
      <w:bookmarkEnd w:id="178"/>
    </w:p>
    <w:p w14:paraId="37558E5E" w14:textId="4E07441A" w:rsidR="00D2455E" w:rsidRPr="006F7344" w:rsidRDefault="00C84360" w:rsidP="00D2455E">
      <w:pPr>
        <w:pStyle w:val="ParagraphafSubheader"/>
      </w:pPr>
      <w:r w:rsidRPr="006F7344">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w:t>
      </w:r>
      <w:r w:rsidRPr="006F7344">
        <w:lastRenderedPageBreak/>
        <w:t xml:space="preserve">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6F7344">
        <w:t>Ma'ruf</w:t>
      </w:r>
      <w:proofErr w:type="spellEnd"/>
      <w:r w:rsidRPr="006F7344">
        <w:t xml:space="preserve"> Amin, once told the BBC:</w:t>
      </w:r>
    </w:p>
    <w:p w14:paraId="07CC7250" w14:textId="0548B348" w:rsidR="00C84360" w:rsidRPr="006F7344" w:rsidRDefault="00C84360" w:rsidP="00C84360">
      <w:pPr>
        <w:pStyle w:val="Quote"/>
      </w:pPr>
      <w:r w:rsidRPr="006F7344">
        <w:t xml:space="preserve">''Because Ahmadiyya considers there is a prophet after Prophet Muhammad. It's an opinion that can't be disputed anymore. In the agreement of all Muslims in the world, </w:t>
      </w:r>
      <w:proofErr w:type="spellStart"/>
      <w:r w:rsidRPr="006F7344">
        <w:t>tajdid</w:t>
      </w:r>
      <w:proofErr w:type="spellEnd"/>
      <w:r w:rsidRPr="006F7344">
        <w:t xml:space="preserve"> (reform) is allowed but it is a movement. But if the </w:t>
      </w:r>
      <w:proofErr w:type="spellStart"/>
      <w:r w:rsidRPr="006F7344">
        <w:t>tajdid</w:t>
      </w:r>
      <w:proofErr w:type="spellEnd"/>
      <w:r w:rsidRPr="006F7344">
        <w:t xml:space="preserve"> then says there was a prophet after the Prophet Muhammad, it is a deviant. It goes beyond the definition of </w:t>
      </w:r>
      <w:proofErr w:type="spellStart"/>
      <w:r w:rsidRPr="006F7344">
        <w:t>tajdid</w:t>
      </w:r>
      <w:proofErr w:type="spellEnd"/>
      <w:r w:rsidRPr="006F7344">
        <w:t>. carry the name of Islam."</w:t>
      </w:r>
      <w:r w:rsidRPr="00E82028">
        <w:rPr>
          <w:rStyle w:val="FootnoteReference"/>
        </w:rPr>
        <w:footnoteReference w:id="252"/>
      </w:r>
    </w:p>
    <w:p w14:paraId="511276EB" w14:textId="7D17DA37" w:rsidR="00024532" w:rsidRPr="006F7344" w:rsidRDefault="00024532" w:rsidP="00024532">
      <w:pPr>
        <w:pStyle w:val="ParagraphNormal"/>
      </w:pPr>
      <w:r w:rsidRPr="006F7344">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6F7344">
        <w:t>Yendra</w:t>
      </w:r>
      <w:proofErr w:type="spellEnd"/>
      <w:r w:rsidRPr="006F7344">
        <w:t xml:space="preserve"> </w:t>
      </w:r>
      <w:proofErr w:type="spellStart"/>
      <w:r w:rsidRPr="006F7344">
        <w:t>Budiandra</w:t>
      </w:r>
      <w:proofErr w:type="spellEnd"/>
      <w:r w:rsidRPr="006F7344">
        <w:t>:</w:t>
      </w:r>
    </w:p>
    <w:p w14:paraId="4C7983C6" w14:textId="1D9253A7" w:rsidR="00024532" w:rsidRPr="006F7344" w:rsidRDefault="00024532" w:rsidP="00024532">
      <w:pPr>
        <w:pStyle w:val="Quote"/>
      </w:pPr>
      <w:r w:rsidRPr="006F7344">
        <w:t xml:space="preserve">“The Qur'an is the holy book of the Ahmadiyya Muslim community that must be read and is a guide for life, while the </w:t>
      </w:r>
      <w:proofErr w:type="spellStart"/>
      <w:r w:rsidRPr="006F7344">
        <w:t>Tazdkirah</w:t>
      </w:r>
      <w:proofErr w:type="spellEnd"/>
      <w:r w:rsidRPr="006F7344">
        <w:t xml:space="preserve"> is like other books of </w:t>
      </w:r>
      <w:proofErr w:type="spellStart"/>
      <w:r w:rsidRPr="006F7344">
        <w:t>Hazrat</w:t>
      </w:r>
      <w:proofErr w:type="spellEnd"/>
      <w:r w:rsidRPr="006F7344">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82028">
        <w:rPr>
          <w:rStyle w:val="FootnoteReference"/>
        </w:rPr>
        <w:footnoteReference w:id="253"/>
      </w:r>
    </w:p>
    <w:p w14:paraId="05D6B211" w14:textId="10F057CC" w:rsidR="009C7EAD" w:rsidRPr="006F7344" w:rsidRDefault="009C7EAD" w:rsidP="0032175F">
      <w:pPr>
        <w:pStyle w:val="ParagraphNormal"/>
        <w:rPr>
          <w:rFonts w:ascii="Times New Roman" w:hAnsi="Times New Roman"/>
          <w:b/>
          <w:bCs/>
          <w:sz w:val="27"/>
          <w:szCs w:val="27"/>
          <w:lang w:bidi="ar-SA"/>
          <w14:ligatures w14:val="none"/>
          <w14:numSpacing w14:val="default"/>
        </w:rPr>
      </w:pPr>
      <w:r w:rsidRPr="006F7344">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6F7344">
        <w:t>Alauddin</w:t>
      </w:r>
      <w:proofErr w:type="spellEnd"/>
      <w:r w:rsidRPr="006F7344">
        <w:t xml:space="preserve"> Makassar, Professor DR. </w:t>
      </w:r>
      <w:proofErr w:type="spellStart"/>
      <w:r w:rsidRPr="006F7344">
        <w:t>Qasim</w:t>
      </w:r>
      <w:proofErr w:type="spellEnd"/>
      <w:r w:rsidRPr="006F7344">
        <w:t xml:space="preserve"> </w:t>
      </w:r>
      <w:proofErr w:type="spellStart"/>
      <w:r w:rsidRPr="006F7344">
        <w:t>Mathar</w:t>
      </w:r>
      <w:proofErr w:type="spellEnd"/>
      <w:r w:rsidRPr="006F7344">
        <w:t>, a theology lecturer at the State Islamic University (UIN), who stated that:</w:t>
      </w:r>
    </w:p>
    <w:p w14:paraId="75C0C0D3" w14:textId="0C25B81A" w:rsidR="00ED28D3" w:rsidRPr="006F7344" w:rsidRDefault="000F2189" w:rsidP="000F2189">
      <w:pPr>
        <w:pStyle w:val="Quote"/>
      </w:pPr>
      <w:r w:rsidRPr="006F7344">
        <w:t>“It is impossible for them to be called a religion that is not Islam, for example they are told to take another name. Because their practice of religion is Islam, their mosque and way of praying is Islam. They fast during Ramadan, they go for Hajj too, and so on.”</w:t>
      </w:r>
      <w:r w:rsidRPr="00E82028">
        <w:rPr>
          <w:rStyle w:val="FootnoteReference"/>
        </w:rPr>
        <w:footnoteReference w:id="254"/>
      </w:r>
    </w:p>
    <w:p w14:paraId="28989412" w14:textId="116BF10C" w:rsidR="009C7EAD" w:rsidRPr="006F7344" w:rsidRDefault="009C7EAD" w:rsidP="0032175F">
      <w:pPr>
        <w:pStyle w:val="ParagraphNormal"/>
      </w:pPr>
      <w:r w:rsidRPr="006F7344">
        <w:rPr>
          <w:lang w:eastAsia="en-GB" w:bidi="ar-SA"/>
        </w:rPr>
        <w:lastRenderedPageBreak/>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w:t>
      </w:r>
      <w:proofErr w:type="spellStart"/>
      <w:r w:rsidRPr="006F7344">
        <w:rPr>
          <w:lang w:eastAsia="en-GB" w:bidi="ar-SA"/>
        </w:rPr>
        <w:t>Sendiri</w:t>
      </w:r>
      <w:proofErr w:type="spellEnd"/>
      <w:r w:rsidRPr="006F7344">
        <w:rPr>
          <w:lang w:eastAsia="en-GB" w:bidi="ar-SA"/>
        </w:rPr>
        <w:t xml:space="preserve"> actions. Table 6 contains a list of </w:t>
      </w:r>
      <w:r w:rsidRPr="006F7344">
        <w:rPr>
          <w:i/>
          <w:iCs/>
          <w:lang w:eastAsia="en-GB" w:bidi="ar-SA"/>
        </w:rPr>
        <w:t xml:space="preserve">Main Hakim </w:t>
      </w:r>
      <w:proofErr w:type="spellStart"/>
      <w:r w:rsidRPr="006F7344">
        <w:rPr>
          <w:i/>
          <w:iCs/>
          <w:lang w:eastAsia="en-GB" w:bidi="ar-SA"/>
        </w:rPr>
        <w:t>Sendiri</w:t>
      </w:r>
      <w:proofErr w:type="spellEnd"/>
      <w:r w:rsidRPr="006F7344">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244ADBE6"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6</w:t>
      </w:r>
      <w:r w:rsidRPr="006F7344">
        <w:rPr>
          <w:noProof/>
        </w:rPr>
        <w:fldChar w:fldCharType="end"/>
      </w:r>
      <w:r w:rsidRPr="006F7344">
        <w:t xml:space="preserve">. Main Hakim </w:t>
      </w:r>
      <w:proofErr w:type="spellStart"/>
      <w:r w:rsidRPr="006F7344">
        <w:t>Sendiri</w:t>
      </w:r>
      <w:proofErr w:type="spellEnd"/>
      <w:r w:rsidRPr="006F7344">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6F7344"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6F7344" w:rsidRDefault="000F2189" w:rsidP="000F207E">
            <w:pPr>
              <w:spacing w:line="360" w:lineRule="auto"/>
              <w:ind w:right="53"/>
              <w:jc w:val="center"/>
              <w:rPr>
                <w:sz w:val="20"/>
                <w:szCs w:val="20"/>
              </w:rPr>
            </w:pPr>
            <w:r w:rsidRPr="006F7344">
              <w:rPr>
                <w:sz w:val="20"/>
                <w:szCs w:val="20"/>
              </w:rPr>
              <w:t>No</w:t>
            </w:r>
          </w:p>
        </w:tc>
        <w:tc>
          <w:tcPr>
            <w:tcW w:w="1878" w:type="dxa"/>
          </w:tcPr>
          <w:p w14:paraId="007B1A2B" w14:textId="77777777" w:rsidR="000F2189" w:rsidRPr="006F7344"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&amp; Place</w:t>
            </w:r>
          </w:p>
        </w:tc>
        <w:tc>
          <w:tcPr>
            <w:tcW w:w="5952" w:type="dxa"/>
          </w:tcPr>
          <w:p w14:paraId="0DA7A616" w14:textId="7894909F" w:rsidR="000F2189" w:rsidRPr="006F7344" w:rsidRDefault="000F2189" w:rsidP="00453263">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Forms of Vigilantism Violence </w:t>
            </w:r>
          </w:p>
        </w:tc>
      </w:tr>
      <w:tr w:rsidR="000F2189" w:rsidRPr="006F7344"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6F7344" w:rsidRDefault="000F2189" w:rsidP="00453263">
            <w:pPr>
              <w:ind w:right="51"/>
              <w:jc w:val="both"/>
              <w:rPr>
                <w:sz w:val="20"/>
                <w:szCs w:val="20"/>
              </w:rPr>
            </w:pPr>
            <w:r w:rsidRPr="006F7344">
              <w:rPr>
                <w:sz w:val="20"/>
                <w:szCs w:val="20"/>
              </w:rPr>
              <w:t>1</w:t>
            </w:r>
          </w:p>
        </w:tc>
        <w:tc>
          <w:tcPr>
            <w:tcW w:w="1878" w:type="dxa"/>
          </w:tcPr>
          <w:p w14:paraId="53719BE7" w14:textId="77777777" w:rsidR="000F2189" w:rsidRPr="006F7344"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In </w:t>
            </w:r>
            <w:proofErr w:type="spellStart"/>
            <w:r w:rsidRPr="006F7344">
              <w:rPr>
                <w:sz w:val="20"/>
                <w:szCs w:val="20"/>
              </w:rPr>
              <w:t>Cisalada</w:t>
            </w:r>
            <w:proofErr w:type="spellEnd"/>
            <w:r w:rsidRPr="006F7344">
              <w:rPr>
                <w:sz w:val="20"/>
                <w:szCs w:val="20"/>
              </w:rPr>
              <w:t>, West Java, in October 2010</w:t>
            </w:r>
          </w:p>
        </w:tc>
        <w:tc>
          <w:tcPr>
            <w:tcW w:w="5952" w:type="dxa"/>
          </w:tcPr>
          <w:p w14:paraId="4876C8EE" w14:textId="77777777" w:rsidR="000F2189" w:rsidRPr="006F7344"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A group of people burning of the Ahmadiyya mosque of An Nur.</w:t>
            </w:r>
          </w:p>
          <w:p w14:paraId="7E8BD405" w14:textId="4022B59E" w:rsidR="000F2189" w:rsidRPr="006F7344"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In 2007 there was a Joint Decree at the </w:t>
            </w:r>
            <w:proofErr w:type="spellStart"/>
            <w:r w:rsidRPr="006F7344">
              <w:rPr>
                <w:sz w:val="20"/>
                <w:szCs w:val="20"/>
              </w:rPr>
              <w:t>Ciampea</w:t>
            </w:r>
            <w:proofErr w:type="spellEnd"/>
            <w:r w:rsidRPr="006F7344">
              <w:rPr>
                <w:sz w:val="20"/>
                <w:szCs w:val="20"/>
              </w:rPr>
              <w:t xml:space="preserve"> District level, which was signed by the </w:t>
            </w:r>
            <w:proofErr w:type="spellStart"/>
            <w:r w:rsidRPr="006F7344">
              <w:rPr>
                <w:sz w:val="20"/>
                <w:szCs w:val="20"/>
              </w:rPr>
              <w:t>Camat</w:t>
            </w:r>
            <w:proofErr w:type="spellEnd"/>
            <w:r w:rsidRPr="006F7344">
              <w:rPr>
                <w:sz w:val="20"/>
                <w:szCs w:val="20"/>
              </w:rPr>
              <w:t xml:space="preserve">, </w:t>
            </w:r>
            <w:r w:rsidR="00A656E7" w:rsidRPr="006F7344">
              <w:rPr>
                <w:sz w:val="20"/>
                <w:szCs w:val="20"/>
              </w:rPr>
              <w:t xml:space="preserve">the </w:t>
            </w:r>
            <w:r w:rsidRPr="006F7344">
              <w:rPr>
                <w:sz w:val="20"/>
                <w:szCs w:val="20"/>
              </w:rPr>
              <w:t xml:space="preserve">MUI, </w:t>
            </w:r>
            <w:r w:rsidR="00A656E7" w:rsidRPr="006F7344">
              <w:rPr>
                <w:sz w:val="20"/>
                <w:szCs w:val="20"/>
              </w:rPr>
              <w:t xml:space="preserve">the </w:t>
            </w:r>
            <w:r w:rsidRPr="006F7344">
              <w:rPr>
                <w:sz w:val="20"/>
                <w:szCs w:val="20"/>
              </w:rPr>
              <w:t xml:space="preserve">KUA which stated that there should be no activities of the Ahmadiyya congregation. Then, on Monday, July 12, 2010, thousands of </w:t>
            </w:r>
            <w:proofErr w:type="spellStart"/>
            <w:r w:rsidRPr="006F7344">
              <w:rPr>
                <w:sz w:val="20"/>
                <w:szCs w:val="20"/>
              </w:rPr>
              <w:t>Cisalada</w:t>
            </w:r>
            <w:proofErr w:type="spellEnd"/>
            <w:r w:rsidRPr="006F7344">
              <w:rPr>
                <w:sz w:val="20"/>
                <w:szCs w:val="20"/>
              </w:rPr>
              <w:t xml:space="preserve"> residents visited the location of Ahmadiyya followers and refused to build </w:t>
            </w:r>
            <w:r w:rsidR="000F207E" w:rsidRPr="006F7344">
              <w:rPr>
                <w:sz w:val="20"/>
                <w:szCs w:val="20"/>
              </w:rPr>
              <w:t>several</w:t>
            </w:r>
            <w:r w:rsidRPr="006F7344">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6F7344">
              <w:rPr>
                <w:sz w:val="20"/>
                <w:szCs w:val="20"/>
              </w:rPr>
              <w:t>2010,</w:t>
            </w:r>
            <w:r w:rsidRPr="006F7344">
              <w:rPr>
                <w:sz w:val="20"/>
                <w:szCs w:val="20"/>
              </w:rPr>
              <w:t xml:space="preserve"> there was an incident of throwing stones at one of the children of Ahmadiyya followers.</w:t>
            </w:r>
            <w:r w:rsidR="000F207E" w:rsidRPr="00E82028">
              <w:rPr>
                <w:rStyle w:val="FootnoteReference"/>
              </w:rPr>
              <w:footnoteReference w:id="255"/>
            </w:r>
          </w:p>
        </w:tc>
      </w:tr>
      <w:tr w:rsidR="000F2189" w:rsidRPr="006F7344" w14:paraId="190A5417"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3CBD06DB" w14:textId="77777777" w:rsidR="000F2189" w:rsidRPr="006F7344" w:rsidRDefault="000F2189" w:rsidP="00453263">
            <w:pPr>
              <w:ind w:right="51"/>
              <w:jc w:val="both"/>
              <w:rPr>
                <w:sz w:val="20"/>
                <w:szCs w:val="20"/>
              </w:rPr>
            </w:pPr>
            <w:r w:rsidRPr="006F7344">
              <w:rPr>
                <w:sz w:val="20"/>
                <w:szCs w:val="20"/>
              </w:rPr>
              <w:t>2</w:t>
            </w:r>
          </w:p>
        </w:tc>
        <w:tc>
          <w:tcPr>
            <w:tcW w:w="1878" w:type="dxa"/>
          </w:tcPr>
          <w:p w14:paraId="3ABCE2C4" w14:textId="03F42398" w:rsidR="000F2189" w:rsidRPr="006F7344"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6 February 2011 in </w:t>
            </w:r>
            <w:proofErr w:type="spellStart"/>
            <w:r w:rsidRPr="006F7344">
              <w:rPr>
                <w:sz w:val="20"/>
                <w:szCs w:val="20"/>
              </w:rPr>
              <w:t>Cikeusik</w:t>
            </w:r>
            <w:proofErr w:type="spellEnd"/>
            <w:r w:rsidRPr="006F7344">
              <w:rPr>
                <w:sz w:val="20"/>
                <w:szCs w:val="20"/>
              </w:rPr>
              <w:t>, Bogor, West Java.</w:t>
            </w:r>
          </w:p>
        </w:tc>
        <w:tc>
          <w:tcPr>
            <w:tcW w:w="5952" w:type="dxa"/>
          </w:tcPr>
          <w:p w14:paraId="6A17404A" w14:textId="69E436B8" w:rsidR="000F2189" w:rsidRPr="006F7344" w:rsidRDefault="000F2189" w:rsidP="00453263">
            <w:pPr>
              <w:ind w:right="29"/>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Hundreds of mobs stormed and killed JAI 3 members killed and 5 </w:t>
            </w:r>
            <w:proofErr w:type="spellStart"/>
            <w:r w:rsidRPr="006F7344">
              <w:rPr>
                <w:sz w:val="20"/>
                <w:szCs w:val="20"/>
              </w:rPr>
              <w:t>injured.In</w:t>
            </w:r>
            <w:proofErr w:type="spellEnd"/>
            <w:r w:rsidRPr="006F7344">
              <w:rPr>
                <w:sz w:val="20"/>
                <w:szCs w:val="20"/>
              </w:rPr>
              <w:t xml:space="preserve"> 2000 violence against Ahmadiyya residents increased in </w:t>
            </w:r>
            <w:r w:rsidR="00A656E7" w:rsidRPr="006F7344">
              <w:rPr>
                <w:sz w:val="20"/>
                <w:szCs w:val="20"/>
              </w:rPr>
              <w:t xml:space="preserve"> </w:t>
            </w:r>
            <w:r w:rsidRPr="006F7344">
              <w:rPr>
                <w:sz w:val="20"/>
                <w:szCs w:val="20"/>
              </w:rPr>
              <w:t>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82028">
              <w:rPr>
                <w:rStyle w:val="FootnoteReference"/>
              </w:rPr>
              <w:footnoteReference w:id="256"/>
            </w:r>
          </w:p>
        </w:tc>
      </w:tr>
      <w:tr w:rsidR="000F2189" w:rsidRPr="006F7344"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6F7344" w:rsidRDefault="000F2189" w:rsidP="00453263">
            <w:pPr>
              <w:ind w:right="51"/>
              <w:jc w:val="both"/>
              <w:rPr>
                <w:sz w:val="20"/>
                <w:szCs w:val="20"/>
              </w:rPr>
            </w:pPr>
            <w:r w:rsidRPr="006F7344">
              <w:rPr>
                <w:sz w:val="20"/>
                <w:szCs w:val="20"/>
              </w:rPr>
              <w:t>3.</w:t>
            </w:r>
          </w:p>
        </w:tc>
        <w:tc>
          <w:tcPr>
            <w:tcW w:w="1878" w:type="dxa"/>
          </w:tcPr>
          <w:p w14:paraId="4DA79F85" w14:textId="77777777"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Friday, February 17, 2012, </w:t>
            </w:r>
            <w:proofErr w:type="spellStart"/>
            <w:r w:rsidRPr="006F7344">
              <w:rPr>
                <w:sz w:val="20"/>
                <w:szCs w:val="20"/>
              </w:rPr>
              <w:t>Cianjur</w:t>
            </w:r>
            <w:proofErr w:type="spellEnd"/>
            <w:r w:rsidRPr="006F7344">
              <w:rPr>
                <w:sz w:val="20"/>
                <w:szCs w:val="20"/>
              </w:rPr>
              <w:t xml:space="preserve"> Regency, West Java.</w:t>
            </w:r>
          </w:p>
        </w:tc>
        <w:tc>
          <w:tcPr>
            <w:tcW w:w="5952" w:type="dxa"/>
          </w:tcPr>
          <w:p w14:paraId="329F96EC" w14:textId="40FD41CE" w:rsidR="000F2189" w:rsidRPr="006F7344" w:rsidRDefault="000F2189" w:rsidP="00453263">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The </w:t>
            </w:r>
            <w:proofErr w:type="spellStart"/>
            <w:r w:rsidRPr="006F7344">
              <w:rPr>
                <w:sz w:val="20"/>
                <w:szCs w:val="20"/>
              </w:rPr>
              <w:t>Nurhidaya</w:t>
            </w:r>
            <w:proofErr w:type="spellEnd"/>
            <w:r w:rsidRPr="006F7344">
              <w:rPr>
                <w:sz w:val="20"/>
                <w:szCs w:val="20"/>
              </w:rPr>
              <w:t xml:space="preserve"> Mosque belonging to the Indonesian Ahmadiyya Congregation was damaged by 20 people. The </w:t>
            </w:r>
            <w:proofErr w:type="spellStart"/>
            <w:r w:rsidRPr="006F7344">
              <w:rPr>
                <w:sz w:val="20"/>
                <w:szCs w:val="20"/>
              </w:rPr>
              <w:t>Cianjur</w:t>
            </w:r>
            <w:proofErr w:type="spellEnd"/>
            <w:r w:rsidRPr="006F7344">
              <w:rPr>
                <w:sz w:val="20"/>
                <w:szCs w:val="20"/>
              </w:rPr>
              <w:t xml:space="preserve"> Resort Police has named 20 people as suspects, namely residents of </w:t>
            </w:r>
            <w:proofErr w:type="spellStart"/>
            <w:r w:rsidRPr="006F7344">
              <w:rPr>
                <w:sz w:val="20"/>
                <w:szCs w:val="20"/>
              </w:rPr>
              <w:t>Cisaar</w:t>
            </w:r>
            <w:proofErr w:type="spellEnd"/>
            <w:r w:rsidRPr="006F7344">
              <w:rPr>
                <w:sz w:val="20"/>
                <w:szCs w:val="20"/>
              </w:rPr>
              <w:t xml:space="preserve"> Village, </w:t>
            </w:r>
            <w:proofErr w:type="spellStart"/>
            <w:r w:rsidRPr="006F7344">
              <w:rPr>
                <w:sz w:val="20"/>
                <w:szCs w:val="20"/>
              </w:rPr>
              <w:t>Cipeuyeum</w:t>
            </w:r>
            <w:proofErr w:type="spellEnd"/>
            <w:r w:rsidRPr="006F7344">
              <w:rPr>
                <w:sz w:val="20"/>
                <w:szCs w:val="20"/>
              </w:rPr>
              <w:t xml:space="preserve"> Village, </w:t>
            </w:r>
            <w:proofErr w:type="spellStart"/>
            <w:r w:rsidRPr="006F7344">
              <w:rPr>
                <w:sz w:val="20"/>
                <w:szCs w:val="20"/>
              </w:rPr>
              <w:t>Haurwangi</w:t>
            </w:r>
            <w:proofErr w:type="spellEnd"/>
            <w:r w:rsidRPr="006F7344">
              <w:rPr>
                <w:sz w:val="20"/>
                <w:szCs w:val="20"/>
              </w:rPr>
              <w:t xml:space="preserve"> District, </w:t>
            </w:r>
            <w:proofErr w:type="spellStart"/>
            <w:r w:rsidRPr="006F7344">
              <w:rPr>
                <w:sz w:val="20"/>
                <w:szCs w:val="20"/>
              </w:rPr>
              <w:t>Cianjur</w:t>
            </w:r>
            <w:proofErr w:type="spellEnd"/>
            <w:r w:rsidRPr="006F7344">
              <w:rPr>
                <w:sz w:val="20"/>
                <w:szCs w:val="20"/>
              </w:rPr>
              <w:t xml:space="preserve"> Regency, West Java.</w:t>
            </w:r>
            <w:r w:rsidR="000F207E" w:rsidRPr="00E82028">
              <w:rPr>
                <w:rStyle w:val="FootnoteReference"/>
              </w:rPr>
              <w:footnoteReference w:id="257"/>
            </w:r>
          </w:p>
        </w:tc>
      </w:tr>
      <w:tr w:rsidR="000F2189" w:rsidRPr="006F7344" w14:paraId="0928315A"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1ADC481E" w14:textId="77777777" w:rsidR="000F2189" w:rsidRPr="006F7344" w:rsidRDefault="000F2189" w:rsidP="00453263">
            <w:pPr>
              <w:ind w:right="51"/>
              <w:jc w:val="both"/>
              <w:rPr>
                <w:sz w:val="20"/>
                <w:szCs w:val="20"/>
              </w:rPr>
            </w:pPr>
            <w:r w:rsidRPr="006F7344">
              <w:rPr>
                <w:sz w:val="20"/>
                <w:szCs w:val="20"/>
              </w:rPr>
              <w:t xml:space="preserve">4. </w:t>
            </w:r>
          </w:p>
        </w:tc>
        <w:tc>
          <w:tcPr>
            <w:tcW w:w="1878" w:type="dxa"/>
          </w:tcPr>
          <w:p w14:paraId="0FC76338" w14:textId="1795A9B5" w:rsidR="000F2189" w:rsidRPr="006F7344" w:rsidRDefault="000F2189" w:rsidP="000F207E">
            <w:pPr>
              <w:ind w:right="65"/>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May </w:t>
            </w:r>
            <w:r w:rsidR="000F207E" w:rsidRPr="006F7344">
              <w:rPr>
                <w:sz w:val="20"/>
                <w:szCs w:val="20"/>
              </w:rPr>
              <w:t>23rd</w:t>
            </w:r>
            <w:r w:rsidRPr="006F7344">
              <w:rPr>
                <w:sz w:val="20"/>
                <w:szCs w:val="20"/>
              </w:rPr>
              <w:t xml:space="preserve">, </w:t>
            </w:r>
            <w:r w:rsidR="000F207E" w:rsidRPr="006F7344">
              <w:rPr>
                <w:sz w:val="20"/>
                <w:szCs w:val="20"/>
              </w:rPr>
              <w:t>2016,</w:t>
            </w:r>
            <w:r w:rsidRPr="006F7344">
              <w:rPr>
                <w:sz w:val="20"/>
                <w:szCs w:val="20"/>
              </w:rPr>
              <w:t xml:space="preserve"> in Kendal, Central Java</w:t>
            </w:r>
          </w:p>
        </w:tc>
        <w:tc>
          <w:tcPr>
            <w:tcW w:w="5952" w:type="dxa"/>
          </w:tcPr>
          <w:p w14:paraId="6F361749" w14:textId="23802A39" w:rsidR="000F2189" w:rsidRPr="006F7344" w:rsidRDefault="000F2189" w:rsidP="00453263">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The Al-</w:t>
            </w:r>
            <w:proofErr w:type="spellStart"/>
            <w:r w:rsidRPr="006F7344">
              <w:rPr>
                <w:sz w:val="20"/>
                <w:szCs w:val="20"/>
              </w:rPr>
              <w:t>Kautsar</w:t>
            </w:r>
            <w:proofErr w:type="spellEnd"/>
            <w:r w:rsidRPr="006F7344">
              <w:rPr>
                <w:sz w:val="20"/>
                <w:szCs w:val="20"/>
              </w:rPr>
              <w:t xml:space="preserve"> Mosque belonging to the Indonesian Ahmadiyya Community in </w:t>
            </w:r>
            <w:proofErr w:type="spellStart"/>
            <w:r w:rsidRPr="006F7344">
              <w:rPr>
                <w:sz w:val="20"/>
                <w:szCs w:val="20"/>
              </w:rPr>
              <w:t>Purworejo</w:t>
            </w:r>
            <w:proofErr w:type="spellEnd"/>
            <w:r w:rsidRPr="006F7344">
              <w:rPr>
                <w:sz w:val="20"/>
                <w:szCs w:val="20"/>
              </w:rPr>
              <w:t xml:space="preserve"> Village was damaged by a group of residents, even though the construction of the mosque has obtained a certificate and building permit (IMB) since it was built in 2004.</w:t>
            </w:r>
            <w:r w:rsidR="000F207E" w:rsidRPr="00E82028">
              <w:rPr>
                <w:rStyle w:val="FootnoteReference"/>
              </w:rPr>
              <w:footnoteReference w:id="258"/>
            </w:r>
          </w:p>
        </w:tc>
      </w:tr>
      <w:tr w:rsidR="000F2189" w:rsidRPr="006F7344"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6F7344" w:rsidRDefault="000F2189" w:rsidP="00453263">
            <w:pPr>
              <w:ind w:right="51"/>
              <w:jc w:val="both"/>
              <w:rPr>
                <w:sz w:val="20"/>
                <w:szCs w:val="20"/>
              </w:rPr>
            </w:pPr>
            <w:r w:rsidRPr="006F7344">
              <w:rPr>
                <w:sz w:val="20"/>
                <w:szCs w:val="20"/>
              </w:rPr>
              <w:lastRenderedPageBreak/>
              <w:t>5.</w:t>
            </w:r>
          </w:p>
        </w:tc>
        <w:tc>
          <w:tcPr>
            <w:tcW w:w="1878" w:type="dxa"/>
          </w:tcPr>
          <w:p w14:paraId="4197DC7C" w14:textId="1DC2B215"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On May 19-20, 2018, in East Lombok Regency, West Nusa Tenggara.</w:t>
            </w:r>
          </w:p>
        </w:tc>
        <w:tc>
          <w:tcPr>
            <w:tcW w:w="5952" w:type="dxa"/>
          </w:tcPr>
          <w:p w14:paraId="79F260BA" w14:textId="4F50E42F" w:rsidR="000F2189" w:rsidRPr="006F7344" w:rsidRDefault="000F2189" w:rsidP="00453263">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A group of people attacked, vandalized, and expelled members of the Ahmadiyya Congregation in </w:t>
            </w:r>
            <w:proofErr w:type="spellStart"/>
            <w:r w:rsidRPr="006F7344">
              <w:rPr>
                <w:sz w:val="20"/>
                <w:szCs w:val="20"/>
              </w:rPr>
              <w:t>Grepek</w:t>
            </w:r>
            <w:proofErr w:type="spellEnd"/>
            <w:r w:rsidRPr="006F7344">
              <w:rPr>
                <w:sz w:val="20"/>
                <w:szCs w:val="20"/>
              </w:rPr>
              <w:t xml:space="preserve"> </w:t>
            </w:r>
            <w:proofErr w:type="spellStart"/>
            <w:r w:rsidRPr="006F7344">
              <w:rPr>
                <w:sz w:val="20"/>
                <w:szCs w:val="20"/>
              </w:rPr>
              <w:t>Tanak</w:t>
            </w:r>
            <w:proofErr w:type="spellEnd"/>
            <w:r w:rsidRPr="006F7344">
              <w:rPr>
                <w:sz w:val="20"/>
                <w:szCs w:val="20"/>
              </w:rPr>
              <w:t xml:space="preserve"> Eat Hamlet, </w:t>
            </w:r>
            <w:proofErr w:type="spellStart"/>
            <w:r w:rsidRPr="006F7344">
              <w:rPr>
                <w:sz w:val="20"/>
                <w:szCs w:val="20"/>
              </w:rPr>
              <w:t>Greneng</w:t>
            </w:r>
            <w:proofErr w:type="spellEnd"/>
            <w:r w:rsidRPr="006F7344">
              <w:rPr>
                <w:sz w:val="20"/>
                <w:szCs w:val="20"/>
              </w:rPr>
              <w:t xml:space="preserve"> Village, East </w:t>
            </w:r>
            <w:proofErr w:type="spellStart"/>
            <w:r w:rsidRPr="006F7344">
              <w:rPr>
                <w:sz w:val="20"/>
                <w:szCs w:val="20"/>
              </w:rPr>
              <w:t>Sakra</w:t>
            </w:r>
            <w:proofErr w:type="spellEnd"/>
            <w:r w:rsidRPr="006F7344">
              <w:rPr>
                <w:sz w:val="20"/>
                <w:szCs w:val="20"/>
              </w:rPr>
              <w:t xml:space="preserve"> District.</w:t>
            </w:r>
            <w:r w:rsidR="000F207E" w:rsidRPr="00E82028">
              <w:rPr>
                <w:rStyle w:val="FootnoteReference"/>
              </w:rPr>
              <w:footnoteReference w:id="259"/>
            </w:r>
            <w:r w:rsidRPr="006F7344">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6F7344">
              <w:rPr>
                <w:sz w:val="20"/>
                <w:szCs w:val="20"/>
              </w:rPr>
              <w:t>2010,</w:t>
            </w:r>
            <w:r w:rsidRPr="006F7344">
              <w:rPr>
                <w:sz w:val="20"/>
                <w:szCs w:val="20"/>
              </w:rPr>
              <w:t xml:space="preserve"> the Ahmadiyya Mosque in </w:t>
            </w:r>
            <w:proofErr w:type="spellStart"/>
            <w:r w:rsidRPr="006F7344">
              <w:rPr>
                <w:sz w:val="20"/>
                <w:szCs w:val="20"/>
              </w:rPr>
              <w:t>Cisalada</w:t>
            </w:r>
            <w:proofErr w:type="spellEnd"/>
            <w:r w:rsidRPr="006F7344">
              <w:rPr>
                <w:sz w:val="20"/>
                <w:szCs w:val="20"/>
              </w:rPr>
              <w:t xml:space="preserve"> was attacked, and burned to the ground.</w:t>
            </w:r>
          </w:p>
        </w:tc>
      </w:tr>
      <w:tr w:rsidR="000F2189" w:rsidRPr="006F7344" w14:paraId="35EB2FDC"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5A08C393" w14:textId="77777777" w:rsidR="000F2189" w:rsidRPr="006F7344" w:rsidRDefault="000F2189" w:rsidP="00453263">
            <w:pPr>
              <w:ind w:right="51"/>
              <w:jc w:val="both"/>
              <w:rPr>
                <w:sz w:val="20"/>
                <w:szCs w:val="20"/>
              </w:rPr>
            </w:pPr>
            <w:r w:rsidRPr="006F7344">
              <w:rPr>
                <w:sz w:val="20"/>
                <w:szCs w:val="20"/>
              </w:rPr>
              <w:t>6.</w:t>
            </w:r>
          </w:p>
        </w:tc>
        <w:tc>
          <w:tcPr>
            <w:tcW w:w="1878" w:type="dxa"/>
          </w:tcPr>
          <w:p w14:paraId="1D43C9DA" w14:textId="3BE9184C" w:rsidR="000F2189" w:rsidRPr="006F7344"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September </w:t>
            </w:r>
            <w:r w:rsidR="000F207E" w:rsidRPr="006F7344">
              <w:rPr>
                <w:sz w:val="20"/>
                <w:szCs w:val="20"/>
              </w:rPr>
              <w:t>3rd</w:t>
            </w:r>
            <w:r w:rsidRPr="006F7344">
              <w:rPr>
                <w:sz w:val="20"/>
                <w:szCs w:val="20"/>
              </w:rPr>
              <w:t xml:space="preserve">, </w:t>
            </w:r>
            <w:r w:rsidR="006503A7" w:rsidRPr="006F7344">
              <w:rPr>
                <w:sz w:val="20"/>
                <w:szCs w:val="20"/>
              </w:rPr>
              <w:t>2021,</w:t>
            </w:r>
            <w:r w:rsidRPr="006F7344">
              <w:rPr>
                <w:sz w:val="20"/>
                <w:szCs w:val="20"/>
              </w:rPr>
              <w:t xml:space="preserve"> in </w:t>
            </w:r>
            <w:proofErr w:type="spellStart"/>
            <w:r w:rsidRPr="006F7344">
              <w:rPr>
                <w:sz w:val="20"/>
                <w:szCs w:val="20"/>
              </w:rPr>
              <w:t>Sintang</w:t>
            </w:r>
            <w:proofErr w:type="spellEnd"/>
            <w:r w:rsidRPr="006F7344">
              <w:rPr>
                <w:sz w:val="20"/>
                <w:szCs w:val="20"/>
              </w:rPr>
              <w:t xml:space="preserve"> Regency, West Kalimantan.</w:t>
            </w:r>
          </w:p>
        </w:tc>
        <w:tc>
          <w:tcPr>
            <w:tcW w:w="5952" w:type="dxa"/>
          </w:tcPr>
          <w:p w14:paraId="4CA375CE" w14:textId="73F99963" w:rsidR="000F2189" w:rsidRPr="006F7344" w:rsidRDefault="000F2189" w:rsidP="00453263">
            <w:pPr>
              <w:ind w:right="147"/>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Destruction of mosques and burning of buildings belonging to the Ahmadiyya Congregation in </w:t>
            </w:r>
            <w:proofErr w:type="spellStart"/>
            <w:r w:rsidRPr="006F7344">
              <w:rPr>
                <w:sz w:val="20"/>
                <w:szCs w:val="20"/>
              </w:rPr>
              <w:t>Balai</w:t>
            </w:r>
            <w:proofErr w:type="spellEnd"/>
            <w:r w:rsidRPr="006F7344">
              <w:rPr>
                <w:sz w:val="20"/>
                <w:szCs w:val="20"/>
              </w:rPr>
              <w:t xml:space="preserve"> Harapan Village, </w:t>
            </w:r>
            <w:proofErr w:type="spellStart"/>
            <w:r w:rsidRPr="006F7344">
              <w:rPr>
                <w:sz w:val="20"/>
                <w:szCs w:val="20"/>
              </w:rPr>
              <w:t>Temunak</w:t>
            </w:r>
            <w:proofErr w:type="spellEnd"/>
            <w:r w:rsidRPr="006F7344">
              <w:rPr>
                <w:sz w:val="20"/>
                <w:szCs w:val="20"/>
              </w:rPr>
              <w:t xml:space="preserve"> District, </w:t>
            </w:r>
            <w:proofErr w:type="spellStart"/>
            <w:r w:rsidRPr="006F7344">
              <w:rPr>
                <w:sz w:val="20"/>
                <w:szCs w:val="20"/>
              </w:rPr>
              <w:t>Sintang</w:t>
            </w:r>
            <w:proofErr w:type="spellEnd"/>
            <w:r w:rsidRPr="006F7344">
              <w:rPr>
                <w:sz w:val="20"/>
                <w:szCs w:val="20"/>
              </w:rPr>
              <w:t xml:space="preserve"> Regency.</w:t>
            </w:r>
            <w:r w:rsidR="000F207E" w:rsidRPr="00E82028">
              <w:rPr>
                <w:rStyle w:val="FootnoteReference"/>
              </w:rPr>
              <w:footnoteReference w:id="260"/>
            </w:r>
            <w:r w:rsidRPr="006F7344">
              <w:rPr>
                <w:sz w:val="20"/>
                <w:szCs w:val="20"/>
              </w:rPr>
              <w:t xml:space="preserve"> 20 heads of families and 74 members of JAI were transferred to another place for safekeeping, 200 people who took vigilante actions on behalf of </w:t>
            </w:r>
            <w:proofErr w:type="spellStart"/>
            <w:r w:rsidRPr="006F7344">
              <w:rPr>
                <w:i/>
                <w:iCs/>
                <w:sz w:val="20"/>
                <w:szCs w:val="20"/>
              </w:rPr>
              <w:t>Aliansi</w:t>
            </w:r>
            <w:proofErr w:type="spellEnd"/>
            <w:r w:rsidRPr="006F7344">
              <w:rPr>
                <w:i/>
                <w:iCs/>
                <w:sz w:val="20"/>
                <w:szCs w:val="20"/>
              </w:rPr>
              <w:t xml:space="preserve"> </w:t>
            </w:r>
            <w:proofErr w:type="spellStart"/>
            <w:r w:rsidRPr="006F7344">
              <w:rPr>
                <w:i/>
                <w:iCs/>
                <w:sz w:val="20"/>
                <w:szCs w:val="20"/>
              </w:rPr>
              <w:t>Umat</w:t>
            </w:r>
            <w:proofErr w:type="spellEnd"/>
            <w:r w:rsidRPr="006F7344">
              <w:rPr>
                <w:i/>
                <w:iCs/>
                <w:sz w:val="20"/>
                <w:szCs w:val="20"/>
              </w:rPr>
              <w:t xml:space="preserve"> Islam </w:t>
            </w:r>
            <w:r w:rsidRPr="006F7344">
              <w:rPr>
                <w:sz w:val="20"/>
                <w:szCs w:val="20"/>
              </w:rPr>
              <w:t>were taken into custody by the Indonesian National Police.</w:t>
            </w:r>
            <w:r w:rsidRPr="006F7344">
              <w:rPr>
                <w:rStyle w:val="FootnoteReference"/>
                <w:sz w:val="20"/>
                <w:szCs w:val="20"/>
              </w:rPr>
              <w:t xml:space="preserve"> </w:t>
            </w:r>
            <w:r w:rsidR="000F207E" w:rsidRPr="00E82028">
              <w:rPr>
                <w:rStyle w:val="FootnoteReference"/>
              </w:rPr>
              <w:footnoteReference w:id="261"/>
            </w:r>
          </w:p>
        </w:tc>
      </w:tr>
    </w:tbl>
    <w:p w14:paraId="648A2AEF" w14:textId="05A43DB1" w:rsidR="000F2189" w:rsidRPr="006F7344" w:rsidRDefault="000F2189" w:rsidP="000F2189">
      <w:pPr>
        <w:pStyle w:val="ParagraphNormal"/>
      </w:pPr>
    </w:p>
    <w:p w14:paraId="269CAF5C" w14:textId="77777777" w:rsidR="009C7EAD" w:rsidRPr="006F7344" w:rsidRDefault="009C7EAD" w:rsidP="0032175F">
      <w:pPr>
        <w:pStyle w:val="ParagraphNormal"/>
        <w:rPr>
          <w:lang w:eastAsia="en-GB" w:bidi="ar-SA"/>
        </w:rPr>
      </w:pPr>
      <w:bookmarkStart w:id="180" w:name="_Toc118302776"/>
      <w:r w:rsidRPr="006F7344">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789FCE17" w14:textId="7861FDE2" w:rsidR="00BD77E4" w:rsidRPr="006F7344" w:rsidRDefault="00BD77E4" w:rsidP="0032175F">
      <w:pPr>
        <w:pStyle w:val="Heading4"/>
        <w:ind w:left="360"/>
      </w:pPr>
      <w:r w:rsidRPr="006F7344">
        <w:t xml:space="preserve">Main Hakim </w:t>
      </w:r>
      <w:proofErr w:type="spellStart"/>
      <w:r w:rsidRPr="006F7344">
        <w:t>Sendiri</w:t>
      </w:r>
      <w:proofErr w:type="spellEnd"/>
      <w:r w:rsidRPr="006F7344">
        <w:t xml:space="preserve"> against </w:t>
      </w:r>
      <w:proofErr w:type="spellStart"/>
      <w:r w:rsidRPr="006F7344">
        <w:t>Gafatar</w:t>
      </w:r>
      <w:bookmarkEnd w:id="180"/>
      <w:proofErr w:type="spellEnd"/>
    </w:p>
    <w:p w14:paraId="63B1C2C5" w14:textId="77777777" w:rsidR="009C7EAD" w:rsidRPr="006F7344" w:rsidRDefault="00076AD0" w:rsidP="0032175F">
      <w:pPr>
        <w:pStyle w:val="ParagraphafSubheader"/>
        <w:rPr>
          <w:color w:val="252525"/>
        </w:rPr>
      </w:pPr>
      <w:r w:rsidRPr="006F7344">
        <w:t xml:space="preserve">In 2017, when the Ahmadiyya criminalization case was still ongoing, </w:t>
      </w:r>
      <w:r w:rsidR="00CF07E1" w:rsidRPr="006F7344">
        <w:t>a new</w:t>
      </w:r>
      <w:r w:rsidRPr="006F7344">
        <w:t xml:space="preserve"> criminalization </w:t>
      </w:r>
      <w:r w:rsidR="0035118B" w:rsidRPr="006F7344">
        <w:t>toward</w:t>
      </w:r>
      <w:r w:rsidRPr="006F7344">
        <w:t xml:space="preserve"> five members of the </w:t>
      </w:r>
      <w:proofErr w:type="spellStart"/>
      <w:r w:rsidRPr="006F7344">
        <w:rPr>
          <w:i/>
          <w:iCs/>
        </w:rPr>
        <w:t>Fajar</w:t>
      </w:r>
      <w:proofErr w:type="spellEnd"/>
      <w:r w:rsidRPr="006F7344">
        <w:rPr>
          <w:i/>
          <w:iCs/>
        </w:rPr>
        <w:t xml:space="preserve"> Nusantara Movement</w:t>
      </w:r>
      <w:r w:rsidRPr="006F7344">
        <w:t xml:space="preserve"> (</w:t>
      </w:r>
      <w:proofErr w:type="spellStart"/>
      <w:r w:rsidRPr="006F7344">
        <w:t>Gafatar</w:t>
      </w:r>
      <w:proofErr w:type="spellEnd"/>
      <w:r w:rsidRPr="006F7344">
        <w:t>)</w:t>
      </w:r>
      <w:r w:rsidR="0035118B" w:rsidRPr="006F7344">
        <w:t xml:space="preserve"> emerged</w:t>
      </w:r>
      <w:r w:rsidRPr="006F7344">
        <w:t xml:space="preserve">, where those who were formerly members of the </w:t>
      </w:r>
      <w:proofErr w:type="spellStart"/>
      <w:r w:rsidRPr="006F7344">
        <w:t>Ajaran</w:t>
      </w:r>
      <w:proofErr w:type="spellEnd"/>
      <w:r w:rsidRPr="006F7344">
        <w:t xml:space="preserve"> </w:t>
      </w:r>
      <w:proofErr w:type="spellStart"/>
      <w:r w:rsidRPr="006F7344">
        <w:t>Millah</w:t>
      </w:r>
      <w:proofErr w:type="spellEnd"/>
      <w:r w:rsidRPr="006F7344">
        <w:t xml:space="preserve"> Abraham </w:t>
      </w:r>
      <w:r w:rsidR="00B379DD" w:rsidRPr="006F7344">
        <w:t xml:space="preserve">accused to </w:t>
      </w:r>
      <w:r w:rsidRPr="006F7344">
        <w:t xml:space="preserve">use the </w:t>
      </w:r>
      <w:proofErr w:type="spellStart"/>
      <w:r w:rsidRPr="006F7344">
        <w:t>Gafatar</w:t>
      </w:r>
      <w:proofErr w:type="spellEnd"/>
      <w:r w:rsidRPr="006F7344">
        <w:t xml:space="preserve"> organization to re-</w:t>
      </w:r>
      <w:r w:rsidR="008740A0" w:rsidRPr="006F7344">
        <w:t>start</w:t>
      </w:r>
      <w:r w:rsidRPr="006F7344">
        <w:t xml:space="preserve"> the heretical teachings of </w:t>
      </w:r>
      <w:proofErr w:type="spellStart"/>
      <w:r w:rsidRPr="006F7344">
        <w:t>Millah</w:t>
      </w:r>
      <w:proofErr w:type="spellEnd"/>
      <w:r w:rsidRPr="006F7344">
        <w:t xml:space="preserve"> Abraham </w:t>
      </w:r>
      <w:r w:rsidR="00CF1C16" w:rsidRPr="006F7344">
        <w:t>whose</w:t>
      </w:r>
      <w:r w:rsidRPr="006F7344">
        <w:t xml:space="preserve"> leader, </w:t>
      </w:r>
      <w:proofErr w:type="spellStart"/>
      <w:r w:rsidRPr="006F7344">
        <w:t>Musadeq</w:t>
      </w:r>
      <w:proofErr w:type="spellEnd"/>
      <w:r w:rsidRPr="006F7344">
        <w:t xml:space="preserve">, </w:t>
      </w:r>
      <w:r w:rsidR="0059493F" w:rsidRPr="006F7344">
        <w:t xml:space="preserve">received </w:t>
      </w:r>
      <w:r w:rsidR="007B116C" w:rsidRPr="006F7344">
        <w:t>punishment</w:t>
      </w:r>
      <w:r w:rsidRPr="006F7344">
        <w:t>.</w:t>
      </w:r>
      <w:r w:rsidR="006B0482" w:rsidRPr="00E82028">
        <w:rPr>
          <w:rStyle w:val="FootnoteReference"/>
        </w:rPr>
        <w:footnoteReference w:id="262"/>
      </w:r>
      <w:r w:rsidRPr="006F7344">
        <w:t xml:space="preserve">  </w:t>
      </w:r>
      <w:r w:rsidR="009C7EAD" w:rsidRPr="006F7344">
        <w:rPr>
          <w:color w:val="252525"/>
        </w:rPr>
        <w:t xml:space="preserve">For this accusation, </w:t>
      </w:r>
      <w:proofErr w:type="spellStart"/>
      <w:r w:rsidR="009C7EAD" w:rsidRPr="006F7344">
        <w:rPr>
          <w:color w:val="252525"/>
        </w:rPr>
        <w:t>Gafatar's</w:t>
      </w:r>
      <w:proofErr w:type="spellEnd"/>
      <w:r w:rsidR="009C7EAD" w:rsidRPr="006F7344">
        <w:rPr>
          <w:color w:val="252525"/>
        </w:rPr>
        <w:t xml:space="preserve"> followers became victims of vigilante actions carried out by two villages, Moton Panjang Village and </w:t>
      </w:r>
      <w:proofErr w:type="spellStart"/>
      <w:r w:rsidR="009C7EAD" w:rsidRPr="006F7344">
        <w:rPr>
          <w:color w:val="252525"/>
        </w:rPr>
        <w:t>Tanjung</w:t>
      </w:r>
      <w:proofErr w:type="spellEnd"/>
      <w:r w:rsidR="009C7EAD" w:rsidRPr="006F7344">
        <w:rPr>
          <w:color w:val="252525"/>
        </w:rPr>
        <w:t xml:space="preserve"> </w:t>
      </w:r>
      <w:proofErr w:type="spellStart"/>
      <w:r w:rsidR="009C7EAD" w:rsidRPr="006F7344">
        <w:rPr>
          <w:color w:val="252525"/>
        </w:rPr>
        <w:t>Pasir</w:t>
      </w:r>
      <w:proofErr w:type="spellEnd"/>
      <w:r w:rsidR="009C7EAD" w:rsidRPr="006F7344">
        <w:rPr>
          <w:color w:val="252525"/>
        </w:rPr>
        <w:t xml:space="preserve"> Village, in East </w:t>
      </w:r>
      <w:proofErr w:type="spellStart"/>
      <w:r w:rsidR="009C7EAD" w:rsidRPr="006F7344">
        <w:rPr>
          <w:color w:val="252525"/>
        </w:rPr>
        <w:t>Mempawah</w:t>
      </w:r>
      <w:proofErr w:type="spellEnd"/>
      <w:r w:rsidR="009C7EAD" w:rsidRPr="006F7344">
        <w:rPr>
          <w:color w:val="252525"/>
        </w:rPr>
        <w:t xml:space="preserve"> District, </w:t>
      </w:r>
      <w:proofErr w:type="spellStart"/>
      <w:r w:rsidR="009C7EAD" w:rsidRPr="006F7344">
        <w:rPr>
          <w:color w:val="252525"/>
        </w:rPr>
        <w:t>Mempawah</w:t>
      </w:r>
      <w:proofErr w:type="spellEnd"/>
      <w:r w:rsidR="009C7EAD" w:rsidRPr="006F7344">
        <w:rPr>
          <w:color w:val="252525"/>
        </w:rPr>
        <w:t xml:space="preserve"> Regency, West Kalimantan, which they established by clearing forests.</w:t>
      </w:r>
    </w:p>
    <w:p w14:paraId="3589E3F9" w14:textId="3E06F4D7" w:rsidR="009C7EAD" w:rsidRPr="006F7344" w:rsidRDefault="009C7EAD" w:rsidP="0032175F">
      <w:pPr>
        <w:pStyle w:val="ParagraphNormal"/>
      </w:pPr>
      <w:r w:rsidRPr="006F7344">
        <w:t xml:space="preserve">According to Adam, a member of </w:t>
      </w:r>
      <w:proofErr w:type="spellStart"/>
      <w:r w:rsidRPr="006F7344">
        <w:t>Gafatar</w:t>
      </w:r>
      <w:proofErr w:type="spellEnd"/>
      <w:r w:rsidRPr="006F7344">
        <w:t xml:space="preserve">, in an interview, he explained that </w:t>
      </w:r>
      <w:proofErr w:type="spellStart"/>
      <w:r w:rsidRPr="006F7344">
        <w:t>Gafatar</w:t>
      </w:r>
      <w:proofErr w:type="spellEnd"/>
      <w:r w:rsidRPr="006F7344">
        <w:t xml:space="preserve"> was declared in January 2012 with its head office in Jakarta, has 55,000 members, and has branches in 34 provinces in Indonesia. The </w:t>
      </w:r>
      <w:proofErr w:type="spellStart"/>
      <w:r w:rsidRPr="006F7344">
        <w:t>Gafatar</w:t>
      </w:r>
      <w:proofErr w:type="spellEnd"/>
      <w:r w:rsidRPr="006F7344">
        <w:t xml:space="preserve"> organization received </w:t>
      </w:r>
      <w:r w:rsidRPr="006F7344">
        <w:lastRenderedPageBreak/>
        <w:t xml:space="preserve">a permit from the Ministry of Home Affairs, but in 2015, the Ministry of Home Affairs rejected the application for an extension of </w:t>
      </w:r>
      <w:proofErr w:type="spellStart"/>
      <w:r w:rsidRPr="006F7344">
        <w:t>Gafatar's</w:t>
      </w:r>
      <w:proofErr w:type="spellEnd"/>
      <w:r w:rsidRPr="006F7344">
        <w:t xml:space="preserve"> permit, causing its management to disband. In the interview, AD explained that:</w:t>
      </w:r>
    </w:p>
    <w:p w14:paraId="55839384" w14:textId="3E0C1C63" w:rsidR="00BD72D4" w:rsidRPr="006F7344" w:rsidRDefault="00BB4AC8" w:rsidP="0032175F">
      <w:pPr>
        <w:pStyle w:val="Quote"/>
      </w:pPr>
      <w:r w:rsidRPr="006F7344">
        <w:t>“</w:t>
      </w:r>
      <w:proofErr w:type="spellStart"/>
      <w:r w:rsidRPr="006F7344">
        <w:t>Gafatar</w:t>
      </w:r>
      <w:proofErr w:type="spellEnd"/>
      <w:r w:rsidRPr="006F7344">
        <w:t xml:space="preserve"> is not a religious organization, members of </w:t>
      </w:r>
      <w:proofErr w:type="spellStart"/>
      <w:r w:rsidRPr="006F7344">
        <w:t>Gafatar</w:t>
      </w:r>
      <w:proofErr w:type="spellEnd"/>
      <w:r w:rsidRPr="006F7344">
        <w:t xml:space="preserve"> go to West Kalimantan to farm, make Kalimantan a national food barn, we plant rice, vegetables, so that our members have food sovereignty.”</w:t>
      </w:r>
      <w:r w:rsidR="00753421" w:rsidRPr="00E82028">
        <w:rPr>
          <w:rStyle w:val="FootnoteReference"/>
        </w:rPr>
        <w:footnoteReference w:id="263"/>
      </w:r>
    </w:p>
    <w:p w14:paraId="6EA234B2" w14:textId="76ECC98D"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7</w:t>
      </w:r>
      <w:r w:rsidRPr="006F7344">
        <w:rPr>
          <w:noProof/>
        </w:rPr>
        <w:fldChar w:fldCharType="end"/>
      </w:r>
      <w:r w:rsidRPr="006F7344">
        <w:t xml:space="preserve">. Main Hakim </w:t>
      </w:r>
      <w:proofErr w:type="spellStart"/>
      <w:r w:rsidRPr="006F7344">
        <w:t>Sendiri</w:t>
      </w:r>
      <w:proofErr w:type="spellEnd"/>
      <w:r w:rsidRPr="006F7344">
        <w:t xml:space="preserve"> experienced by </w:t>
      </w:r>
      <w:proofErr w:type="spellStart"/>
      <w:r w:rsidRPr="006F7344">
        <w:t>Gafatar</w:t>
      </w:r>
      <w:proofErr w:type="spellEnd"/>
    </w:p>
    <w:tbl>
      <w:tblPr>
        <w:tblStyle w:val="ListTable1Light"/>
        <w:tblW w:w="8370" w:type="dxa"/>
        <w:tblLook w:val="04A0" w:firstRow="1" w:lastRow="0" w:firstColumn="1" w:lastColumn="0" w:noHBand="0" w:noVBand="1"/>
      </w:tblPr>
      <w:tblGrid>
        <w:gridCol w:w="968"/>
        <w:gridCol w:w="1732"/>
        <w:gridCol w:w="5670"/>
      </w:tblGrid>
      <w:tr w:rsidR="007A4D19" w:rsidRPr="006F7344"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6F7344" w:rsidRDefault="007A4D19" w:rsidP="00453263">
            <w:pPr>
              <w:spacing w:line="360" w:lineRule="auto"/>
              <w:ind w:right="-161"/>
              <w:jc w:val="both"/>
              <w:rPr>
                <w:sz w:val="20"/>
                <w:szCs w:val="20"/>
              </w:rPr>
            </w:pPr>
            <w:r w:rsidRPr="006F7344">
              <w:rPr>
                <w:sz w:val="20"/>
                <w:szCs w:val="20"/>
              </w:rPr>
              <w:t>No</w:t>
            </w:r>
          </w:p>
        </w:tc>
        <w:tc>
          <w:tcPr>
            <w:tcW w:w="1732" w:type="dxa"/>
            <w:tcBorders>
              <w:top w:val="single" w:sz="4" w:space="0" w:color="auto"/>
            </w:tcBorders>
          </w:tcPr>
          <w:p w14:paraId="34CD31C3" w14:textId="77777777" w:rsidR="007A4D19" w:rsidRPr="006F7344"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and Place</w:t>
            </w:r>
          </w:p>
        </w:tc>
        <w:tc>
          <w:tcPr>
            <w:tcW w:w="5670" w:type="dxa"/>
            <w:tcBorders>
              <w:top w:val="single" w:sz="4" w:space="0" w:color="auto"/>
            </w:tcBorders>
          </w:tcPr>
          <w:p w14:paraId="3EFAE73F" w14:textId="77777777" w:rsidR="007A4D19" w:rsidRPr="006F7344" w:rsidRDefault="007A4D19" w:rsidP="00453263">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 of Vigilantism Violence </w:t>
            </w:r>
          </w:p>
        </w:tc>
      </w:tr>
      <w:tr w:rsidR="007A4D19" w:rsidRPr="006F7344"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6F7344" w:rsidRDefault="007A4D19" w:rsidP="00D45F6F">
            <w:pPr>
              <w:tabs>
                <w:tab w:val="left" w:pos="611"/>
              </w:tabs>
              <w:ind w:right="136"/>
              <w:jc w:val="both"/>
              <w:rPr>
                <w:sz w:val="20"/>
                <w:szCs w:val="20"/>
              </w:rPr>
            </w:pPr>
            <w:r w:rsidRPr="006F7344">
              <w:rPr>
                <w:sz w:val="20"/>
                <w:szCs w:val="20"/>
              </w:rPr>
              <w:t>1.</w:t>
            </w:r>
          </w:p>
        </w:tc>
        <w:tc>
          <w:tcPr>
            <w:tcW w:w="1732" w:type="dxa"/>
          </w:tcPr>
          <w:p w14:paraId="61592E7A" w14:textId="1DE4AE91" w:rsidR="007A4D19" w:rsidRPr="006F7344" w:rsidRDefault="007A4D19" w:rsidP="00453263">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Wednesday on 15-18</w:t>
            </w:r>
            <w:r w:rsidRPr="006F7344">
              <w:rPr>
                <w:sz w:val="20"/>
                <w:szCs w:val="20"/>
                <w:vertAlign w:val="superscript"/>
              </w:rPr>
              <w:t>th</w:t>
            </w:r>
            <w:r w:rsidRPr="006F7344">
              <w:rPr>
                <w:sz w:val="20"/>
                <w:szCs w:val="20"/>
              </w:rPr>
              <w:t xml:space="preserve"> </w:t>
            </w:r>
            <w:r w:rsidR="00213F37" w:rsidRPr="006F7344">
              <w:rPr>
                <w:sz w:val="20"/>
                <w:szCs w:val="20"/>
              </w:rPr>
              <w:t>January</w:t>
            </w:r>
            <w:r w:rsidRPr="006F7344">
              <w:rPr>
                <w:sz w:val="20"/>
                <w:szCs w:val="20"/>
              </w:rPr>
              <w:t xml:space="preserve"> 2016 </w:t>
            </w:r>
          </w:p>
        </w:tc>
        <w:tc>
          <w:tcPr>
            <w:tcW w:w="5670" w:type="dxa"/>
          </w:tcPr>
          <w:p w14:paraId="3558E606" w14:textId="5FFC4DFF" w:rsidR="007A4D19" w:rsidRPr="006F7344" w:rsidRDefault="007A4D19" w:rsidP="00453263">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15 to 18 January 2016, a mob with batons and machetes in </w:t>
            </w:r>
            <w:proofErr w:type="spellStart"/>
            <w:r w:rsidRPr="006F7344">
              <w:rPr>
                <w:sz w:val="20"/>
                <w:szCs w:val="20"/>
              </w:rPr>
              <w:t>Mempawah</w:t>
            </w:r>
            <w:proofErr w:type="spellEnd"/>
            <w:r w:rsidRPr="006F7344">
              <w:rPr>
                <w:sz w:val="20"/>
                <w:szCs w:val="20"/>
              </w:rPr>
              <w:t xml:space="preserve"> District, West Kalimantan, approached the </w:t>
            </w:r>
            <w:proofErr w:type="spellStart"/>
            <w:r w:rsidRPr="006F7344">
              <w:rPr>
                <w:sz w:val="20"/>
                <w:szCs w:val="20"/>
              </w:rPr>
              <w:t>Gafatar</w:t>
            </w:r>
            <w:proofErr w:type="spellEnd"/>
            <w:r w:rsidRPr="006F7344">
              <w:rPr>
                <w:sz w:val="20"/>
                <w:szCs w:val="20"/>
              </w:rPr>
              <w:t xml:space="preserve"> farmer group and asked </w:t>
            </w:r>
            <w:proofErr w:type="spellStart"/>
            <w:r w:rsidRPr="006F7344">
              <w:rPr>
                <w:sz w:val="20"/>
                <w:szCs w:val="20"/>
              </w:rPr>
              <w:t>Gafatar</w:t>
            </w:r>
            <w:proofErr w:type="spellEnd"/>
            <w:r w:rsidRPr="006F7344">
              <w:rPr>
                <w:sz w:val="20"/>
                <w:szCs w:val="20"/>
              </w:rPr>
              <w:t xml:space="preserve"> to leave </w:t>
            </w:r>
            <w:proofErr w:type="spellStart"/>
            <w:r w:rsidRPr="006F7344">
              <w:rPr>
                <w:sz w:val="20"/>
                <w:szCs w:val="20"/>
              </w:rPr>
              <w:t>Mempawah</w:t>
            </w:r>
            <w:proofErr w:type="spellEnd"/>
            <w:r w:rsidRPr="006F7344">
              <w:rPr>
                <w:sz w:val="20"/>
                <w:szCs w:val="20"/>
              </w:rPr>
              <w:t xml:space="preserve">. </w:t>
            </w:r>
            <w:proofErr w:type="spellStart"/>
            <w:r w:rsidR="00213F37" w:rsidRPr="006F7344">
              <w:rPr>
                <w:sz w:val="20"/>
                <w:szCs w:val="20"/>
              </w:rPr>
              <w:t>Terdapat</w:t>
            </w:r>
            <w:proofErr w:type="spellEnd"/>
            <w:r w:rsidR="00213F37" w:rsidRPr="006F7344">
              <w:rPr>
                <w:sz w:val="20"/>
                <w:szCs w:val="20"/>
              </w:rPr>
              <w:t xml:space="preserve"> 700</w:t>
            </w:r>
            <w:r w:rsidRPr="006F7344">
              <w:rPr>
                <w:sz w:val="20"/>
                <w:szCs w:val="20"/>
              </w:rPr>
              <w:t xml:space="preserve"> orang </w:t>
            </w:r>
            <w:proofErr w:type="spellStart"/>
            <w:r w:rsidRPr="006F7344">
              <w:rPr>
                <w:sz w:val="20"/>
                <w:szCs w:val="20"/>
              </w:rPr>
              <w:t>anggota</w:t>
            </w:r>
            <w:proofErr w:type="spellEnd"/>
            <w:r w:rsidRPr="006F7344">
              <w:rPr>
                <w:sz w:val="20"/>
                <w:szCs w:val="20"/>
              </w:rPr>
              <w:t xml:space="preserve"> </w:t>
            </w:r>
            <w:proofErr w:type="spellStart"/>
            <w:r w:rsidRPr="006F7344">
              <w:rPr>
                <w:sz w:val="20"/>
                <w:szCs w:val="20"/>
              </w:rPr>
              <w:t>Gafatar</w:t>
            </w:r>
            <w:proofErr w:type="spellEnd"/>
            <w:r w:rsidRPr="006F7344">
              <w:rPr>
                <w:sz w:val="20"/>
                <w:szCs w:val="20"/>
              </w:rPr>
              <w:t xml:space="preserve"> yang </w:t>
            </w:r>
            <w:proofErr w:type="spellStart"/>
            <w:r w:rsidRPr="006F7344">
              <w:rPr>
                <w:sz w:val="20"/>
                <w:szCs w:val="20"/>
              </w:rPr>
              <w:t>rumahnya</w:t>
            </w:r>
            <w:proofErr w:type="spellEnd"/>
            <w:r w:rsidRPr="006F7344">
              <w:rPr>
                <w:sz w:val="20"/>
                <w:szCs w:val="20"/>
              </w:rPr>
              <w:t xml:space="preserve"> </w:t>
            </w:r>
            <w:proofErr w:type="spellStart"/>
            <w:r w:rsidRPr="006F7344">
              <w:rPr>
                <w:sz w:val="20"/>
                <w:szCs w:val="20"/>
              </w:rPr>
              <w:t>dibakar</w:t>
            </w:r>
            <w:proofErr w:type="spellEnd"/>
            <w:r w:rsidRPr="006F7344">
              <w:rPr>
                <w:sz w:val="20"/>
                <w:szCs w:val="20"/>
              </w:rPr>
              <w:t xml:space="preserve"> oleh </w:t>
            </w:r>
            <w:proofErr w:type="spellStart"/>
            <w:r w:rsidRPr="006F7344">
              <w:rPr>
                <w:sz w:val="20"/>
                <w:szCs w:val="20"/>
              </w:rPr>
              <w:t>ribuan</w:t>
            </w:r>
            <w:proofErr w:type="spellEnd"/>
            <w:r w:rsidRPr="006F7344">
              <w:rPr>
                <w:sz w:val="20"/>
                <w:szCs w:val="20"/>
              </w:rPr>
              <w:t xml:space="preserve"> </w:t>
            </w:r>
            <w:proofErr w:type="spellStart"/>
            <w:r w:rsidRPr="006F7344">
              <w:rPr>
                <w:sz w:val="20"/>
                <w:szCs w:val="20"/>
              </w:rPr>
              <w:t>warga</w:t>
            </w:r>
            <w:proofErr w:type="spellEnd"/>
            <w:r w:rsidRPr="006F7344">
              <w:rPr>
                <w:sz w:val="20"/>
                <w:szCs w:val="20"/>
              </w:rPr>
              <w:t xml:space="preserve"> pada Rabu 20 </w:t>
            </w:r>
            <w:proofErr w:type="spellStart"/>
            <w:r w:rsidRPr="006F7344">
              <w:rPr>
                <w:sz w:val="20"/>
                <w:szCs w:val="20"/>
              </w:rPr>
              <w:t>Januari</w:t>
            </w:r>
            <w:proofErr w:type="spellEnd"/>
            <w:r w:rsidRPr="006F7344">
              <w:rPr>
                <w:sz w:val="20"/>
                <w:szCs w:val="20"/>
              </w:rPr>
              <w:t xml:space="preserve"> 2016.</w:t>
            </w:r>
            <w:r w:rsidR="00E65574" w:rsidRPr="00E82028">
              <w:rPr>
                <w:rStyle w:val="FootnoteReference"/>
              </w:rPr>
              <w:footnoteReference w:id="264"/>
            </w:r>
            <w:r w:rsidRPr="006F7344">
              <w:rPr>
                <w:sz w:val="20"/>
                <w:szCs w:val="20"/>
              </w:rPr>
              <w:t xml:space="preserve"> Atas </w:t>
            </w:r>
            <w:proofErr w:type="spellStart"/>
            <w:r w:rsidRPr="006F7344">
              <w:rPr>
                <w:sz w:val="20"/>
                <w:szCs w:val="20"/>
              </w:rPr>
              <w:t>pembakaran</w:t>
            </w:r>
            <w:proofErr w:type="spellEnd"/>
            <w:r w:rsidRPr="006F7344">
              <w:rPr>
                <w:sz w:val="20"/>
                <w:szCs w:val="20"/>
              </w:rPr>
              <w:t xml:space="preserve"> kampung </w:t>
            </w:r>
            <w:proofErr w:type="spellStart"/>
            <w:r w:rsidRPr="006F7344">
              <w:rPr>
                <w:sz w:val="20"/>
                <w:szCs w:val="20"/>
              </w:rPr>
              <w:t>ini</w:t>
            </w:r>
            <w:proofErr w:type="spellEnd"/>
            <w:r w:rsidRPr="006F7344">
              <w:rPr>
                <w:sz w:val="20"/>
                <w:szCs w:val="20"/>
              </w:rPr>
              <w:t xml:space="preserve">, </w:t>
            </w:r>
            <w:proofErr w:type="spellStart"/>
            <w:r w:rsidRPr="006F7344">
              <w:rPr>
                <w:sz w:val="20"/>
                <w:szCs w:val="20"/>
              </w:rPr>
              <w:t>ibu-ibu</w:t>
            </w:r>
            <w:proofErr w:type="spellEnd"/>
            <w:r w:rsidRPr="006F7344">
              <w:rPr>
                <w:sz w:val="20"/>
                <w:szCs w:val="20"/>
              </w:rPr>
              <w:t xml:space="preserve"> dan </w:t>
            </w:r>
            <w:proofErr w:type="spellStart"/>
            <w:r w:rsidRPr="006F7344">
              <w:rPr>
                <w:sz w:val="20"/>
                <w:szCs w:val="20"/>
              </w:rPr>
              <w:t>anak-anak</w:t>
            </w:r>
            <w:proofErr w:type="spellEnd"/>
            <w:r w:rsidRPr="006F7344">
              <w:rPr>
                <w:sz w:val="20"/>
                <w:szCs w:val="20"/>
              </w:rPr>
              <w:t xml:space="preserve"> </w:t>
            </w:r>
            <w:proofErr w:type="spellStart"/>
            <w:r w:rsidRPr="006F7344">
              <w:rPr>
                <w:sz w:val="20"/>
                <w:szCs w:val="20"/>
              </w:rPr>
              <w:t>ikut</w:t>
            </w:r>
            <w:proofErr w:type="spellEnd"/>
            <w:r w:rsidRPr="006F7344">
              <w:rPr>
                <w:sz w:val="20"/>
                <w:szCs w:val="20"/>
              </w:rPr>
              <w:t xml:space="preserve"> </w:t>
            </w:r>
            <w:proofErr w:type="spellStart"/>
            <w:r w:rsidRPr="006F7344">
              <w:rPr>
                <w:sz w:val="20"/>
                <w:szCs w:val="20"/>
              </w:rPr>
              <w:t>menjadi</w:t>
            </w:r>
            <w:proofErr w:type="spellEnd"/>
            <w:r w:rsidRPr="006F7344">
              <w:rPr>
                <w:sz w:val="20"/>
                <w:szCs w:val="20"/>
              </w:rPr>
              <w:t xml:space="preserve"> korban.</w:t>
            </w:r>
            <w:r w:rsidR="00E65574" w:rsidRPr="00E82028">
              <w:rPr>
                <w:rStyle w:val="FootnoteReference"/>
              </w:rPr>
              <w:footnoteReference w:id="265"/>
            </w:r>
            <w:r w:rsidRPr="006F7344">
              <w:rPr>
                <w:sz w:val="20"/>
                <w:szCs w:val="20"/>
              </w:rPr>
              <w:t xml:space="preserve"> </w:t>
            </w:r>
            <w:proofErr w:type="spellStart"/>
            <w:r w:rsidRPr="006F7344">
              <w:rPr>
                <w:sz w:val="20"/>
                <w:szCs w:val="20"/>
              </w:rPr>
              <w:t>Padahal</w:t>
            </w:r>
            <w:proofErr w:type="spellEnd"/>
            <w:r w:rsidRPr="006F7344">
              <w:rPr>
                <w:sz w:val="20"/>
                <w:szCs w:val="20"/>
              </w:rPr>
              <w:t xml:space="preserve"> </w:t>
            </w:r>
            <w:proofErr w:type="spellStart"/>
            <w:r w:rsidRPr="006F7344">
              <w:rPr>
                <w:sz w:val="20"/>
                <w:szCs w:val="20"/>
              </w:rPr>
              <w:t>anggota</w:t>
            </w:r>
            <w:proofErr w:type="spellEnd"/>
            <w:r w:rsidRPr="006F7344">
              <w:rPr>
                <w:sz w:val="20"/>
                <w:szCs w:val="20"/>
              </w:rPr>
              <w:t xml:space="preserve"> </w:t>
            </w:r>
            <w:proofErr w:type="spellStart"/>
            <w:r w:rsidRPr="006F7344">
              <w:rPr>
                <w:sz w:val="20"/>
                <w:szCs w:val="20"/>
              </w:rPr>
              <w:t>Gafatar</w:t>
            </w:r>
            <w:proofErr w:type="spellEnd"/>
            <w:r w:rsidRPr="006F7344">
              <w:rPr>
                <w:sz w:val="20"/>
                <w:szCs w:val="20"/>
              </w:rPr>
              <w:t xml:space="preserve"> </w:t>
            </w:r>
            <w:proofErr w:type="spellStart"/>
            <w:r w:rsidRPr="006F7344">
              <w:rPr>
                <w:sz w:val="20"/>
                <w:szCs w:val="20"/>
              </w:rPr>
              <w:t>ketika</w:t>
            </w:r>
            <w:proofErr w:type="spellEnd"/>
            <w:r w:rsidRPr="006F7344">
              <w:rPr>
                <w:sz w:val="20"/>
                <w:szCs w:val="20"/>
              </w:rPr>
              <w:t xml:space="preserve"> </w:t>
            </w:r>
            <w:proofErr w:type="spellStart"/>
            <w:r w:rsidRPr="006F7344">
              <w:rPr>
                <w:sz w:val="20"/>
                <w:szCs w:val="20"/>
              </w:rPr>
              <w:t>membuka</w:t>
            </w:r>
            <w:proofErr w:type="spellEnd"/>
            <w:r w:rsidRPr="006F7344">
              <w:rPr>
                <w:sz w:val="20"/>
                <w:szCs w:val="20"/>
              </w:rPr>
              <w:t xml:space="preserve"> </w:t>
            </w:r>
            <w:proofErr w:type="spellStart"/>
            <w:r w:rsidRPr="006F7344">
              <w:rPr>
                <w:sz w:val="20"/>
                <w:szCs w:val="20"/>
              </w:rPr>
              <w:t>lahan</w:t>
            </w:r>
            <w:proofErr w:type="spellEnd"/>
            <w:r w:rsidRPr="006F7344">
              <w:rPr>
                <w:sz w:val="20"/>
                <w:szCs w:val="20"/>
              </w:rPr>
              <w:t xml:space="preserve"> </w:t>
            </w:r>
            <w:proofErr w:type="spellStart"/>
            <w:r w:rsidRPr="006F7344">
              <w:rPr>
                <w:sz w:val="20"/>
                <w:szCs w:val="20"/>
              </w:rPr>
              <w:t>tersebut</w:t>
            </w:r>
            <w:proofErr w:type="spellEnd"/>
            <w:r w:rsidRPr="006F7344">
              <w:rPr>
                <w:sz w:val="20"/>
                <w:szCs w:val="20"/>
              </w:rPr>
              <w:t xml:space="preserve"> </w:t>
            </w:r>
            <w:proofErr w:type="spellStart"/>
            <w:r w:rsidRPr="006F7344">
              <w:rPr>
                <w:sz w:val="20"/>
                <w:szCs w:val="20"/>
              </w:rPr>
              <w:t>telah</w:t>
            </w:r>
            <w:proofErr w:type="spellEnd"/>
            <w:r w:rsidRPr="006F7344">
              <w:rPr>
                <w:sz w:val="20"/>
                <w:szCs w:val="20"/>
              </w:rPr>
              <w:t xml:space="preserve"> </w:t>
            </w:r>
            <w:proofErr w:type="spellStart"/>
            <w:r w:rsidRPr="006F7344">
              <w:rPr>
                <w:sz w:val="20"/>
                <w:szCs w:val="20"/>
              </w:rPr>
              <w:t>menjual</w:t>
            </w:r>
            <w:proofErr w:type="spellEnd"/>
            <w:r w:rsidRPr="006F7344">
              <w:rPr>
                <w:sz w:val="20"/>
                <w:szCs w:val="20"/>
              </w:rPr>
              <w:t xml:space="preserve"> </w:t>
            </w:r>
            <w:proofErr w:type="spellStart"/>
            <w:r w:rsidRPr="006F7344">
              <w:rPr>
                <w:sz w:val="20"/>
                <w:szCs w:val="20"/>
              </w:rPr>
              <w:t>rumah</w:t>
            </w:r>
            <w:proofErr w:type="spellEnd"/>
            <w:r w:rsidRPr="006F7344">
              <w:rPr>
                <w:sz w:val="20"/>
                <w:szCs w:val="20"/>
              </w:rPr>
              <w:t xml:space="preserve"> dan </w:t>
            </w:r>
            <w:proofErr w:type="spellStart"/>
            <w:r w:rsidRPr="006F7344">
              <w:rPr>
                <w:sz w:val="20"/>
                <w:szCs w:val="20"/>
              </w:rPr>
              <w:t>harta</w:t>
            </w:r>
            <w:proofErr w:type="spellEnd"/>
            <w:r w:rsidRPr="006F7344">
              <w:rPr>
                <w:sz w:val="20"/>
                <w:szCs w:val="20"/>
              </w:rPr>
              <w:t xml:space="preserve"> </w:t>
            </w:r>
            <w:proofErr w:type="spellStart"/>
            <w:r w:rsidRPr="006F7344">
              <w:rPr>
                <w:sz w:val="20"/>
                <w:szCs w:val="20"/>
              </w:rPr>
              <w:t>bendanya</w:t>
            </w:r>
            <w:proofErr w:type="spellEnd"/>
            <w:r w:rsidRPr="006F7344">
              <w:rPr>
                <w:sz w:val="20"/>
                <w:szCs w:val="20"/>
              </w:rPr>
              <w:t xml:space="preserve"> </w:t>
            </w:r>
            <w:proofErr w:type="spellStart"/>
            <w:r w:rsidRPr="006F7344">
              <w:rPr>
                <w:sz w:val="20"/>
                <w:szCs w:val="20"/>
              </w:rPr>
              <w:t>dari</w:t>
            </w:r>
            <w:proofErr w:type="spellEnd"/>
            <w:r w:rsidRPr="006F7344">
              <w:rPr>
                <w:sz w:val="20"/>
                <w:szCs w:val="20"/>
              </w:rPr>
              <w:t xml:space="preserve"> </w:t>
            </w:r>
            <w:proofErr w:type="spellStart"/>
            <w:r w:rsidRPr="006F7344">
              <w:rPr>
                <w:sz w:val="20"/>
                <w:szCs w:val="20"/>
              </w:rPr>
              <w:t>daerah</w:t>
            </w:r>
            <w:proofErr w:type="spellEnd"/>
            <w:r w:rsidRPr="006F7344">
              <w:rPr>
                <w:sz w:val="20"/>
                <w:szCs w:val="20"/>
              </w:rPr>
              <w:t xml:space="preserve"> </w:t>
            </w:r>
            <w:proofErr w:type="spellStart"/>
            <w:r w:rsidRPr="006F7344">
              <w:rPr>
                <w:sz w:val="20"/>
                <w:szCs w:val="20"/>
              </w:rPr>
              <w:t>asal</w:t>
            </w:r>
            <w:proofErr w:type="spellEnd"/>
            <w:r w:rsidRPr="006F7344">
              <w:rPr>
                <w:sz w:val="20"/>
                <w:szCs w:val="20"/>
              </w:rPr>
              <w:t xml:space="preserve"> dan </w:t>
            </w:r>
            <w:proofErr w:type="spellStart"/>
            <w:r w:rsidRPr="006F7344">
              <w:rPr>
                <w:sz w:val="20"/>
                <w:szCs w:val="20"/>
              </w:rPr>
              <w:t>bertekad</w:t>
            </w:r>
            <w:proofErr w:type="spellEnd"/>
            <w:r w:rsidRPr="006F7344">
              <w:rPr>
                <w:sz w:val="20"/>
                <w:szCs w:val="20"/>
              </w:rPr>
              <w:t xml:space="preserve"> </w:t>
            </w:r>
            <w:proofErr w:type="spellStart"/>
            <w:r w:rsidRPr="006F7344">
              <w:rPr>
                <w:sz w:val="20"/>
                <w:szCs w:val="20"/>
              </w:rPr>
              <w:t>untuk</w:t>
            </w:r>
            <w:proofErr w:type="spellEnd"/>
            <w:r w:rsidRPr="006F7344">
              <w:rPr>
                <w:sz w:val="20"/>
                <w:szCs w:val="20"/>
              </w:rPr>
              <w:t xml:space="preserve"> </w:t>
            </w:r>
            <w:proofErr w:type="spellStart"/>
            <w:r w:rsidRPr="006F7344">
              <w:rPr>
                <w:sz w:val="20"/>
                <w:szCs w:val="20"/>
              </w:rPr>
              <w:t>memperbaiki</w:t>
            </w:r>
            <w:proofErr w:type="spellEnd"/>
            <w:r w:rsidRPr="006F7344">
              <w:rPr>
                <w:sz w:val="20"/>
                <w:szCs w:val="20"/>
              </w:rPr>
              <w:t xml:space="preserve"> </w:t>
            </w:r>
            <w:proofErr w:type="spellStart"/>
            <w:r w:rsidRPr="006F7344">
              <w:rPr>
                <w:sz w:val="20"/>
                <w:szCs w:val="20"/>
              </w:rPr>
              <w:t>nasib</w:t>
            </w:r>
            <w:proofErr w:type="spellEnd"/>
            <w:r w:rsidRPr="006F7344">
              <w:rPr>
                <w:sz w:val="20"/>
                <w:szCs w:val="20"/>
              </w:rPr>
              <w:t xml:space="preserve"> </w:t>
            </w:r>
            <w:proofErr w:type="spellStart"/>
            <w:r w:rsidRPr="006F7344">
              <w:rPr>
                <w:sz w:val="20"/>
                <w:szCs w:val="20"/>
              </w:rPr>
              <w:t>dengan</w:t>
            </w:r>
            <w:proofErr w:type="spellEnd"/>
            <w:r w:rsidRPr="006F7344">
              <w:rPr>
                <w:sz w:val="20"/>
                <w:szCs w:val="20"/>
              </w:rPr>
              <w:t xml:space="preserve"> </w:t>
            </w:r>
            <w:proofErr w:type="spellStart"/>
            <w:r w:rsidRPr="006F7344">
              <w:rPr>
                <w:sz w:val="20"/>
                <w:szCs w:val="20"/>
              </w:rPr>
              <w:t>bertani</w:t>
            </w:r>
            <w:proofErr w:type="spellEnd"/>
            <w:r w:rsidRPr="006F7344">
              <w:rPr>
                <w:sz w:val="20"/>
                <w:szCs w:val="20"/>
              </w:rPr>
              <w:t xml:space="preserve"> di </w:t>
            </w:r>
            <w:proofErr w:type="spellStart"/>
            <w:r w:rsidRPr="006F7344">
              <w:rPr>
                <w:sz w:val="20"/>
                <w:szCs w:val="20"/>
              </w:rPr>
              <w:t>daerah</w:t>
            </w:r>
            <w:proofErr w:type="spellEnd"/>
            <w:r w:rsidRPr="006F7344">
              <w:rPr>
                <w:sz w:val="20"/>
                <w:szCs w:val="20"/>
              </w:rPr>
              <w:t xml:space="preserve"> Kalimantan.</w:t>
            </w:r>
            <w:r w:rsidR="00B22F19" w:rsidRPr="00E82028">
              <w:rPr>
                <w:rStyle w:val="FootnoteReference"/>
              </w:rPr>
              <w:footnoteReference w:id="266"/>
            </w:r>
          </w:p>
        </w:tc>
      </w:tr>
      <w:tr w:rsidR="007A4D19" w:rsidRPr="006F7344" w14:paraId="261E88A8" w14:textId="77777777" w:rsidTr="00EF65B0">
        <w:tc>
          <w:tcPr>
            <w:cnfStyle w:val="001000000000" w:firstRow="0" w:lastRow="0" w:firstColumn="1" w:lastColumn="0" w:oddVBand="0" w:evenVBand="0" w:oddHBand="0" w:evenHBand="0" w:firstRowFirstColumn="0" w:firstRowLastColumn="0" w:lastRowFirstColumn="0" w:lastRowLastColumn="0"/>
            <w:tcW w:w="968" w:type="dxa"/>
            <w:tcBorders>
              <w:bottom w:val="single" w:sz="4" w:space="0" w:color="auto"/>
            </w:tcBorders>
          </w:tcPr>
          <w:p w14:paraId="14A60FD7" w14:textId="77777777" w:rsidR="007A4D19" w:rsidRPr="006F7344" w:rsidRDefault="007A4D19" w:rsidP="00D45F6F">
            <w:pPr>
              <w:tabs>
                <w:tab w:val="left" w:pos="161"/>
              </w:tabs>
              <w:ind w:right="571"/>
              <w:jc w:val="both"/>
              <w:rPr>
                <w:sz w:val="20"/>
                <w:szCs w:val="20"/>
              </w:rPr>
            </w:pPr>
            <w:r w:rsidRPr="006F7344">
              <w:rPr>
                <w:sz w:val="20"/>
                <w:szCs w:val="20"/>
              </w:rPr>
              <w:t xml:space="preserve">2. </w:t>
            </w:r>
          </w:p>
        </w:tc>
        <w:tc>
          <w:tcPr>
            <w:tcW w:w="1732" w:type="dxa"/>
            <w:tcBorders>
              <w:bottom w:val="single" w:sz="4" w:space="0" w:color="auto"/>
            </w:tcBorders>
          </w:tcPr>
          <w:p w14:paraId="41BA71EA" w14:textId="77777777" w:rsidR="007A4D19" w:rsidRPr="006F7344" w:rsidRDefault="007A4D19" w:rsidP="00453263">
            <w:pPr>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January 19</w:t>
            </w:r>
            <w:r w:rsidRPr="006F7344">
              <w:rPr>
                <w:sz w:val="20"/>
                <w:szCs w:val="20"/>
                <w:vertAlign w:val="superscript"/>
              </w:rPr>
              <w:t>th</w:t>
            </w:r>
            <w:r w:rsidRPr="006F7344">
              <w:rPr>
                <w:sz w:val="20"/>
                <w:szCs w:val="20"/>
              </w:rPr>
              <w:t>, 2016.</w:t>
            </w:r>
          </w:p>
        </w:tc>
        <w:tc>
          <w:tcPr>
            <w:tcW w:w="5670" w:type="dxa"/>
            <w:tcBorders>
              <w:bottom w:val="single" w:sz="4" w:space="0" w:color="auto"/>
            </w:tcBorders>
          </w:tcPr>
          <w:p w14:paraId="28B0EA70" w14:textId="346F22D5" w:rsidR="007A4D19" w:rsidRPr="006F7344" w:rsidRDefault="007A4D19" w:rsidP="00453263">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After crowded burned </w:t>
            </w:r>
            <w:proofErr w:type="spellStart"/>
            <w:r w:rsidRPr="006F7344">
              <w:rPr>
                <w:sz w:val="20"/>
                <w:szCs w:val="20"/>
              </w:rPr>
              <w:t>Gafatar</w:t>
            </w:r>
            <w:proofErr w:type="spellEnd"/>
            <w:r w:rsidRPr="006F7344">
              <w:rPr>
                <w:sz w:val="20"/>
                <w:szCs w:val="20"/>
              </w:rPr>
              <w:t xml:space="preserve"> houses, the 1,124 members of </w:t>
            </w:r>
            <w:proofErr w:type="spellStart"/>
            <w:r w:rsidRPr="006F7344">
              <w:rPr>
                <w:sz w:val="20"/>
                <w:szCs w:val="20"/>
              </w:rPr>
              <w:t>Gafatar</w:t>
            </w:r>
            <w:proofErr w:type="spellEnd"/>
            <w:r w:rsidRPr="006F7344">
              <w:rPr>
                <w:sz w:val="20"/>
                <w:szCs w:val="20"/>
              </w:rPr>
              <w:t xml:space="preserve"> were evicted from their two villages in </w:t>
            </w:r>
            <w:proofErr w:type="spellStart"/>
            <w:r w:rsidRPr="006F7344">
              <w:rPr>
                <w:sz w:val="20"/>
                <w:szCs w:val="20"/>
              </w:rPr>
              <w:t>Mempawah</w:t>
            </w:r>
            <w:proofErr w:type="spellEnd"/>
            <w:r w:rsidRPr="006F7344">
              <w:rPr>
                <w:sz w:val="20"/>
                <w:szCs w:val="20"/>
              </w:rPr>
              <w:t xml:space="preserve"> Regency, West Kalimantan although they have declared their absence from </w:t>
            </w:r>
            <w:proofErr w:type="spellStart"/>
            <w:r w:rsidRPr="006F7344">
              <w:rPr>
                <w:sz w:val="20"/>
                <w:szCs w:val="20"/>
              </w:rPr>
              <w:t>Gafatar</w:t>
            </w:r>
            <w:proofErr w:type="spellEnd"/>
            <w:r w:rsidRPr="006F7344">
              <w:rPr>
                <w:sz w:val="20"/>
                <w:szCs w:val="20"/>
              </w:rPr>
              <w:t xml:space="preserve"> membership. This act of eviction was allowed by the local government. They were evacuated at the supplies and transportation complex (</w:t>
            </w:r>
            <w:proofErr w:type="spellStart"/>
            <w:r w:rsidRPr="006F7344">
              <w:rPr>
                <w:sz w:val="20"/>
                <w:szCs w:val="20"/>
              </w:rPr>
              <w:t>Bekangdam</w:t>
            </w:r>
            <w:proofErr w:type="spellEnd"/>
            <w:r w:rsidRPr="006F7344">
              <w:rPr>
                <w:sz w:val="20"/>
                <w:szCs w:val="20"/>
              </w:rPr>
              <w:t xml:space="preserve">) of </w:t>
            </w:r>
            <w:proofErr w:type="spellStart"/>
            <w:r w:rsidRPr="006F7344">
              <w:rPr>
                <w:sz w:val="20"/>
                <w:szCs w:val="20"/>
              </w:rPr>
              <w:t>Kodam</w:t>
            </w:r>
            <w:proofErr w:type="spellEnd"/>
            <w:r w:rsidRPr="006F7344">
              <w:rPr>
                <w:sz w:val="20"/>
                <w:szCs w:val="20"/>
              </w:rPr>
              <w:t xml:space="preserve"> XII/</w:t>
            </w:r>
            <w:proofErr w:type="spellStart"/>
            <w:r w:rsidRPr="006F7344">
              <w:rPr>
                <w:sz w:val="20"/>
                <w:szCs w:val="20"/>
              </w:rPr>
              <w:t>Tanjungpura</w:t>
            </w:r>
            <w:proofErr w:type="spellEnd"/>
            <w:r w:rsidRPr="006F7344">
              <w:rPr>
                <w:sz w:val="20"/>
                <w:szCs w:val="20"/>
              </w:rPr>
              <w:t xml:space="preserve"> in Pontianak, West Kalimantan.</w:t>
            </w:r>
            <w:r w:rsidR="00871D1A" w:rsidRPr="00E82028">
              <w:rPr>
                <w:rStyle w:val="FootnoteReference"/>
              </w:rPr>
              <w:footnoteReference w:id="267"/>
            </w:r>
          </w:p>
        </w:tc>
      </w:tr>
    </w:tbl>
    <w:p w14:paraId="169575B7" w14:textId="77777777" w:rsidR="0032175F" w:rsidRPr="0032175F" w:rsidRDefault="0032175F" w:rsidP="0032175F">
      <w:pPr>
        <w:pStyle w:val="ParagraphNormal"/>
      </w:pPr>
      <w:bookmarkStart w:id="181" w:name="_Toc118302777"/>
    </w:p>
    <w:p w14:paraId="3322A988" w14:textId="49FD543D" w:rsidR="007A4D19" w:rsidRPr="006F7344" w:rsidRDefault="003E5F25" w:rsidP="0032175F">
      <w:pPr>
        <w:pStyle w:val="Heading4"/>
        <w:ind w:left="360"/>
      </w:pPr>
      <w:r w:rsidRPr="006F7344">
        <w:rPr>
          <w:i/>
        </w:rPr>
        <w:t xml:space="preserve">Main Hakim </w:t>
      </w:r>
      <w:proofErr w:type="spellStart"/>
      <w:r w:rsidRPr="006F7344">
        <w:rPr>
          <w:i/>
        </w:rPr>
        <w:t>Sendiri</w:t>
      </w:r>
      <w:proofErr w:type="spellEnd"/>
      <w:r w:rsidRPr="006F7344">
        <w:t xml:space="preserve"> against </w:t>
      </w:r>
      <w:bookmarkEnd w:id="181"/>
      <w:proofErr w:type="spellStart"/>
      <w:r w:rsidR="00110C3A" w:rsidRPr="006F7344">
        <w:t>Budhism</w:t>
      </w:r>
      <w:proofErr w:type="spellEnd"/>
      <w:r w:rsidR="00110C3A" w:rsidRPr="006F7344">
        <w:t xml:space="preserve"> in </w:t>
      </w:r>
      <w:proofErr w:type="spellStart"/>
      <w:r w:rsidR="00110C3A" w:rsidRPr="006F7344">
        <w:t>Meiliana</w:t>
      </w:r>
      <w:proofErr w:type="spellEnd"/>
      <w:r w:rsidR="00110C3A" w:rsidRPr="006F7344">
        <w:t xml:space="preserve"> Case</w:t>
      </w:r>
    </w:p>
    <w:p w14:paraId="19171477" w14:textId="77777777" w:rsidR="009C7EA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t xml:space="preserve">As described in the previous chapter regarding the chronology of the accusations against </w:t>
      </w:r>
      <w:proofErr w:type="spellStart"/>
      <w:r w:rsidRPr="006F7344">
        <w:t>Meiliana</w:t>
      </w:r>
      <w:proofErr w:type="spellEnd"/>
      <w:r w:rsidRPr="006F7344">
        <w:t xml:space="preserve"> of blasphemy because of her protesting the call to prayer, Apparently, before this case was processed by law enforcement, vigilante action also happened to </w:t>
      </w:r>
      <w:proofErr w:type="spellStart"/>
      <w:r w:rsidRPr="006F7344">
        <w:t>Meiliana</w:t>
      </w:r>
      <w:proofErr w:type="spellEnd"/>
      <w:r w:rsidRPr="006F7344">
        <w:t xml:space="preserve"> and her family. When the mediation process was ongoing, vigilante groups provoked the residents and continuously carried out the narrative that "</w:t>
      </w:r>
      <w:proofErr w:type="spellStart"/>
      <w:r w:rsidRPr="006F7344">
        <w:t>Meiliana</w:t>
      </w:r>
      <w:proofErr w:type="spellEnd"/>
      <w:r w:rsidRPr="006F7344">
        <w:t xml:space="preserve"> forbade the Adhan," thereby causing their anger. In contrast, in a </w:t>
      </w:r>
      <w:proofErr w:type="spellStart"/>
      <w:r w:rsidRPr="006F7344">
        <w:rPr>
          <w:rStyle w:val="Emphasis"/>
          <w:color w:val="252525"/>
        </w:rPr>
        <w:t>pledoi</w:t>
      </w:r>
      <w:proofErr w:type="spellEnd"/>
      <w:r w:rsidRPr="006F7344">
        <w:t xml:space="preserve"> delivered by </w:t>
      </w:r>
      <w:proofErr w:type="spellStart"/>
      <w:r w:rsidRPr="006F7344">
        <w:rPr>
          <w:i/>
          <w:iCs/>
        </w:rPr>
        <w:t>Meiliana's</w:t>
      </w:r>
      <w:proofErr w:type="spellEnd"/>
      <w:r w:rsidRPr="006F7344">
        <w:t xml:space="preserve"> attorney, who said that </w:t>
      </w:r>
      <w:proofErr w:type="spellStart"/>
      <w:r w:rsidRPr="006F7344">
        <w:rPr>
          <w:i/>
          <w:iCs/>
        </w:rPr>
        <w:t>Meiliana</w:t>
      </w:r>
      <w:proofErr w:type="spellEnd"/>
      <w:r w:rsidRPr="006F7344">
        <w:rPr>
          <w:i/>
          <w:iCs/>
        </w:rPr>
        <w:t xml:space="preserve"> </w:t>
      </w:r>
      <w:r w:rsidRPr="006F7344">
        <w:t xml:space="preserve">had never banned the call to prayer, she conveyed to the shop owner in a low tone on July 22, 2016 that: </w:t>
      </w:r>
      <w:r w:rsidR="00C736C3" w:rsidRPr="006F7344">
        <w:t>“</w:t>
      </w:r>
      <w:r w:rsidR="00CF702D" w:rsidRPr="006F7344">
        <w:t xml:space="preserve">Sis, the voice of our </w:t>
      </w:r>
      <w:r w:rsidR="00CF702D" w:rsidRPr="006F7344">
        <w:lastRenderedPageBreak/>
        <w:t>mosque was not that big, now it's a bit bigger, right?”</w:t>
      </w:r>
      <w:r w:rsidR="00C736C3" w:rsidRPr="00E82028">
        <w:rPr>
          <w:rStyle w:val="FootnoteReference"/>
        </w:rPr>
        <w:footnoteReference w:id="268"/>
      </w:r>
      <w:r w:rsidR="00CF702D" w:rsidRPr="006F7344">
        <w:t xml:space="preserve">  </w:t>
      </w:r>
      <w:r w:rsidRPr="006F7344">
        <w:rPr>
          <w:rFonts w:ascii="Times New Roman" w:hAnsi="Times New Roman" w:cs="Times New Roman"/>
          <w:szCs w:val="24"/>
          <w:lang w:eastAsia="en-GB" w:bidi="ar-SA"/>
          <w14:ligatures w14:val="none"/>
          <w14:numSpacing w14:val="default"/>
        </w:rPr>
        <w:t xml:space="preserve">The twists of hatred against </w:t>
      </w:r>
      <w:proofErr w:type="spellStart"/>
      <w:r w:rsidRPr="006F7344">
        <w:rPr>
          <w:rFonts w:ascii="Times New Roman" w:hAnsi="Times New Roman" w:cs="Times New Roman"/>
          <w:i/>
          <w:iCs/>
          <w:szCs w:val="24"/>
          <w:lang w:eastAsia="en-GB" w:bidi="ar-SA"/>
          <w14:ligatures w14:val="none"/>
          <w14:numSpacing w14:val="default"/>
        </w:rPr>
        <w:t>Meiliana</w:t>
      </w:r>
      <w:proofErr w:type="spellEnd"/>
      <w:r w:rsidRPr="006F7344">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6F7344">
        <w:rPr>
          <w:rFonts w:ascii="Times New Roman" w:hAnsi="Times New Roman" w:cs="Times New Roman"/>
          <w:i/>
          <w:iCs/>
          <w:szCs w:val="24"/>
          <w:lang w:eastAsia="en-GB" w:bidi="ar-SA"/>
          <w14:ligatures w14:val="none"/>
          <w14:numSpacing w14:val="default"/>
        </w:rPr>
        <w:t xml:space="preserve">Ahmadiyya </w:t>
      </w:r>
      <w:r w:rsidRPr="006F7344">
        <w:rPr>
          <w:rFonts w:ascii="Times New Roman" w:hAnsi="Times New Roman" w:cs="Times New Roman"/>
          <w:szCs w:val="24"/>
          <w:lang w:eastAsia="en-GB" w:bidi="ar-SA"/>
          <w14:ligatures w14:val="none"/>
          <w14:numSpacing w14:val="default"/>
        </w:rPr>
        <w:t>and</w:t>
      </w:r>
      <w:r w:rsidRPr="006F7344">
        <w:rPr>
          <w:rFonts w:ascii="Times New Roman" w:hAnsi="Times New Roman" w:cs="Times New Roman"/>
          <w:i/>
          <w:iCs/>
          <w:szCs w:val="24"/>
          <w:lang w:eastAsia="en-GB" w:bidi="ar-SA"/>
          <w14:ligatures w14:val="none"/>
          <w14:numSpacing w14:val="default"/>
        </w:rPr>
        <w:t xml:space="preserve"> </w:t>
      </w:r>
      <w:proofErr w:type="spellStart"/>
      <w:r w:rsidRPr="006F7344">
        <w:rPr>
          <w:rFonts w:ascii="Times New Roman" w:hAnsi="Times New Roman" w:cs="Times New Roman"/>
          <w:i/>
          <w:iCs/>
          <w:szCs w:val="24"/>
          <w:lang w:eastAsia="en-GB" w:bidi="ar-SA"/>
          <w14:ligatures w14:val="none"/>
          <w14:numSpacing w14:val="default"/>
        </w:rPr>
        <w:t>Gafatar</w:t>
      </w:r>
      <w:proofErr w:type="spellEnd"/>
      <w:r w:rsidRPr="006F7344">
        <w:rPr>
          <w:rFonts w:ascii="Times New Roman" w:hAnsi="Times New Roman" w:cs="Times New Roman"/>
          <w:szCs w:val="24"/>
          <w:lang w:eastAsia="en-GB" w:bidi="ar-SA"/>
          <w14:ligatures w14:val="none"/>
          <w14:numSpacing w14:val="default"/>
        </w:rPr>
        <w:t xml:space="preserve">, followers of minority Buddhist religions like </w:t>
      </w:r>
      <w:proofErr w:type="spellStart"/>
      <w:r w:rsidRPr="006F7344">
        <w:rPr>
          <w:rFonts w:ascii="Times New Roman" w:hAnsi="Times New Roman" w:cs="Times New Roman"/>
          <w:i/>
          <w:iCs/>
          <w:szCs w:val="24"/>
          <w:lang w:eastAsia="en-GB" w:bidi="ar-SA"/>
          <w14:ligatures w14:val="none"/>
          <w14:numSpacing w14:val="default"/>
        </w:rPr>
        <w:t>Meiliana</w:t>
      </w:r>
      <w:proofErr w:type="spellEnd"/>
      <w:r w:rsidRPr="006F7344">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rPr>
          <w:rFonts w:ascii="Times New Roman" w:hAnsi="Times New Roman" w:cs="Times New Roman"/>
          <w:szCs w:val="24"/>
          <w:lang w:eastAsia="en-GB" w:bidi="ar-SA"/>
          <w14:ligatures w14:val="none"/>
          <w14:numSpacing w14:val="default"/>
        </w:rPr>
        <w:t xml:space="preserve">The Muslim community where </w:t>
      </w:r>
      <w:proofErr w:type="spellStart"/>
      <w:r w:rsidRPr="006F7344">
        <w:rPr>
          <w:rFonts w:ascii="Times New Roman" w:hAnsi="Times New Roman" w:cs="Times New Roman"/>
          <w:i/>
          <w:iCs/>
          <w:szCs w:val="24"/>
          <w:lang w:eastAsia="en-GB" w:bidi="ar-SA"/>
          <w14:ligatures w14:val="none"/>
          <w14:numSpacing w14:val="default"/>
        </w:rPr>
        <w:t>Meiliana</w:t>
      </w:r>
      <w:proofErr w:type="spellEnd"/>
      <w:r w:rsidRPr="006F7344">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's</w:t>
      </w:r>
      <w:proofErr w:type="spellEnd"/>
      <w:r w:rsidRPr="006F7344">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w:t>
      </w:r>
      <w:proofErr w:type="spellStart"/>
      <w:r w:rsidRPr="006F7344">
        <w:rPr>
          <w:rFonts w:ascii="Times New Roman" w:hAnsi="Times New Roman" w:cs="Times New Roman"/>
          <w:szCs w:val="24"/>
          <w:lang w:eastAsia="en-GB" w:bidi="ar-SA"/>
          <w14:ligatures w14:val="none"/>
          <w14:numSpacing w14:val="default"/>
        </w:rPr>
        <w:t>Ratna</w:t>
      </w:r>
      <w:proofErr w:type="spellEnd"/>
      <w:r w:rsidRPr="006F7344">
        <w:rPr>
          <w:rFonts w:ascii="Times New Roman" w:hAnsi="Times New Roman" w:cs="Times New Roman"/>
          <w:szCs w:val="24"/>
          <w:lang w:eastAsia="en-GB" w:bidi="ar-SA"/>
          <w14:ligatures w14:val="none"/>
          <w14:numSpacing w14:val="default"/>
        </w:rPr>
        <w:t xml:space="preserve"> Temple and the </w:t>
      </w:r>
      <w:proofErr w:type="spellStart"/>
      <w:r w:rsidRPr="006F7344">
        <w:rPr>
          <w:rFonts w:ascii="Times New Roman" w:hAnsi="Times New Roman" w:cs="Times New Roman"/>
          <w:szCs w:val="24"/>
          <w:lang w:eastAsia="en-GB" w:bidi="ar-SA"/>
          <w14:ligatures w14:val="none"/>
          <w14:numSpacing w14:val="default"/>
        </w:rPr>
        <w:t>Dewi</w:t>
      </w:r>
      <w:proofErr w:type="spellEnd"/>
      <w:r w:rsidRPr="006F7344">
        <w:rPr>
          <w:rFonts w:ascii="Times New Roman" w:hAnsi="Times New Roman" w:cs="Times New Roman"/>
          <w:szCs w:val="24"/>
          <w:lang w:eastAsia="en-GB" w:bidi="ar-SA"/>
          <w14:ligatures w14:val="none"/>
          <w14:numSpacing w14:val="default"/>
        </w:rPr>
        <w:t xml:space="preserve"> </w:t>
      </w:r>
      <w:proofErr w:type="spellStart"/>
      <w:r w:rsidRPr="006F7344">
        <w:rPr>
          <w:rFonts w:ascii="Times New Roman" w:hAnsi="Times New Roman" w:cs="Times New Roman"/>
          <w:szCs w:val="24"/>
          <w:lang w:eastAsia="en-GB" w:bidi="ar-SA"/>
          <w14:ligatures w14:val="none"/>
          <w14:numSpacing w14:val="default"/>
        </w:rPr>
        <w:t>Samudera</w:t>
      </w:r>
      <w:proofErr w:type="spellEnd"/>
      <w:r w:rsidRPr="006F7344">
        <w:rPr>
          <w:rFonts w:ascii="Times New Roman" w:hAnsi="Times New Roman" w:cs="Times New Roman"/>
          <w:szCs w:val="24"/>
          <w:lang w:eastAsia="en-GB" w:bidi="ar-SA"/>
          <w14:ligatures w14:val="none"/>
          <w14:numSpacing w14:val="default"/>
        </w:rPr>
        <w:t xml:space="preserve"> Temple on the banks of the </w:t>
      </w:r>
      <w:proofErr w:type="spellStart"/>
      <w:r w:rsidRPr="006F7344">
        <w:rPr>
          <w:rFonts w:ascii="Times New Roman" w:hAnsi="Times New Roman" w:cs="Times New Roman"/>
          <w:szCs w:val="24"/>
          <w:lang w:eastAsia="en-GB" w:bidi="ar-SA"/>
          <w14:ligatures w14:val="none"/>
          <w14:numSpacing w14:val="default"/>
        </w:rPr>
        <w:t>Asahan</w:t>
      </w:r>
      <w:proofErr w:type="spellEnd"/>
      <w:r w:rsidRPr="006F7344">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6F7344">
        <w:rPr>
          <w:rFonts w:ascii="Times New Roman" w:hAnsi="Times New Roman" w:cs="Times New Roman"/>
          <w:szCs w:val="24"/>
          <w:lang w:eastAsia="en-GB" w:bidi="ar-SA"/>
          <w14:ligatures w14:val="none"/>
          <w14:numSpacing w14:val="default"/>
        </w:rPr>
        <w:t>center</w:t>
      </w:r>
      <w:proofErr w:type="spellEnd"/>
      <w:r w:rsidRPr="006F7344">
        <w:rPr>
          <w:rFonts w:ascii="Times New Roman" w:hAnsi="Times New Roman" w:cs="Times New Roman"/>
          <w:szCs w:val="24"/>
          <w:lang w:eastAsia="en-GB" w:bidi="ar-SA"/>
          <w14:ligatures w14:val="none"/>
          <w14:numSpacing w14:val="default"/>
        </w:rPr>
        <w:t>, and</w:t>
      </w:r>
      <w:r w:rsidRPr="006F7344">
        <w:rPr>
          <w:rFonts w:ascii="Times New Roman" w:hAnsi="Times New Roman" w:cs="Times New Roman"/>
          <w:i/>
          <w:iCs/>
          <w:szCs w:val="24"/>
          <w:lang w:eastAsia="en-GB" w:bidi="ar-SA"/>
          <w14:ligatures w14:val="none"/>
          <w14:numSpacing w14:val="default"/>
        </w:rPr>
        <w:t xml:space="preserve"> </w:t>
      </w:r>
      <w:proofErr w:type="spellStart"/>
      <w:r w:rsidRPr="006F7344">
        <w:rPr>
          <w:rFonts w:ascii="Times New Roman" w:hAnsi="Times New Roman" w:cs="Times New Roman"/>
          <w:i/>
          <w:iCs/>
          <w:szCs w:val="24"/>
          <w:lang w:eastAsia="en-GB" w:bidi="ar-SA"/>
          <w14:ligatures w14:val="none"/>
          <w14:numSpacing w14:val="default"/>
        </w:rPr>
        <w:t>Meiliana's</w:t>
      </w:r>
      <w:proofErr w:type="spellEnd"/>
      <w:r w:rsidRPr="006F7344">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w:t>
      </w:r>
      <w:proofErr w:type="spellStart"/>
      <w:r w:rsidRPr="006F7344">
        <w:rPr>
          <w:rFonts w:ascii="Times New Roman" w:hAnsi="Times New Roman" w:cs="Times New Roman"/>
          <w:szCs w:val="24"/>
          <w:lang w:eastAsia="en-GB" w:bidi="ar-SA"/>
          <w14:ligatures w14:val="none"/>
          <w14:numSpacing w14:val="default"/>
        </w:rPr>
        <w:t>Meiliana</w:t>
      </w:r>
      <w:proofErr w:type="spellEnd"/>
      <w:r w:rsidRPr="006F7344">
        <w:rPr>
          <w:rFonts w:ascii="Times New Roman" w:hAnsi="Times New Roman" w:cs="Times New Roman"/>
          <w:szCs w:val="24"/>
          <w:lang w:eastAsia="en-GB" w:bidi="ar-SA"/>
          <w14:ligatures w14:val="none"/>
          <w14:numSpacing w14:val="default"/>
        </w:rPr>
        <w:t xml:space="preserve"> as a suspect for blasphemy (Islam). The eight suspects were then tried at the </w:t>
      </w:r>
      <w:proofErr w:type="spellStart"/>
      <w:r w:rsidRPr="006F7344">
        <w:rPr>
          <w:rFonts w:ascii="Times New Roman" w:hAnsi="Times New Roman" w:cs="Times New Roman"/>
          <w:szCs w:val="24"/>
          <w:lang w:eastAsia="en-GB" w:bidi="ar-SA"/>
          <w14:ligatures w14:val="none"/>
          <w14:numSpacing w14:val="default"/>
        </w:rPr>
        <w:t>Tanjung</w:t>
      </w:r>
      <w:proofErr w:type="spellEnd"/>
      <w:r w:rsidRPr="006F7344">
        <w:rPr>
          <w:rFonts w:ascii="Times New Roman" w:hAnsi="Times New Roman" w:cs="Times New Roman"/>
          <w:szCs w:val="24"/>
          <w:lang w:eastAsia="en-GB" w:bidi="ar-SA"/>
          <w14:ligatures w14:val="none"/>
          <w14:numSpacing w14:val="default"/>
        </w:rPr>
        <w:t xml:space="preserve"> </w:t>
      </w:r>
      <w:proofErr w:type="spellStart"/>
      <w:r w:rsidRPr="006F7344">
        <w:rPr>
          <w:rFonts w:ascii="Times New Roman" w:hAnsi="Times New Roman" w:cs="Times New Roman"/>
          <w:szCs w:val="24"/>
          <w:lang w:eastAsia="en-GB" w:bidi="ar-SA"/>
          <w14:ligatures w14:val="none"/>
          <w14:numSpacing w14:val="default"/>
        </w:rPr>
        <w:t>Balai</w:t>
      </w:r>
      <w:proofErr w:type="spellEnd"/>
      <w:r w:rsidRPr="006F7344">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6F7344">
        <w:rPr>
          <w:rFonts w:ascii="Times New Roman" w:hAnsi="Times New Roman" w:cs="Times New Roman"/>
          <w:szCs w:val="24"/>
          <w:lang w:eastAsia="en-GB" w:bidi="ar-SA"/>
          <w14:ligatures w14:val="none"/>
          <w14:numSpacing w14:val="default"/>
        </w:rPr>
        <w:t>Ullina</w:t>
      </w:r>
      <w:proofErr w:type="spellEnd"/>
      <w:r w:rsidRPr="006F7344">
        <w:rPr>
          <w:rFonts w:ascii="Times New Roman" w:hAnsi="Times New Roman" w:cs="Times New Roman"/>
          <w:szCs w:val="24"/>
          <w:lang w:eastAsia="en-GB" w:bidi="ar-SA"/>
          <w14:ligatures w14:val="none"/>
          <w14:numSpacing w14:val="default"/>
        </w:rPr>
        <w:t xml:space="preserve"> </w:t>
      </w:r>
      <w:proofErr w:type="spellStart"/>
      <w:r w:rsidRPr="006F7344">
        <w:rPr>
          <w:rFonts w:ascii="Times New Roman" w:hAnsi="Times New Roman" w:cs="Times New Roman"/>
          <w:szCs w:val="24"/>
          <w:lang w:eastAsia="en-GB" w:bidi="ar-SA"/>
          <w14:ligatures w14:val="none"/>
          <w14:numSpacing w14:val="default"/>
        </w:rPr>
        <w:t>Marbun</w:t>
      </w:r>
      <w:proofErr w:type="spellEnd"/>
      <w:r w:rsidRPr="006F7344">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0077621D" w:rsidRPr="006F7344">
        <w:t>.</w:t>
      </w:r>
      <w:r w:rsidR="00806970" w:rsidRPr="00E82028">
        <w:rPr>
          <w:rStyle w:val="FootnoteReference"/>
        </w:rPr>
        <w:footnoteReference w:id="269"/>
      </w:r>
      <w:r w:rsidR="0077621D" w:rsidRPr="006F7344">
        <w:t xml:space="preserve"> Meanwhile, </w:t>
      </w:r>
      <w:proofErr w:type="spellStart"/>
      <w:r w:rsidR="0077621D" w:rsidRPr="006F7344">
        <w:t>Meiliana</w:t>
      </w:r>
      <w:proofErr w:type="spellEnd"/>
      <w:r w:rsidR="0077621D" w:rsidRPr="006F7344">
        <w:t xml:space="preserve"> herself was sentenced to 18 months in prison.</w:t>
      </w:r>
    </w:p>
    <w:p w14:paraId="08E32FFC" w14:textId="5C0FB07F" w:rsidR="001B2C5A" w:rsidRPr="006F7344" w:rsidRDefault="00180C33" w:rsidP="00A408D1">
      <w:pPr>
        <w:pStyle w:val="Heading2"/>
        <w:numPr>
          <w:ilvl w:val="1"/>
          <w:numId w:val="21"/>
        </w:numPr>
      </w:pPr>
      <w:bookmarkStart w:id="182" w:name="_Toc118302778"/>
      <w:bookmarkStart w:id="183" w:name="_Toc121200587"/>
      <w:r w:rsidRPr="006F7344">
        <w:t xml:space="preserve">Various Factors Influencing </w:t>
      </w:r>
      <w:r w:rsidRPr="006F7344">
        <w:rPr>
          <w:i/>
          <w:iCs/>
        </w:rPr>
        <w:t xml:space="preserve">Main Hakim </w:t>
      </w:r>
      <w:proofErr w:type="spellStart"/>
      <w:r w:rsidRPr="006F7344">
        <w:rPr>
          <w:i/>
          <w:iCs/>
        </w:rPr>
        <w:t>Sendiri</w:t>
      </w:r>
      <w:proofErr w:type="spellEnd"/>
      <w:r w:rsidRPr="006F7344">
        <w:t xml:space="preserve"> </w:t>
      </w:r>
      <w:r w:rsidR="00D320B1" w:rsidRPr="006F7344">
        <w:t xml:space="preserve"> O</w:t>
      </w:r>
      <w:r w:rsidRPr="006F7344">
        <w:t>ver Blasphemy Allegation</w:t>
      </w:r>
      <w:bookmarkEnd w:id="182"/>
      <w:bookmarkEnd w:id="183"/>
    </w:p>
    <w:p w14:paraId="0387B1DA" w14:textId="0F036348" w:rsidR="000109DD" w:rsidRPr="006F7344" w:rsidRDefault="007E7638" w:rsidP="0032175F">
      <w:pPr>
        <w:pStyle w:val="ParagraphafSubheader"/>
      </w:pPr>
      <w:r w:rsidRPr="006F7344">
        <w:t>In general, in Indonesia, local people resort to violence and even warn criminals who manage to steal at crowded place (</w:t>
      </w:r>
      <w:proofErr w:type="spellStart"/>
      <w:r w:rsidRPr="006F7344">
        <w:t>Syamsiar</w:t>
      </w:r>
      <w:proofErr w:type="spellEnd"/>
      <w:r w:rsidRPr="006F7344">
        <w:t xml:space="preserve"> A., 2005: 94-95).</w:t>
      </w:r>
      <w:r w:rsidR="00F4418B" w:rsidRPr="00E82028">
        <w:rPr>
          <w:rStyle w:val="FootnoteReference"/>
        </w:rPr>
        <w:footnoteReference w:id="270"/>
      </w:r>
      <w:r w:rsidRPr="006F7344">
        <w:t xml:space="preserve">  Religious communities are generally angry with immoral business activities such as prostitution or gambling (2006: 203).</w:t>
      </w:r>
      <w:r w:rsidR="00D45839" w:rsidRPr="00E82028">
        <w:rPr>
          <w:rStyle w:val="FootnoteReference"/>
        </w:rPr>
        <w:footnoteReference w:id="271"/>
      </w:r>
      <w:r w:rsidRPr="006F7344">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6F7344">
        <w:t>Tankebe</w:t>
      </w:r>
      <w:proofErr w:type="spellEnd"/>
      <w:r w:rsidRPr="006F7344">
        <w:t xml:space="preserve">, 2009). </w:t>
      </w:r>
      <w:proofErr w:type="spellStart"/>
      <w:r w:rsidRPr="006F7344">
        <w:t>Tankebe</w:t>
      </w:r>
      <w:proofErr w:type="spellEnd"/>
      <w:r w:rsidRPr="006F7344">
        <w:t xml:space="preserve"> and </w:t>
      </w:r>
      <w:r w:rsidRPr="006F7344">
        <w:lastRenderedPageBreak/>
        <w:t xml:space="preserve">Asif, 2016) or when the law enforcement process is very slow (Black, 1983), or because political and legal authorities have encouraged vigilante violence (Brundage, 1997; </w:t>
      </w:r>
      <w:proofErr w:type="spellStart"/>
      <w:r w:rsidRPr="006F7344">
        <w:t>Colombijn</w:t>
      </w:r>
      <w:proofErr w:type="spellEnd"/>
      <w:r w:rsidRPr="006F7344">
        <w:t xml:space="preserve">, 2002; Handy, 2004). Muhammad Asif &amp; Don </w:t>
      </w:r>
      <w:proofErr w:type="spellStart"/>
      <w:r w:rsidRPr="006F7344">
        <w:t>Weenink</w:t>
      </w:r>
      <w:proofErr w:type="spellEnd"/>
      <w:r w:rsidRPr="006F7344">
        <w:t xml:space="preserve"> (2022) conducted a study of the vigilante phenomenon in Pakistan and argued that vigilante violence is caused by </w:t>
      </w:r>
      <w:r w:rsidR="00A86109" w:rsidRPr="006F7344">
        <w:t>“</w:t>
      </w:r>
      <w:r w:rsidRPr="006F7344">
        <w:t>fear, righteous anger, and a desire for revenge and punishment that stems from violating moral, sacred commands</w:t>
      </w:r>
      <w:r w:rsidR="000109DD" w:rsidRPr="006F7344">
        <w:t xml:space="preserve"> </w:t>
      </w:r>
      <w:r w:rsidRPr="006F7344">
        <w:t>Durkheimian values.</w:t>
      </w:r>
      <w:r w:rsidR="00A86109" w:rsidRPr="006F7344">
        <w:t>”</w:t>
      </w:r>
    </w:p>
    <w:p w14:paraId="768EB52B" w14:textId="31799A4A" w:rsidR="00180C33" w:rsidRPr="006F7344" w:rsidRDefault="000109DD" w:rsidP="0032175F">
      <w:pPr>
        <w:pStyle w:val="ParagraphNormal"/>
      </w:pPr>
      <w:r w:rsidRPr="006F7344">
        <w:t xml:space="preserve">It is clear that factors that cause </w:t>
      </w:r>
      <w:r w:rsidRPr="006F7344">
        <w:rPr>
          <w:i/>
          <w:iCs/>
        </w:rPr>
        <w:t xml:space="preserve">Main Hakim </w:t>
      </w:r>
      <w:proofErr w:type="spellStart"/>
      <w:r w:rsidRPr="006F7344">
        <w:rPr>
          <w:i/>
          <w:iCs/>
        </w:rPr>
        <w:t>Sendiri</w:t>
      </w:r>
      <w:proofErr w:type="spellEnd"/>
      <w:r w:rsidRPr="006F7344">
        <w:t xml:space="preserve"> are very diverse. In addition to flawed law enforcement, vigilante actions are influenced by the socio-political context of a country. </w:t>
      </w:r>
      <w:r w:rsidR="007E7638" w:rsidRPr="006F7344">
        <w:t xml:space="preserve">The author believes that </w:t>
      </w:r>
      <w:r w:rsidR="00A86109" w:rsidRPr="006F7344">
        <w:t>“</w:t>
      </w:r>
      <w:r w:rsidR="007E7638" w:rsidRPr="006F7344">
        <w:t>morally angry people turn their fears and anger into acts of violence through mobilization and bodily harmony in vigilante rituals. These rituals can restore moral integrity and result in unity within the group.</w:t>
      </w:r>
      <w:r w:rsidR="00A86109" w:rsidRPr="006F7344">
        <w:t>”</w:t>
      </w:r>
      <w:r w:rsidR="007E7638" w:rsidRPr="006F7344">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82028">
        <w:rPr>
          <w:rStyle w:val="FootnoteReference"/>
        </w:rPr>
        <w:footnoteReference w:id="272"/>
      </w:r>
      <w:r w:rsidR="007E7638" w:rsidRPr="006F7344">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1FC8900" w:rsidR="00422F4F" w:rsidRPr="006F7344" w:rsidRDefault="003C1340" w:rsidP="003C1340">
      <w:pPr>
        <w:pStyle w:val="ParagraphNormal"/>
      </w:pPr>
      <w:r w:rsidRPr="006F7344">
        <w:t xml:space="preserve">Why </w:t>
      </w:r>
      <w:r w:rsidRPr="006F7344">
        <w:rPr>
          <w:i/>
          <w:iCs/>
        </w:rPr>
        <w:t>MHS</w:t>
      </w:r>
      <w:r w:rsidRPr="006F7344">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(Ali, 2007: p.23).</w:t>
      </w:r>
      <w:r w:rsidR="00796228" w:rsidRPr="00E82028">
        <w:rPr>
          <w:rStyle w:val="FootnoteReference"/>
        </w:rPr>
        <w:footnoteReference w:id="273"/>
      </w:r>
      <w:r w:rsidRPr="006F7344">
        <w:t xml:space="preserve"> </w:t>
      </w:r>
      <w:proofErr w:type="spellStart"/>
      <w:r w:rsidRPr="006F7344">
        <w:t>Barda</w:t>
      </w:r>
      <w:proofErr w:type="spellEnd"/>
      <w:r w:rsidRPr="006F7344">
        <w:t xml:space="preserve"> Na</w:t>
      </w:r>
      <w:r w:rsidR="00EA5F55" w:rsidRPr="006F7344">
        <w:t>wa</w:t>
      </w:r>
      <w:r w:rsidRPr="006F7344">
        <w:t>wi (1984), an expert on Indonesian criminal law, mentions several factors that cause vigilante acts and forms of vigilantism (p.37).</w:t>
      </w:r>
      <w:r w:rsidR="0005550F" w:rsidRPr="00E82028">
        <w:rPr>
          <w:rStyle w:val="FootnoteReference"/>
        </w:rPr>
        <w:footnoteReference w:id="274"/>
      </w:r>
      <w:r w:rsidRPr="006F7344">
        <w:t xml:space="preserve"> </w:t>
      </w:r>
      <w:r w:rsidR="00DA66CD" w:rsidRPr="006F7344">
        <w:t xml:space="preserve">Learning from the experience faced by the followers of </w:t>
      </w:r>
      <w:r w:rsidR="00DA66CD" w:rsidRPr="006F7344">
        <w:rPr>
          <w:i/>
          <w:iCs/>
        </w:rPr>
        <w:t>Ahmadiyya</w:t>
      </w:r>
      <w:r w:rsidR="00DA66CD" w:rsidRPr="006F7344">
        <w:t xml:space="preserve"> and </w:t>
      </w:r>
      <w:proofErr w:type="spellStart"/>
      <w:r w:rsidR="00DA66CD" w:rsidRPr="006F7344">
        <w:rPr>
          <w:i/>
          <w:iCs/>
        </w:rPr>
        <w:t>Gafatar</w:t>
      </w:r>
      <w:proofErr w:type="spellEnd"/>
      <w:r w:rsidR="00DA66CD" w:rsidRPr="006F7344">
        <w:t xml:space="preserve"> describe</w:t>
      </w:r>
      <w:r w:rsidR="00422F4F" w:rsidRPr="006F7344">
        <w:t>d at earlier section</w:t>
      </w:r>
      <w:r w:rsidR="00DA66CD" w:rsidRPr="006F7344">
        <w:t xml:space="preserve">, </w:t>
      </w:r>
      <w:r w:rsidR="00422F4F" w:rsidRPr="006F7344">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proofErr w:type="spellStart"/>
      <w:r w:rsidR="00422F4F" w:rsidRPr="006F7344">
        <w:rPr>
          <w:i/>
          <w:iCs/>
        </w:rPr>
        <w:t>Meiliana</w:t>
      </w:r>
      <w:proofErr w:type="spellEnd"/>
      <w:r w:rsidR="00422F4F" w:rsidRPr="006F7344">
        <w:rPr>
          <w:i/>
          <w:iCs/>
        </w:rPr>
        <w:t xml:space="preserve"> </w:t>
      </w:r>
      <w:r w:rsidR="00422F4F" w:rsidRPr="006F7344">
        <w:t xml:space="preserve">case, vigilante action was not limited to </w:t>
      </w:r>
      <w:proofErr w:type="spellStart"/>
      <w:r w:rsidR="00422F4F" w:rsidRPr="006F7344">
        <w:t>Meliana</w:t>
      </w:r>
      <w:proofErr w:type="spellEnd"/>
      <w:r w:rsidR="00422F4F" w:rsidRPr="006F7344">
        <w:t xml:space="preserve"> alone; Buddhist sites of worship that had nothing to do with the </w:t>
      </w:r>
      <w:proofErr w:type="spellStart"/>
      <w:r w:rsidR="00422F4F" w:rsidRPr="006F7344">
        <w:rPr>
          <w:i/>
          <w:iCs/>
        </w:rPr>
        <w:t>Meiliana</w:t>
      </w:r>
      <w:proofErr w:type="spellEnd"/>
      <w:r w:rsidR="00422F4F" w:rsidRPr="006F7344">
        <w:t xml:space="preserve"> case were also targeted.</w:t>
      </w:r>
    </w:p>
    <w:p w14:paraId="313DEF0F" w14:textId="185C38F6" w:rsidR="003C1340" w:rsidRPr="006F7344" w:rsidRDefault="00422F4F" w:rsidP="00422F4F">
      <w:pPr>
        <w:pStyle w:val="ParagraphNormal"/>
      </w:pPr>
      <w:r w:rsidRPr="006F7344">
        <w:lastRenderedPageBreak/>
        <w:t>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477269" w:rsidRPr="00E82028">
        <w:rPr>
          <w:rStyle w:val="FootnoteReference"/>
        </w:rPr>
        <w:footnoteReference w:id="275"/>
      </w:r>
      <w:r w:rsidR="003C1340" w:rsidRPr="006F7344">
        <w:t xml:space="preserve"> </w:t>
      </w:r>
      <w:r w:rsidRPr="006F7344">
        <w:t xml:space="preserve">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6F7344">
        <w:t>Lamintang</w:t>
      </w:r>
      <w:proofErr w:type="spellEnd"/>
      <w:r w:rsidRPr="006F7344">
        <w:t xml:space="preserve"> and </w:t>
      </w:r>
      <w:proofErr w:type="spellStart"/>
      <w:r w:rsidRPr="006F7344">
        <w:t>Samidjo</w:t>
      </w:r>
      <w:proofErr w:type="spellEnd"/>
      <w:r w:rsidRPr="006F7344">
        <w:t xml:space="preserve">, </w:t>
      </w:r>
      <w:r w:rsidRPr="006F7344">
        <w:rPr>
          <w:i/>
          <w:iCs/>
        </w:rPr>
        <w:t>"</w:t>
      </w:r>
      <w:proofErr w:type="spellStart"/>
      <w:r w:rsidRPr="006F7344">
        <w:rPr>
          <w:i/>
          <w:iCs/>
        </w:rPr>
        <w:t>klacht</w:t>
      </w:r>
      <w:proofErr w:type="spellEnd"/>
      <w:r w:rsidRPr="006F7344">
        <w:rPr>
          <w:i/>
          <w:iCs/>
        </w:rPr>
        <w:t xml:space="preserve"> </w:t>
      </w:r>
      <w:proofErr w:type="spellStart"/>
      <w:r w:rsidRPr="006F7344">
        <w:rPr>
          <w:i/>
          <w:iCs/>
        </w:rPr>
        <w:t>delicten</w:t>
      </w:r>
      <w:proofErr w:type="spellEnd"/>
      <w:r w:rsidRPr="006F7344">
        <w:rPr>
          <w:i/>
          <w:iCs/>
        </w:rPr>
        <w:t>"</w:t>
      </w:r>
      <w:r w:rsidRPr="006F7344">
        <w:t xml:space="preserve"> is a crime that may be prosecuted if the victim files a complaint.</w:t>
      </w:r>
      <w:r w:rsidR="003D6252" w:rsidRPr="00E82028">
        <w:rPr>
          <w:rStyle w:val="FootnoteReference"/>
        </w:rPr>
        <w:footnoteReference w:id="276"/>
      </w:r>
    </w:p>
    <w:p w14:paraId="679B30E2" w14:textId="1AD11B7A" w:rsidR="00CE7820" w:rsidRPr="006F7344" w:rsidRDefault="00DA66CD" w:rsidP="003C1340">
      <w:pPr>
        <w:pStyle w:val="ParagraphNormal"/>
      </w:pPr>
      <w:r w:rsidRPr="006F7344">
        <w:t xml:space="preserve">To recap, </w:t>
      </w:r>
      <w:r w:rsidR="00CE7820" w:rsidRPr="006F7344">
        <w:t xml:space="preserve"> the act of vigilantism is a manifestation of the demands of social justice by the community which are considered unable to be fulfilled by the law enforcement process in court (Allen, 1997).</w:t>
      </w:r>
      <w:r w:rsidR="00E9795B" w:rsidRPr="00E82028">
        <w:rPr>
          <w:rStyle w:val="FootnoteReference"/>
        </w:rPr>
        <w:footnoteReference w:id="277"/>
      </w:r>
      <w:r w:rsidR="00CE7820" w:rsidRPr="006F7344">
        <w:t xml:space="preserve"> </w:t>
      </w:r>
      <w:r w:rsidR="00422F4F" w:rsidRPr="006F7344">
        <w:t xml:space="preserve">However, according to this study, the circumstances that lead to vigilante action against groups suspected of blasphemy are more complex than </w:t>
      </w:r>
      <w:r w:rsidR="00422F4F" w:rsidRPr="006F7344">
        <w:rPr>
          <w:i/>
          <w:iCs/>
        </w:rPr>
        <w:t xml:space="preserve">MHS </w:t>
      </w:r>
      <w:r w:rsidR="00422F4F" w:rsidRPr="006F7344">
        <w:t>among offenders in general.</w:t>
      </w:r>
      <w:r w:rsidR="00CE7820" w:rsidRPr="006F7344">
        <w:t xml:space="preserve"> </w:t>
      </w:r>
    </w:p>
    <w:p w14:paraId="7F5C7BA3" w14:textId="23DB85A6" w:rsidR="00BD72D4" w:rsidRPr="006F7344" w:rsidRDefault="00BD72D4" w:rsidP="00A408D1">
      <w:pPr>
        <w:pStyle w:val="Heading3"/>
        <w:numPr>
          <w:ilvl w:val="2"/>
          <w:numId w:val="21"/>
        </w:numPr>
        <w:ind w:left="709" w:hanging="709"/>
        <w:rPr>
          <w:i/>
          <w:iCs/>
        </w:rPr>
      </w:pPr>
      <w:bookmarkStart w:id="184" w:name="_Toc118302779"/>
      <w:bookmarkStart w:id="185" w:name="_Toc121200588"/>
      <w:r w:rsidRPr="006F7344">
        <w:t xml:space="preserve">Godly Nationalism and the Presence of </w:t>
      </w:r>
      <w:r w:rsidRPr="006F7344">
        <w:rPr>
          <w:i/>
          <w:iCs/>
        </w:rPr>
        <w:t xml:space="preserve">Main Hakim </w:t>
      </w:r>
      <w:proofErr w:type="spellStart"/>
      <w:r w:rsidRPr="006F7344">
        <w:rPr>
          <w:i/>
          <w:iCs/>
        </w:rPr>
        <w:t>Sendiri</w:t>
      </w:r>
      <w:bookmarkEnd w:id="184"/>
      <w:bookmarkEnd w:id="185"/>
      <w:proofErr w:type="spellEnd"/>
    </w:p>
    <w:p w14:paraId="2B8B9BB0" w14:textId="25E08435" w:rsidR="00422F4F" w:rsidRPr="006F7344" w:rsidRDefault="00BD72D4" w:rsidP="00422F4F">
      <w:pPr>
        <w:pStyle w:val="ParagraphafSubheader"/>
      </w:pPr>
      <w:r w:rsidRPr="006F7344">
        <w:t xml:space="preserve">Underpinning of Godly Nationalism manufactures the prolong enforcement of the anti-blasphemy law that applaud the presence of mob violence or public protest. </w:t>
      </w:r>
      <w:proofErr w:type="spellStart"/>
      <w:r w:rsidRPr="006F7344">
        <w:t>Menchik</w:t>
      </w:r>
      <w:proofErr w:type="spellEnd"/>
      <w:r w:rsidRPr="006F7344">
        <w:t xml:space="preserve"> (2014)</w:t>
      </w:r>
      <w:r w:rsidRPr="00E82028">
        <w:rPr>
          <w:rStyle w:val="FootnoteReference"/>
        </w:rPr>
        <w:footnoteReference w:id="278"/>
      </w:r>
      <w:r w:rsidRPr="006F7344">
        <w:t xml:space="preserve"> in his study argues that Godly nationalism that is upheld in Indonesia produces religious intolerance. </w:t>
      </w:r>
      <w:proofErr w:type="spellStart"/>
      <w:r w:rsidR="00422F4F" w:rsidRPr="006F7344">
        <w:t>Menchik</w:t>
      </w:r>
      <w:proofErr w:type="spellEnd"/>
      <w:r w:rsidR="00422F4F" w:rsidRPr="006F7344">
        <w:t xml:space="preserve"> believes that the value of God Almighty is central to the First </w:t>
      </w:r>
      <w:proofErr w:type="spellStart"/>
      <w:r w:rsidR="00422F4F" w:rsidRPr="006F7344">
        <w:t>Sila</w:t>
      </w:r>
      <w:proofErr w:type="spellEnd"/>
      <w:r w:rsidR="00422F4F" w:rsidRPr="006F7344">
        <w:t xml:space="preserve"> of Pancasila, "Believe in One God the Almighty," in which </w:t>
      </w:r>
      <w:r w:rsidR="00422F4F" w:rsidRPr="006F7344">
        <w:lastRenderedPageBreak/>
        <w:t xml:space="preserve">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73140DC1" w:rsidR="00BD72D4" w:rsidRPr="006F7344" w:rsidRDefault="00BD72D4" w:rsidP="00822E9D">
      <w:pPr>
        <w:pStyle w:val="Quote"/>
      </w:pPr>
      <w:r w:rsidRPr="006F7344">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E82028">
        <w:rPr>
          <w:rStyle w:val="FootnoteReference"/>
        </w:rPr>
        <w:footnoteReference w:id="279"/>
      </w:r>
    </w:p>
    <w:p w14:paraId="57615347" w14:textId="52D5F044" w:rsidR="00422F4F" w:rsidRPr="006F7344" w:rsidRDefault="00422F4F" w:rsidP="00422F4F">
      <w:pPr>
        <w:pStyle w:val="ParagraphNormal"/>
      </w:pPr>
      <w:r w:rsidRPr="006F7344">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6F7344" w:rsidRDefault="00422F4F" w:rsidP="00422F4F">
      <w:pPr>
        <w:pStyle w:val="ParagraphNormal"/>
      </w:pPr>
      <w:r w:rsidRPr="006F7344">
        <w:t>Godly nationalism condemns anarchist activities or taking the law into one's own hands by persecuting religious groups or beliefs that are not among the six recognized by the government.</w:t>
      </w:r>
    </w:p>
    <w:p w14:paraId="19373781" w14:textId="68A4897F" w:rsidR="00422F4F" w:rsidRPr="006F7344" w:rsidRDefault="00422F4F" w:rsidP="00422F4F">
      <w:pPr>
        <w:pStyle w:val="ParagraphNormal"/>
      </w:pPr>
      <w:r w:rsidRPr="006F7344">
        <w:t>In actuality, traditional values are thriving in Indonesia. In actuality, however, godly nationalism is perpetually warped by various state policies that are oppressive, accusatory, or condemning of diverse religious groups or views and that encourage individuals to behave as their own judges.</w:t>
      </w:r>
    </w:p>
    <w:p w14:paraId="40CF4B7C" w14:textId="77777777" w:rsidR="006A65C3" w:rsidRPr="006F7344" w:rsidRDefault="00422F4F" w:rsidP="006A65C3">
      <w:pPr>
        <w:pStyle w:val="ParagraphNormal"/>
      </w:pPr>
      <w:r w:rsidRPr="006F7344">
        <w:t xml:space="preserve">Furthermore, Telle (2022, pp. 26–29)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w:t>
      </w:r>
      <w:proofErr w:type="spellStart"/>
      <w:r w:rsidRPr="006F7344">
        <w:t>Soeharto</w:t>
      </w:r>
      <w:proofErr w:type="spellEnd"/>
      <w:r w:rsidRPr="006F7344">
        <w:t xml:space="preserve"> Administration maintained the BL during the period of the new order because he desired </w:t>
      </w:r>
      <w:r w:rsidRPr="006F7344">
        <w:lastRenderedPageBreak/>
        <w:t xml:space="preserve">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340BF930" w14:textId="77777777" w:rsidR="006A65C3" w:rsidRPr="006F7344"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6F7344">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w:t>
      </w:r>
      <w:proofErr w:type="spellStart"/>
      <w:r w:rsidRPr="006F7344">
        <w:t>sociopolitical</w:t>
      </w:r>
      <w:proofErr w:type="spellEnd"/>
      <w:r w:rsidRPr="006F7344">
        <w:t xml:space="preserve"> situations in Indonesia continue to need this law. According to the Constitutional Court, godly nationalism is reflected in Pancasila </w:t>
      </w:r>
      <w:proofErr w:type="spellStart"/>
      <w:r w:rsidRPr="006F7344">
        <w:t>Sila</w:t>
      </w:r>
      <w:proofErr w:type="spellEnd"/>
      <w:r w:rsidRPr="006F7344">
        <w:t xml:space="preserve"> I, "Belief in One God," which is enshrined in Article 29 of the 1945 Constitution and reaffirmed by the Constitutional Court in its ratio decidendi decision when examining the constitutionality of the 1965 Anti-Blasphemy Law</w:t>
      </w:r>
      <w:r w:rsidR="00CA6C86" w:rsidRPr="006F7344">
        <w:t>.</w:t>
      </w:r>
      <w:r w:rsidR="00CA6C86" w:rsidRPr="00E82028">
        <w:rPr>
          <w:rStyle w:val="FootnoteReference"/>
        </w:rPr>
        <w:footnoteReference w:id="280"/>
      </w:r>
      <w:r w:rsidR="00CA6C86" w:rsidRPr="006F7344">
        <w:t xml:space="preserve"> </w:t>
      </w:r>
      <w:r w:rsidR="006A65C3" w:rsidRPr="006F7344">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006A65C3" w:rsidRPr="006F7344">
        <w:rPr>
          <w:rFonts w:ascii="Times New Roman" w:hAnsi="Times New Roman" w:cs="Times New Roman"/>
          <w:color w:val="252525"/>
          <w:szCs w:val="24"/>
          <w:lang w:eastAsia="en-GB" w:bidi="ar-SA"/>
          <w14:ligatures w14:val="none"/>
          <w14:numSpacing w14:val="default"/>
        </w:rPr>
        <w:t>Rizieq</w:t>
      </w:r>
      <w:proofErr w:type="spellEnd"/>
      <w:r w:rsidR="006A65C3" w:rsidRPr="006F7344">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w:t>
      </w:r>
      <w:proofErr w:type="spellStart"/>
      <w:r w:rsidR="006A65C3" w:rsidRPr="006F7344">
        <w:rPr>
          <w:rFonts w:ascii="Times New Roman" w:hAnsi="Times New Roman" w:cs="Times New Roman"/>
          <w:color w:val="252525"/>
          <w:szCs w:val="24"/>
          <w:lang w:eastAsia="en-GB" w:bidi="ar-SA"/>
          <w14:ligatures w14:val="none"/>
          <w14:numSpacing w14:val="default"/>
        </w:rPr>
        <w:t>Ahok</w:t>
      </w:r>
      <w:proofErr w:type="spellEnd"/>
      <w:r w:rsidR="006A65C3" w:rsidRPr="006F7344">
        <w:rPr>
          <w:rFonts w:ascii="Times New Roman" w:hAnsi="Times New Roman" w:cs="Times New Roman"/>
          <w:color w:val="252525"/>
          <w:szCs w:val="24"/>
          <w:lang w:eastAsia="en-GB" w:bidi="ar-SA"/>
          <w14:ligatures w14:val="none"/>
          <w14:numSpacing w14:val="default"/>
        </w:rPr>
        <w:t xml:space="preserve"> rallies where he was accused of damaging Islam (p. 12). When charges of blasphemy are made against an individual or group of individuals, the FPI is frequently involved in the actions of Main Hakim </w:t>
      </w:r>
      <w:proofErr w:type="spellStart"/>
      <w:r w:rsidR="006A65C3" w:rsidRPr="006F7344">
        <w:rPr>
          <w:rFonts w:ascii="Times New Roman" w:hAnsi="Times New Roman" w:cs="Times New Roman"/>
          <w:color w:val="252525"/>
          <w:szCs w:val="24"/>
          <w:lang w:eastAsia="en-GB" w:bidi="ar-SA"/>
          <w14:ligatures w14:val="none"/>
          <w14:numSpacing w14:val="default"/>
        </w:rPr>
        <w:t>Sendiri</w:t>
      </w:r>
      <w:proofErr w:type="spellEnd"/>
      <w:r w:rsidR="006A65C3" w:rsidRPr="006F7344">
        <w:rPr>
          <w:rFonts w:ascii="Times New Roman" w:hAnsi="Times New Roman" w:cs="Times New Roman"/>
          <w:color w:val="252525"/>
          <w:szCs w:val="24"/>
          <w:lang w:eastAsia="en-GB" w:bidi="ar-SA"/>
          <w14:ligatures w14:val="none"/>
          <w14:numSpacing w14:val="default"/>
        </w:rPr>
        <w:t>.</w:t>
      </w:r>
    </w:p>
    <w:p w14:paraId="2DBFD66B" w14:textId="0000A6CF" w:rsidR="006A65C3" w:rsidRPr="006F7344" w:rsidRDefault="006A65C3" w:rsidP="006A65C3">
      <w:pPr>
        <w:pStyle w:val="ParagraphNormal"/>
      </w:pPr>
      <w:r w:rsidRPr="006F7344">
        <w:rPr>
          <w:rFonts w:ascii="Times New Roman" w:hAnsi="Times New Roman" w:cs="Times New Roman"/>
          <w:color w:val="252525"/>
          <w:szCs w:val="24"/>
          <w:lang w:eastAsia="en-GB" w:bidi="ar-SA"/>
          <w14:ligatures w14:val="none"/>
          <w14:numSpacing w14:val="default"/>
        </w:rPr>
        <w:lastRenderedPageBreak/>
        <w:t>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1E226078" w14:textId="33919912" w:rsidR="00CA6C86" w:rsidRPr="006F7344" w:rsidRDefault="00CA6C86" w:rsidP="00422F4F">
      <w:pPr>
        <w:pStyle w:val="ParagraphNormal"/>
      </w:pPr>
      <w:r w:rsidRPr="006F7344">
        <w:t xml:space="preserve">But on the other hand, when the blasphemy law regime is strong, the vigilante phenomenon increases. For instance, a study conducted by Yilmaz and Barton (2021) states that Front Defender of Islam (FPI) is a hard-liner Islamic organization, where under the leadership of </w:t>
      </w:r>
      <w:proofErr w:type="spellStart"/>
      <w:r w:rsidRPr="006F7344">
        <w:t>Rizieq</w:t>
      </w:r>
      <w:proofErr w:type="spellEnd"/>
      <w:r w:rsidRPr="006F7344">
        <w:t xml:space="preserve">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w:t>
      </w:r>
      <w:proofErr w:type="spellStart"/>
      <w:r w:rsidRPr="006F7344">
        <w:t>Ahok</w:t>
      </w:r>
      <w:proofErr w:type="spellEnd"/>
      <w:r w:rsidRPr="006F7344">
        <w:t xml:space="preserve"> protests accused of tarnishing Islam, under the pretext of defending Islam (Action of Defending Islam) (p.12). When there are accusations of blasphemy against a person or group of people, the action of Main Hakim </w:t>
      </w:r>
      <w:proofErr w:type="spellStart"/>
      <w:r w:rsidRPr="006F7344">
        <w:t>Sendiri</w:t>
      </w:r>
      <w:proofErr w:type="spellEnd"/>
      <w:r w:rsidRPr="006F7344">
        <w:t xml:space="preserve"> accompanies it which FPI is often involved in.</w:t>
      </w:r>
    </w:p>
    <w:p w14:paraId="6CA4810E" w14:textId="418C833A" w:rsidR="00CA6C86" w:rsidRPr="006F7344" w:rsidRDefault="00CA6C86" w:rsidP="00916C59">
      <w:pPr>
        <w:pStyle w:val="ParagraphNormal"/>
      </w:pPr>
      <w:r w:rsidRPr="006F7344">
        <w:t xml:space="preserve">There was a swift aim in maintaining the </w:t>
      </w:r>
      <w:r w:rsidR="006A65C3" w:rsidRPr="006F7344">
        <w:t>IABL</w:t>
      </w:r>
      <w:r w:rsidRPr="006F7344">
        <w:t xml:space="preserve"> from maintaining to avoid public disorder and protecting national unity into “preventing national stability</w:t>
      </w:r>
      <w:r w:rsidR="002A3875" w:rsidRPr="006F7344">
        <w:t>.</w:t>
      </w:r>
      <w:r w:rsidRPr="006F7344">
        <w:t xml:space="preserve">” It means that the </w:t>
      </w:r>
      <w:r w:rsidR="006A65C3" w:rsidRPr="006F7344">
        <w:t>IA</w:t>
      </w:r>
      <w:r w:rsidRPr="006F7344">
        <w:t xml:space="preserve">BL are needed to support more to political interest rather than maintaining public order. Therefore, in practice the </w:t>
      </w:r>
      <w:r w:rsidR="006A65C3" w:rsidRPr="006F7344">
        <w:t>IA</w:t>
      </w:r>
      <w:r w:rsidRPr="006F7344">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6F7344" w:rsidRDefault="00CA6C86" w:rsidP="00A408D1">
      <w:pPr>
        <w:pStyle w:val="Heading3"/>
        <w:numPr>
          <w:ilvl w:val="2"/>
          <w:numId w:val="21"/>
        </w:numPr>
        <w:ind w:left="709"/>
      </w:pPr>
      <w:bookmarkStart w:id="186" w:name="_Toc118302780"/>
      <w:bookmarkStart w:id="187" w:name="_Toc121200589"/>
      <w:r w:rsidRPr="006F7344">
        <w:t>The Government interference toward religion</w:t>
      </w:r>
      <w:bookmarkEnd w:id="186"/>
      <w:bookmarkEnd w:id="187"/>
    </w:p>
    <w:p w14:paraId="3B7963CF" w14:textId="3FEA8FAF" w:rsidR="006A65C3" w:rsidRPr="006F7344" w:rsidRDefault="006A65C3" w:rsidP="00533C6C">
      <w:pPr>
        <w:pStyle w:val="ParagraphafSubheader"/>
      </w:pPr>
      <w:r w:rsidRPr="006F7344">
        <w:t xml:space="preserve">Due to the lack of law enforcement to prevent vigilante groups' cruel and arbitrary acts, </w:t>
      </w:r>
      <w:r w:rsidRPr="006F7344">
        <w:rPr>
          <w:i/>
          <w:iCs/>
        </w:rPr>
        <w:t>Ahmadiyya</w:t>
      </w:r>
      <w:r w:rsidRPr="006F7344">
        <w:t xml:space="preserve"> and </w:t>
      </w:r>
      <w:proofErr w:type="spellStart"/>
      <w:r w:rsidRPr="006F7344">
        <w:rPr>
          <w:i/>
          <w:iCs/>
        </w:rPr>
        <w:t>Gafatar</w:t>
      </w:r>
      <w:proofErr w:type="spellEnd"/>
      <w:r w:rsidRPr="006F7344">
        <w:t xml:space="preserve"> adherents, as well as </w:t>
      </w:r>
      <w:proofErr w:type="spellStart"/>
      <w:r w:rsidRPr="006F7344">
        <w:rPr>
          <w:i/>
          <w:iCs/>
        </w:rPr>
        <w:t>Meiliana</w:t>
      </w:r>
      <w:proofErr w:type="spellEnd"/>
      <w:r w:rsidRPr="006F7344">
        <w:t xml:space="preserve">, were victims of vigilantism, as described in the preceding subchapter. The expansion of vigilante organizations and the inability of law enforcement to prevent recurring vigilante violence are </w:t>
      </w:r>
      <w:r w:rsidRPr="006F7344">
        <w:lastRenderedPageBreak/>
        <w:t>examples of the government's unwillingness to take decisive action against vigilante groups that flagrantly violate the law. Consequently, the vigilante groups believe they have the support of the government to continue their efforts.</w:t>
      </w:r>
    </w:p>
    <w:p w14:paraId="3F54CDFC" w14:textId="623B21D6" w:rsidR="00B62E8A" w:rsidRPr="006F7344" w:rsidRDefault="00B62E8A" w:rsidP="00B62E8A">
      <w:pPr>
        <w:pStyle w:val="Quote"/>
      </w:pPr>
      <w:r w:rsidRPr="006F7344">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p>
    <w:p w14:paraId="6854EC2F" w14:textId="77777777" w:rsidR="006E549C" w:rsidRPr="006F7344" w:rsidRDefault="00B62E8A" w:rsidP="006E549C">
      <w:pPr>
        <w:pStyle w:val="ParagraphNormal"/>
      </w:pPr>
      <w:r w:rsidRPr="006F7344">
        <w:t>The Ahmadiyya experienced vigilantism in the form of persecution of Ahmadiyya followers, expulsions, burning of houses of worship, and other prohibitions.</w:t>
      </w:r>
      <w:r w:rsidRPr="00E82028">
        <w:rPr>
          <w:rStyle w:val="FootnoteReference"/>
        </w:rPr>
        <w:footnoteReference w:id="281"/>
      </w:r>
      <w:r w:rsidRPr="006F7344">
        <w:t xml:space="preserve"> This act of vigilantism cannot be separated from the government's policy during the reign of </w:t>
      </w:r>
      <w:proofErr w:type="spellStart"/>
      <w:r w:rsidRPr="006F7344">
        <w:t>Soesilo</w:t>
      </w:r>
      <w:proofErr w:type="spellEnd"/>
      <w:r w:rsidRPr="006F7344">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82028">
        <w:rPr>
          <w:rStyle w:val="FootnoteReference"/>
        </w:rPr>
        <w:footnoteReference w:id="282"/>
      </w:r>
    </w:p>
    <w:p w14:paraId="15DAC125" w14:textId="4BA06225" w:rsidR="006E549C" w:rsidRPr="006F7344" w:rsidRDefault="006E549C" w:rsidP="00533C6C">
      <w:pPr>
        <w:pStyle w:val="ParagraphNormal"/>
      </w:pPr>
      <w:r w:rsidRPr="006F7344">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533C6C">
        <w:t>interest</w:t>
      </w:r>
      <w:r w:rsidRPr="006F7344">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w:t>
      </w:r>
      <w:r w:rsidRPr="006F7344">
        <w:rPr>
          <w:lang w:eastAsia="en-GB" w:bidi="ar-SA"/>
        </w:rPr>
        <w:lastRenderedPageBreak/>
        <w:t>against the Ahmadiyya. Throughout his campaign, Jokowi emphasized the importance of religious tolerance. But when Jokowi came to power in 2014, the Jokowi administration tended to allow the actions of MHS to be carried out by hard</w:t>
      </w:r>
      <w:r w:rsidR="002C2846" w:rsidRPr="006F7344">
        <w:rPr>
          <w:lang w:eastAsia="en-GB" w:bidi="ar-SA"/>
        </w:rPr>
        <w:t>-</w:t>
      </w:r>
      <w:r w:rsidRPr="006F7344">
        <w:rPr>
          <w:lang w:eastAsia="en-GB" w:bidi="ar-SA"/>
        </w:rPr>
        <w:t>line Islamist groups such as the FPI.</w:t>
      </w:r>
    </w:p>
    <w:p w14:paraId="04306A2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FPI keeps asking the local government to ban the Ahmadiyya group's religious activities. This has led to a number of local policies, such as:</w:t>
      </w:r>
    </w:p>
    <w:p w14:paraId="50653F7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Joint Decrees 3 and 199 of 2008 say that the Ahmadiyya Mosque will be shut down.</w:t>
      </w:r>
    </w:p>
    <w:p w14:paraId="5740CE9C"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Governor's Regulation No. 12 of 2011 says that the Indonesian Ahmadiyya Congregation can't do anything in West Java.</w:t>
      </w:r>
    </w:p>
    <w:p w14:paraId="2133CC06" w14:textId="77777777" w:rsidR="006E549C" w:rsidRPr="006F7344" w:rsidRDefault="006E549C" w:rsidP="00533C6C">
      <w:pPr>
        <w:pStyle w:val="ParagraphNormal"/>
        <w:rPr>
          <w:lang w:eastAsia="en-GB" w:bidi="ar-SA"/>
        </w:rPr>
      </w:pPr>
      <w:r w:rsidRPr="006F7344">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00A15A59" w:rsidRPr="006F7344">
        <w:t>.</w:t>
      </w:r>
      <w:r w:rsidR="00A15A59" w:rsidRPr="00E82028">
        <w:rPr>
          <w:rStyle w:val="FootnoteReference"/>
        </w:rPr>
        <w:footnoteReference w:id="283"/>
      </w:r>
    </w:p>
    <w:p w14:paraId="26613C88" w14:textId="62E2153C" w:rsidR="006E549C" w:rsidRPr="006F7344" w:rsidRDefault="006E549C" w:rsidP="00533C6C">
      <w:pPr>
        <w:pStyle w:val="ParagraphNormal"/>
      </w:pPr>
      <w:r w:rsidRPr="006F7344">
        <w:rPr>
          <w:lang w:eastAsia="en-GB" w:bidi="ar-SA"/>
        </w:rPr>
        <w:t xml:space="preserve">Like </w:t>
      </w:r>
      <w:r w:rsidRPr="006F7344">
        <w:rPr>
          <w:i/>
          <w:iCs/>
          <w:lang w:eastAsia="en-GB" w:bidi="ar-SA"/>
        </w:rPr>
        <w:t>Ahmadiyya</w:t>
      </w:r>
      <w:r w:rsidRPr="006F7344">
        <w:rPr>
          <w:lang w:eastAsia="en-GB" w:bidi="ar-SA"/>
        </w:rPr>
        <w:t xml:space="preserve">, </w:t>
      </w:r>
      <w:proofErr w:type="spellStart"/>
      <w:r w:rsidRPr="006F7344">
        <w:rPr>
          <w:i/>
          <w:iCs/>
          <w:lang w:eastAsia="en-GB" w:bidi="ar-SA"/>
        </w:rPr>
        <w:t>Gafatar</w:t>
      </w:r>
      <w:proofErr w:type="spellEnd"/>
      <w:r w:rsidRPr="006F7344">
        <w:rPr>
          <w:lang w:eastAsia="en-GB" w:bidi="ar-SA"/>
        </w:rPr>
        <w:t xml:space="preserve"> members experienced various forms of violence. In Gerakan </w:t>
      </w:r>
      <w:proofErr w:type="spellStart"/>
      <w:r w:rsidRPr="006F7344">
        <w:rPr>
          <w:lang w:eastAsia="en-GB" w:bidi="ar-SA"/>
        </w:rPr>
        <w:t>Fajar</w:t>
      </w:r>
      <w:proofErr w:type="spellEnd"/>
      <w:r w:rsidRPr="006F7344">
        <w:rPr>
          <w:lang w:eastAsia="en-GB" w:bidi="ar-SA"/>
        </w:rPr>
        <w:t xml:space="preserve"> Nusantara/GAFATAR (Nusantara Sunrise Movement), the defendants </w:t>
      </w:r>
      <w:r w:rsidRPr="006F7344">
        <w:rPr>
          <w:i/>
          <w:iCs/>
          <w:lang w:eastAsia="en-GB" w:bidi="ar-SA"/>
        </w:rPr>
        <w:t xml:space="preserve">(T. Abdullah Fattah, </w:t>
      </w:r>
      <w:proofErr w:type="spellStart"/>
      <w:r w:rsidRPr="006F7344">
        <w:rPr>
          <w:i/>
          <w:iCs/>
          <w:lang w:eastAsia="en-GB" w:bidi="ar-SA"/>
        </w:rPr>
        <w:t>Fuadi</w:t>
      </w:r>
      <w:proofErr w:type="spellEnd"/>
      <w:r w:rsidRPr="006F7344">
        <w:rPr>
          <w:i/>
          <w:iCs/>
          <w:lang w:eastAsia="en-GB" w:bidi="ar-SA"/>
        </w:rPr>
        <w:t xml:space="preserve"> </w:t>
      </w:r>
      <w:proofErr w:type="spellStart"/>
      <w:r w:rsidRPr="006F7344">
        <w:rPr>
          <w:i/>
          <w:iCs/>
          <w:lang w:eastAsia="en-GB" w:bidi="ar-SA"/>
        </w:rPr>
        <w:t>Mardhathilla</w:t>
      </w:r>
      <w:proofErr w:type="spellEnd"/>
      <w:r w:rsidRPr="006F7344">
        <w:rPr>
          <w:i/>
          <w:iCs/>
          <w:lang w:eastAsia="en-GB" w:bidi="ar-SA"/>
        </w:rPr>
        <w:t xml:space="preserve">, </w:t>
      </w:r>
      <w:proofErr w:type="spellStart"/>
      <w:r w:rsidRPr="006F7344">
        <w:rPr>
          <w:i/>
          <w:iCs/>
          <w:lang w:eastAsia="en-GB" w:bidi="ar-SA"/>
        </w:rPr>
        <w:t>Ridha</w:t>
      </w:r>
      <w:proofErr w:type="spellEnd"/>
      <w:r w:rsidRPr="006F7344">
        <w:rPr>
          <w:i/>
          <w:iCs/>
          <w:lang w:eastAsia="en-GB" w:bidi="ar-SA"/>
        </w:rPr>
        <w:t xml:space="preserve"> </w:t>
      </w:r>
      <w:proofErr w:type="spellStart"/>
      <w:r w:rsidRPr="006F7344">
        <w:rPr>
          <w:i/>
          <w:iCs/>
          <w:lang w:eastAsia="en-GB" w:bidi="ar-SA"/>
        </w:rPr>
        <w:t>Hidayat</w:t>
      </w:r>
      <w:proofErr w:type="spellEnd"/>
      <w:r w:rsidRPr="006F7344">
        <w:rPr>
          <w:lang w:eastAsia="en-GB" w:bidi="ar-SA"/>
        </w:rPr>
        <w:t xml:space="preserve">, and </w:t>
      </w:r>
      <w:proofErr w:type="spellStart"/>
      <w:r w:rsidRPr="006F7344">
        <w:rPr>
          <w:i/>
          <w:iCs/>
          <w:lang w:eastAsia="en-GB" w:bidi="ar-SA"/>
        </w:rPr>
        <w:t>Althaf</w:t>
      </w:r>
      <w:proofErr w:type="spellEnd"/>
      <w:r w:rsidRPr="006F7344">
        <w:rPr>
          <w:i/>
          <w:iCs/>
          <w:lang w:eastAsia="en-GB" w:bidi="ar-SA"/>
        </w:rPr>
        <w:t xml:space="preserve"> </w:t>
      </w:r>
      <w:proofErr w:type="spellStart"/>
      <w:r w:rsidRPr="006F7344">
        <w:rPr>
          <w:i/>
          <w:iCs/>
          <w:lang w:eastAsia="en-GB" w:bidi="ar-SA"/>
        </w:rPr>
        <w:t>Mauliyul</w:t>
      </w:r>
      <w:proofErr w:type="spellEnd"/>
      <w:r w:rsidRPr="006F7344">
        <w:rPr>
          <w:i/>
          <w:iCs/>
          <w:lang w:eastAsia="en-GB" w:bidi="ar-SA"/>
        </w:rPr>
        <w:t xml:space="preserve"> Islam</w:t>
      </w:r>
      <w:r w:rsidRPr="006F7344">
        <w:rPr>
          <w:lang w:eastAsia="en-GB" w:bidi="ar-SA"/>
        </w:rPr>
        <w:t xml:space="preserve">) are found guilty under Art. 156a of the Indonesian Criminal Code for mixing the teachings of Islam, Judaism, and Christianity. Government pressure on </w:t>
      </w:r>
      <w:proofErr w:type="spellStart"/>
      <w:r w:rsidRPr="006F7344">
        <w:rPr>
          <w:lang w:eastAsia="en-GB" w:bidi="ar-SA"/>
        </w:rPr>
        <w:t>Gafatar</w:t>
      </w:r>
      <w:proofErr w:type="spellEnd"/>
      <w:r w:rsidRPr="006F7344">
        <w:rPr>
          <w:lang w:eastAsia="en-GB" w:bidi="ar-SA"/>
        </w:rPr>
        <w:t xml:space="preserve"> continued. On January 14, Home Affairs Minister Tjahjo Kumolo instructed the local government to close all </w:t>
      </w:r>
      <w:proofErr w:type="spellStart"/>
      <w:r w:rsidRPr="006F7344">
        <w:rPr>
          <w:lang w:eastAsia="en-GB" w:bidi="ar-SA"/>
        </w:rPr>
        <w:t>Gafatar</w:t>
      </w:r>
      <w:proofErr w:type="spellEnd"/>
      <w:r w:rsidRPr="006F7344">
        <w:rPr>
          <w:lang w:eastAsia="en-GB" w:bidi="ar-SA"/>
        </w:rPr>
        <w:t xml:space="preserve"> offices. On March 24, Attorney General Muhammad </w:t>
      </w:r>
      <w:proofErr w:type="spellStart"/>
      <w:r w:rsidRPr="006F7344">
        <w:rPr>
          <w:lang w:eastAsia="en-GB" w:bidi="ar-SA"/>
        </w:rPr>
        <w:t>Prasetyo</w:t>
      </w:r>
      <w:proofErr w:type="spellEnd"/>
      <w:r w:rsidRPr="006F7344">
        <w:rPr>
          <w:lang w:eastAsia="en-GB" w:bidi="ar-SA"/>
        </w:rPr>
        <w:t xml:space="preserve"> announced a Joint Decree (SKB), signed together with Minister of Religion, Lukman Saifuddin, and Minister of Home Affairs, Tjahjo Kumolo, warning that "former members and administrators of </w:t>
      </w:r>
      <w:proofErr w:type="spellStart"/>
      <w:r w:rsidRPr="006F7344">
        <w:rPr>
          <w:lang w:eastAsia="en-GB" w:bidi="ar-SA"/>
        </w:rPr>
        <w:t>Gafatar</w:t>
      </w:r>
      <w:proofErr w:type="spellEnd"/>
      <w:r w:rsidRPr="006F7344">
        <w:rPr>
          <w:lang w:eastAsia="en-GB" w:bidi="ar-SA"/>
        </w:rPr>
        <w:t xml:space="preserve">" get involved in "dissemination, interpretation, and activities that deviate from the main teachings of Islam, and the punishment for this violation is a maximum of five years in prison, </w:t>
      </w:r>
      <w:r w:rsidR="00A15A59" w:rsidRPr="006F7344">
        <w:t>based on the 1965 blasphemy crime article.</w:t>
      </w:r>
      <w:r w:rsidR="007E2392" w:rsidRPr="006F7344">
        <w:t>”</w:t>
      </w:r>
      <w:r w:rsidR="00A15A59" w:rsidRPr="00E82028">
        <w:rPr>
          <w:rStyle w:val="FootnoteReference"/>
        </w:rPr>
        <w:footnoteReference w:id="284"/>
      </w:r>
      <w:r w:rsidR="00A15A59" w:rsidRPr="006F7344">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00A15A59" w:rsidRPr="006F7344">
        <w:t>Gafatar</w:t>
      </w:r>
      <w:proofErr w:type="spellEnd"/>
      <w:r w:rsidR="00A15A59" w:rsidRPr="006F7344">
        <w:t xml:space="preserve"> members who were forcibly expelled from Kalimantan to six illegal detention </w:t>
      </w:r>
      <w:proofErr w:type="spellStart"/>
      <w:r w:rsidR="00A15A59" w:rsidRPr="006F7344">
        <w:t>centers</w:t>
      </w:r>
      <w:proofErr w:type="spellEnd"/>
      <w:r w:rsidR="00A15A59" w:rsidRPr="006F7344">
        <w:t xml:space="preserve"> in Jakarta, Yogyakarta, Bekasi, </w:t>
      </w:r>
      <w:proofErr w:type="spellStart"/>
      <w:r w:rsidR="00A15A59" w:rsidRPr="006F7344">
        <w:t>Boyolali</w:t>
      </w:r>
      <w:proofErr w:type="spellEnd"/>
      <w:r w:rsidR="00A15A59" w:rsidRPr="006F7344">
        <w:t xml:space="preserve"> and Surabaya.</w:t>
      </w:r>
      <w:r w:rsidR="007E2392" w:rsidRPr="00E82028">
        <w:rPr>
          <w:rStyle w:val="FootnoteReference"/>
        </w:rPr>
        <w:footnoteReference w:id="285"/>
      </w:r>
      <w:r w:rsidR="00A15A59" w:rsidRPr="006F7344">
        <w:t xml:space="preserve"> They were then evacuated at </w:t>
      </w:r>
      <w:r w:rsidR="00A15A59" w:rsidRPr="006F7344">
        <w:lastRenderedPageBreak/>
        <w:t xml:space="preserve">the supplies and transportation complex of the </w:t>
      </w:r>
      <w:proofErr w:type="spellStart"/>
      <w:r w:rsidR="00A15A59" w:rsidRPr="006F7344">
        <w:t>Tanjungpura</w:t>
      </w:r>
      <w:proofErr w:type="spellEnd"/>
      <w:r w:rsidR="00A15A59" w:rsidRPr="006F7344">
        <w:t xml:space="preserve"> Military Command XII in Pontianak, West Kalimantan. The former chairman of </w:t>
      </w:r>
      <w:proofErr w:type="spellStart"/>
      <w:r w:rsidR="00A15A59" w:rsidRPr="006F7344">
        <w:t>Gafatar</w:t>
      </w:r>
      <w:proofErr w:type="spellEnd"/>
      <w:r w:rsidR="00A15A59" w:rsidRPr="006F7344">
        <w:t xml:space="preserve">, </w:t>
      </w:r>
      <w:proofErr w:type="spellStart"/>
      <w:r w:rsidR="00A15A59" w:rsidRPr="006F7344">
        <w:t>Mahful</w:t>
      </w:r>
      <w:proofErr w:type="spellEnd"/>
      <w:r w:rsidR="00A15A59" w:rsidRPr="006F7344">
        <w:t xml:space="preserve"> M </w:t>
      </w:r>
      <w:proofErr w:type="spellStart"/>
      <w:r w:rsidR="00A15A59" w:rsidRPr="006F7344">
        <w:t>Tumanurung</w:t>
      </w:r>
      <w:proofErr w:type="spellEnd"/>
      <w:r w:rsidR="00A15A59" w:rsidRPr="006F7344">
        <w:t xml:space="preserve"> stated that: </w:t>
      </w:r>
      <w:r w:rsidR="007E2392" w:rsidRPr="006F7344">
        <w:t>“</w:t>
      </w:r>
      <w:r w:rsidR="00A15A59" w:rsidRPr="006F7344">
        <w:t>We, ex-</w:t>
      </w:r>
      <w:proofErr w:type="spellStart"/>
      <w:r w:rsidR="00A15A59" w:rsidRPr="006F7344">
        <w:t>Gafatar</w:t>
      </w:r>
      <w:proofErr w:type="spellEnd"/>
      <w:r w:rsidR="00A15A59" w:rsidRPr="006F7344">
        <w:t xml:space="preserve"> members, deeply regret and strongly condemn actions in the form of systematic forced evictions, destruction of fires and looting of assets on land that we legally own.</w:t>
      </w:r>
      <w:r w:rsidR="007E2392" w:rsidRPr="006F7344">
        <w:t>”</w:t>
      </w:r>
      <w:r w:rsidR="007E2392" w:rsidRPr="00E82028">
        <w:rPr>
          <w:rStyle w:val="FootnoteReference"/>
        </w:rPr>
        <w:footnoteReference w:id="286"/>
      </w:r>
      <w:bookmarkStart w:id="188" w:name="_Toc118302781"/>
    </w:p>
    <w:p w14:paraId="165578F0" w14:textId="30A1E082" w:rsidR="002C2846" w:rsidRPr="006F7344" w:rsidRDefault="002C2846" w:rsidP="00533C6C">
      <w:pPr>
        <w:pStyle w:val="ParagraphNormal"/>
      </w:pPr>
      <w:r w:rsidRPr="006F7344">
        <w:t xml:space="preserve">Furthermore, in the instance of </w:t>
      </w:r>
      <w:proofErr w:type="spellStart"/>
      <w:r w:rsidRPr="006F7344">
        <w:rPr>
          <w:i/>
          <w:iCs/>
        </w:rPr>
        <w:t>Meiliana</w:t>
      </w:r>
      <w:proofErr w:type="spellEnd"/>
      <w:r w:rsidRPr="006F7344">
        <w:rPr>
          <w:i/>
          <w:iCs/>
        </w:rPr>
        <w:t>,</w:t>
      </w:r>
      <w:r w:rsidRPr="006F7344">
        <w:t xml:space="preserve"> the court's conclusion that she had insulted religion (Islam) was not backed by adequate evidence and witnesses. But randomly, the court construed </w:t>
      </w:r>
      <w:proofErr w:type="spellStart"/>
      <w:r w:rsidRPr="006F7344">
        <w:rPr>
          <w:i/>
          <w:iCs/>
        </w:rPr>
        <w:t>Meiliana</w:t>
      </w:r>
      <w:r w:rsidRPr="006F7344">
        <w:t>'s</w:t>
      </w:r>
      <w:proofErr w:type="spellEnd"/>
      <w:r w:rsidRPr="006F7344">
        <w:t xml:space="preserve"> criticism of the loudness of the mosque's loudspeaker, which was excessively loud, as blasphemy. Various </w:t>
      </w:r>
      <w:proofErr w:type="spellStart"/>
      <w:r w:rsidRPr="006F7344">
        <w:t>defenses</w:t>
      </w:r>
      <w:proofErr w:type="spellEnd"/>
      <w:r w:rsidRPr="006F7344">
        <w:t>, both in the form of Amicus Currie, a friend of the judiciary, and those put up by academics, NGOs in the field of human rights, and the National Commission for the Protection of Women, were not examined at all by the courts.</w:t>
      </w:r>
      <w:r w:rsidRPr="00E82028">
        <w:rPr>
          <w:rStyle w:val="FootnoteReference"/>
        </w:rPr>
        <w:footnoteReference w:id="287"/>
      </w:r>
    </w:p>
    <w:p w14:paraId="41D1CA74" w14:textId="51E3AC99" w:rsidR="006E549C" w:rsidRPr="006F7344" w:rsidRDefault="006E549C" w:rsidP="00533C6C">
      <w:pPr>
        <w:pStyle w:val="ParagraphNormal"/>
        <w:rPr>
          <w:color w:val="252525"/>
          <w:lang w:eastAsia="en-GB" w:bidi="ar-SA"/>
        </w:rPr>
      </w:pPr>
      <w:r w:rsidRPr="006F7344">
        <w:rPr>
          <w:color w:val="252525"/>
        </w:rPr>
        <w:t xml:space="preserve">The facts above show that both Ahmadiyya and </w:t>
      </w:r>
      <w:proofErr w:type="spellStart"/>
      <w:r w:rsidRPr="006F7344">
        <w:rPr>
          <w:color w:val="252525"/>
        </w:rPr>
        <w:t>Gafatar</w:t>
      </w:r>
      <w:proofErr w:type="spellEnd"/>
      <w:r w:rsidRPr="006F7344">
        <w:rPr>
          <w:color w:val="252525"/>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6F7344">
        <w:rPr>
          <w:rStyle w:val="Emphasis"/>
          <w:color w:val="252525"/>
        </w:rPr>
        <w:t xml:space="preserve">MHS </w:t>
      </w:r>
      <w:r w:rsidRPr="006F7344">
        <w:rPr>
          <w:color w:val="252525"/>
        </w:rPr>
        <w:t>due to its inability to dissuade and prevent vigilante activities.</w:t>
      </w:r>
    </w:p>
    <w:p w14:paraId="1A4813EA" w14:textId="2210EBB9" w:rsidR="00EE1D19" w:rsidRPr="006F7344" w:rsidRDefault="00EE1D19" w:rsidP="00A408D1">
      <w:pPr>
        <w:pStyle w:val="Heading3"/>
        <w:numPr>
          <w:ilvl w:val="2"/>
          <w:numId w:val="21"/>
        </w:numPr>
        <w:ind w:left="709"/>
      </w:pPr>
      <w:bookmarkStart w:id="189" w:name="_Toc121200590"/>
      <w:r w:rsidRPr="006F7344">
        <w:t xml:space="preserve">Imposing </w:t>
      </w:r>
      <w:r w:rsidR="00766A79" w:rsidRPr="006F7344">
        <w:t xml:space="preserve">one’s belief </w:t>
      </w:r>
      <w:r w:rsidRPr="006F7344">
        <w:t>o</w:t>
      </w:r>
      <w:r w:rsidR="00766A79" w:rsidRPr="006F7344">
        <w:t>n</w:t>
      </w:r>
      <w:r w:rsidRPr="006F7344">
        <w:t xml:space="preserve"> other</w:t>
      </w:r>
      <w:r w:rsidR="00766A79" w:rsidRPr="006F7344">
        <w:t>s</w:t>
      </w:r>
      <w:bookmarkEnd w:id="188"/>
      <w:bookmarkEnd w:id="189"/>
    </w:p>
    <w:p w14:paraId="390DB841" w14:textId="5F977D85" w:rsidR="006E549C" w:rsidRPr="006F7344" w:rsidRDefault="006E549C" w:rsidP="00533C6C">
      <w:pPr>
        <w:pStyle w:val="ParagraphafSubheader"/>
        <w:rPr>
          <w:lang w:eastAsia="en-GB" w:bidi="ar-SA"/>
        </w:rPr>
      </w:pPr>
      <w:r w:rsidRPr="006F7344">
        <w:rPr>
          <w:lang w:eastAsia="en-GB" w:bidi="ar-SA"/>
        </w:rPr>
        <w:t xml:space="preserve">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w:t>
      </w:r>
      <w:r w:rsidRPr="006F7344">
        <w:rPr>
          <w:lang w:eastAsia="en-GB" w:bidi="ar-SA"/>
        </w:rPr>
        <w:lastRenderedPageBreak/>
        <w:t>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E8EC703" w:rsidR="000140A6" w:rsidRPr="006F7344" w:rsidRDefault="006E549C" w:rsidP="00533C6C">
      <w:pPr>
        <w:pStyle w:val="ParagraphNormal"/>
        <w:rPr>
          <w:lang w:eastAsia="en-GB" w:bidi="ar-SA"/>
        </w:rPr>
      </w:pPr>
      <w:r w:rsidRPr="006F7344">
        <w:rPr>
          <w:lang w:eastAsia="en-GB" w:bidi="ar-SA"/>
        </w:rPr>
        <w:t>Two great Indonesian scholars, Gus Mus (</w:t>
      </w:r>
      <w:proofErr w:type="spellStart"/>
      <w:r w:rsidRPr="006F7344">
        <w:rPr>
          <w:lang w:eastAsia="en-GB" w:bidi="ar-SA"/>
        </w:rPr>
        <w:t>Nahdlatul</w:t>
      </w:r>
      <w:proofErr w:type="spellEnd"/>
      <w:r w:rsidRPr="006F7344">
        <w:rPr>
          <w:lang w:eastAsia="en-GB" w:bidi="ar-SA"/>
        </w:rPr>
        <w:t xml:space="preserve"> Ulama) and Quraish Shihab (an expert in Qur'anic Exegesis), shared the view that the monopoly of religious truth from certain groups is the root of </w:t>
      </w:r>
      <w:proofErr w:type="spellStart"/>
      <w:r w:rsidRPr="006F7344">
        <w:rPr>
          <w:lang w:eastAsia="en-GB" w:bidi="ar-SA"/>
        </w:rPr>
        <w:t>intolerance.Shihab</w:t>
      </w:r>
      <w:proofErr w:type="spellEnd"/>
      <w:r w:rsidRPr="006F7344">
        <w:rPr>
          <w:lang w:eastAsia="en-GB" w:bidi="ar-SA"/>
        </w:rPr>
        <w:t xml:space="preserve">, in a national program on television, stated </w:t>
      </w:r>
      <w:r w:rsidR="000140A6" w:rsidRPr="006F7344">
        <w:t>that:</w:t>
      </w:r>
    </w:p>
    <w:p w14:paraId="6250180E" w14:textId="3C10865E" w:rsidR="000140A6" w:rsidRPr="006F7344" w:rsidRDefault="000140A6" w:rsidP="000140A6">
      <w:pPr>
        <w:pStyle w:val="Quote"/>
      </w:pPr>
      <w:r w:rsidRPr="006F7344">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82028">
        <w:rPr>
          <w:rStyle w:val="FootnoteReference"/>
        </w:rPr>
        <w:footnoteReference w:id="288"/>
      </w:r>
    </w:p>
    <w:p w14:paraId="60FF9EBC" w14:textId="4BD84D17" w:rsidR="000140A6" w:rsidRPr="006F7344" w:rsidRDefault="000140A6" w:rsidP="000140A6">
      <w:pPr>
        <w:pStyle w:val="ParagraphNormal"/>
      </w:pPr>
      <w:r w:rsidRPr="006F7344">
        <w:t>Gus Mus (Ulama from NU) similarly said that:</w:t>
      </w:r>
    </w:p>
    <w:p w14:paraId="44124498" w14:textId="37053B4A" w:rsidR="000140A6" w:rsidRPr="006F7344" w:rsidRDefault="000140A6" w:rsidP="000140A6">
      <w:pPr>
        <w:pStyle w:val="Quote"/>
      </w:pPr>
      <w:r w:rsidRPr="006F7344">
        <w:t xml:space="preserve">“Imposing an interpretation of the Qur'an is really dangerous, especially by those who refer to themselves as ulama, or not as ordinary people.” </w:t>
      </w:r>
      <w:r w:rsidRPr="00E82028">
        <w:rPr>
          <w:rStyle w:val="FootnoteReference"/>
        </w:rPr>
        <w:footnoteReference w:id="289"/>
      </w:r>
    </w:p>
    <w:p w14:paraId="1151CA0A" w14:textId="77777777" w:rsidR="006E549C" w:rsidRPr="006F7344" w:rsidRDefault="000140A6" w:rsidP="006E549C">
      <w:pPr>
        <w:pStyle w:val="ParagraphNormal"/>
      </w:pPr>
      <w:r w:rsidRPr="006F7344">
        <w:t xml:space="preserve">If referring to Hashim </w:t>
      </w:r>
      <w:proofErr w:type="spellStart"/>
      <w:r w:rsidRPr="006F7344">
        <w:t>Kamali's</w:t>
      </w:r>
      <w:proofErr w:type="spellEnd"/>
      <w:r w:rsidRPr="006F7344">
        <w:t xml:space="preserve"> view, “God reveals the truth in variety of ways, some explicit and others by allusion, the latter mainly through the modality of the “verse”, to provoke and engage the human intellect.”</w:t>
      </w:r>
      <w:r w:rsidRPr="00E82028">
        <w:rPr>
          <w:rStyle w:val="FootnoteReference"/>
        </w:rPr>
        <w:footnoteReference w:id="290"/>
      </w:r>
      <w:r w:rsidR="006E549C" w:rsidRPr="006F7344">
        <w:t xml:space="preserve"> </w:t>
      </w:r>
    </w:p>
    <w:p w14:paraId="5E3ABC56" w14:textId="77777777" w:rsidR="00993DC7" w:rsidRPr="006F7344" w:rsidRDefault="006E549C" w:rsidP="00533C6C">
      <w:pPr>
        <w:pStyle w:val="ParagraphNormal"/>
      </w:pPr>
      <w:r w:rsidRPr="006F7344">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6F7344">
        <w:t>Kamali</w:t>
      </w:r>
      <w:proofErr w:type="spellEnd"/>
      <w:r w:rsidRPr="006F7344">
        <w:t xml:space="preserve"> also asserts that "</w:t>
      </w:r>
      <w:r w:rsidRPr="00533C6C">
        <w:t>approximately</w:t>
      </w:r>
      <w:r w:rsidRPr="006F7344">
        <w:t xml:space="preserve"> 750 verses, or nearly one-eight of the Qur'an, exhort the readers to study nature, history, the Qur'an itself, and humanity at large."</w:t>
      </w:r>
      <w:r w:rsidRPr="006F7344">
        <w:rPr>
          <w:rStyle w:val="FootnoteReference"/>
        </w:rPr>
        <w:t xml:space="preserve"> </w:t>
      </w:r>
      <w:r w:rsidRPr="00E82028">
        <w:rPr>
          <w:rStyle w:val="FootnoteReference"/>
        </w:rPr>
        <w:footnoteReference w:id="291"/>
      </w:r>
      <w:r w:rsidRPr="006F7344">
        <w:t xml:space="preserve">  Thus, when </w:t>
      </w:r>
      <w:proofErr w:type="spellStart"/>
      <w:r w:rsidRPr="006F7344">
        <w:rPr>
          <w:i/>
          <w:iCs/>
        </w:rPr>
        <w:t>Meiliana</w:t>
      </w:r>
      <w:proofErr w:type="spellEnd"/>
      <w:r w:rsidRPr="006F7344">
        <w:rPr>
          <w:i/>
          <w:iCs/>
        </w:rPr>
        <w:t xml:space="preserve"> </w:t>
      </w:r>
      <w:r w:rsidRPr="006F7344">
        <w:t xml:space="preserve">challenged the sound of the Adhan, which was too loud, and then said that </w:t>
      </w:r>
      <w:proofErr w:type="spellStart"/>
      <w:r w:rsidRPr="006F7344">
        <w:rPr>
          <w:i/>
          <w:iCs/>
        </w:rPr>
        <w:t>Meiliana</w:t>
      </w:r>
      <w:proofErr w:type="spellEnd"/>
      <w:r w:rsidRPr="006F7344">
        <w:t xml:space="preserve"> had tarnished religion, such an attitude was an example of the monopoly of truth that understands religion (Islam) without reason, conscience, or science. Likewise in the cases of </w:t>
      </w:r>
      <w:r w:rsidRPr="006F7344">
        <w:rPr>
          <w:i/>
          <w:iCs/>
        </w:rPr>
        <w:t>Ahmadiyya</w:t>
      </w:r>
      <w:r w:rsidRPr="006F7344">
        <w:t xml:space="preserve"> and </w:t>
      </w:r>
      <w:proofErr w:type="spellStart"/>
      <w:r w:rsidRPr="006F7344">
        <w:rPr>
          <w:i/>
          <w:iCs/>
        </w:rPr>
        <w:t>Gafatar</w:t>
      </w:r>
      <w:proofErr w:type="spellEnd"/>
      <w:r w:rsidRPr="006F7344">
        <w:rPr>
          <w:i/>
          <w:iCs/>
        </w:rPr>
        <w:t>.</w:t>
      </w:r>
      <w:r w:rsidRPr="006F7344">
        <w:t xml:space="preserve"> The attitude of the Indonesian Ulema Council, which issued a heretical fatwa against the </w:t>
      </w:r>
      <w:r w:rsidRPr="006F7344">
        <w:rPr>
          <w:i/>
          <w:iCs/>
        </w:rPr>
        <w:t xml:space="preserve">Ahmadiyya </w:t>
      </w:r>
      <w:r w:rsidRPr="006F7344">
        <w:t xml:space="preserve">and </w:t>
      </w:r>
      <w:proofErr w:type="spellStart"/>
      <w:r w:rsidRPr="006F7344">
        <w:rPr>
          <w:i/>
          <w:iCs/>
        </w:rPr>
        <w:t>Gafatar</w:t>
      </w:r>
      <w:proofErr w:type="spellEnd"/>
      <w:r w:rsidRPr="006F7344">
        <w:t xml:space="preserve"> groups based solely on a one-sided truth claim, did not give </w:t>
      </w:r>
      <w:r w:rsidRPr="006F7344">
        <w:rPr>
          <w:i/>
          <w:iCs/>
        </w:rPr>
        <w:t xml:space="preserve">Ahmadiyya </w:t>
      </w:r>
      <w:r w:rsidRPr="006F7344">
        <w:lastRenderedPageBreak/>
        <w:t xml:space="preserve">room for freedom to believe in their choice of belief or at least provided room for </w:t>
      </w:r>
      <w:r w:rsidRPr="006F7344">
        <w:rPr>
          <w:i/>
          <w:iCs/>
        </w:rPr>
        <w:t>Ahmadiyya</w:t>
      </w:r>
      <w:r w:rsidRPr="006F7344">
        <w:t xml:space="preserve"> to be heard for their explanations. Then </w:t>
      </w:r>
      <w:proofErr w:type="spellStart"/>
      <w:r w:rsidRPr="006F7344">
        <w:rPr>
          <w:i/>
          <w:iCs/>
        </w:rPr>
        <w:t>Gafatar</w:t>
      </w:r>
      <w:proofErr w:type="spellEnd"/>
      <w:r w:rsidRPr="006F7344">
        <w:rPr>
          <w:i/>
          <w:iCs/>
        </w:rPr>
        <w:t>,</w:t>
      </w:r>
      <w:r w:rsidRPr="006F7344">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66D948D4" w14:textId="1C8CF48A" w:rsidR="00993DC7" w:rsidRPr="006F7344" w:rsidRDefault="00993DC7" w:rsidP="00533C6C">
      <w:pPr>
        <w:pStyle w:val="ParagraphNormal"/>
        <w:rPr>
          <w:lang w:eastAsia="en-GB" w:bidi="ar-SA"/>
        </w:rPr>
      </w:pPr>
      <w:r w:rsidRPr="006F7344">
        <w:rPr>
          <w:lang w:eastAsia="en-GB" w:bidi="ar-SA"/>
        </w:rPr>
        <w:t xml:space="preserve">The one-sided </w:t>
      </w:r>
      <w:r w:rsidRPr="00533C6C">
        <w:t>truth</w:t>
      </w:r>
      <w:r w:rsidRPr="006F7344">
        <w:rPr>
          <w:lang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6F7344">
        <w:rPr>
          <w:lang w:eastAsia="en-GB" w:bidi="ar-SA"/>
        </w:rPr>
        <w:t>Mahful</w:t>
      </w:r>
      <w:proofErr w:type="spellEnd"/>
      <w:r w:rsidRPr="006F7344">
        <w:rPr>
          <w:lang w:eastAsia="en-GB" w:bidi="ar-SA"/>
        </w:rPr>
        <w:t xml:space="preserve"> </w:t>
      </w:r>
      <w:proofErr w:type="spellStart"/>
      <w:r w:rsidRPr="006F7344">
        <w:rPr>
          <w:lang w:eastAsia="en-GB" w:bidi="ar-SA"/>
        </w:rPr>
        <w:t>Muis</w:t>
      </w:r>
      <w:proofErr w:type="spellEnd"/>
      <w:r w:rsidRPr="006F7344">
        <w:rPr>
          <w:lang w:eastAsia="en-GB" w:bidi="ar-SA"/>
        </w:rPr>
        <w:t xml:space="preserve"> and Ahmad </w:t>
      </w:r>
      <w:proofErr w:type="spellStart"/>
      <w:r w:rsidRPr="006F7344">
        <w:rPr>
          <w:lang w:eastAsia="en-GB" w:bidi="ar-SA"/>
        </w:rPr>
        <w:t>Musaddeq</w:t>
      </w:r>
      <w:proofErr w:type="spellEnd"/>
      <w:r w:rsidRPr="006F7344">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6F7344">
        <w:rPr>
          <w:lang w:eastAsia="en-GB" w:bidi="ar-SA"/>
        </w:rPr>
        <w:t>Asfinawati</w:t>
      </w:r>
      <w:proofErr w:type="spellEnd"/>
      <w:r w:rsidRPr="006F7344">
        <w:rPr>
          <w:lang w:eastAsia="en-GB" w:bidi="ar-SA"/>
        </w:rPr>
        <w:t>,</w:t>
      </w:r>
      <w:r w:rsidRPr="00E82028">
        <w:rPr>
          <w:rStyle w:val="FootnoteReference"/>
        </w:rPr>
        <w:footnoteReference w:id="292"/>
      </w:r>
      <w:r w:rsidRPr="006F7344">
        <w:rPr>
          <w:lang w:eastAsia="en-GB" w:bidi="ar-SA"/>
        </w:rPr>
        <w:t xml:space="preserve"> she stated that:</w:t>
      </w:r>
    </w:p>
    <w:p w14:paraId="273EEE06" w14:textId="1876B7CB" w:rsidR="00993DC7" w:rsidRPr="006F7344" w:rsidRDefault="00993DC7" w:rsidP="00533C6C">
      <w:pPr>
        <w:pStyle w:val="Quote"/>
      </w:pPr>
      <w:r w:rsidRPr="006F7344">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82028">
        <w:rPr>
          <w:rStyle w:val="FootnoteReference"/>
        </w:rPr>
        <w:footnoteReference w:id="293"/>
      </w:r>
    </w:p>
    <w:p w14:paraId="4D38BF7E" w14:textId="1FC2DC1F" w:rsidR="00DB347A" w:rsidRPr="006F7344" w:rsidRDefault="00DB347A" w:rsidP="00533C6C">
      <w:pPr>
        <w:pStyle w:val="ParagraphNormal"/>
        <w:rPr>
          <w:lang w:eastAsia="en-GB" w:bidi="ar-SA"/>
        </w:rPr>
      </w:pPr>
      <w:r w:rsidRPr="006F7344">
        <w:rPr>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6F7344">
        <w:rPr>
          <w:b/>
          <w:bCs/>
          <w:lang w:eastAsia="en-GB" w:bidi="ar-SA"/>
        </w:rPr>
        <w:t>intentionally committing an act publicly that is basically blasphemy against a religion adhered to in Indonesia</w:t>
      </w:r>
      <w:r w:rsidRPr="006F7344">
        <w:rPr>
          <w:lang w:eastAsia="en-GB" w:bidi="ar-SA"/>
        </w:rPr>
        <w:t>."</w:t>
      </w:r>
      <w:r w:rsidRPr="00E82028">
        <w:rPr>
          <w:rStyle w:val="FootnoteReference"/>
        </w:rPr>
        <w:footnoteReference w:id="294"/>
      </w:r>
      <w:r w:rsidRPr="006F7344">
        <w:rPr>
          <w:lang w:eastAsia="en-GB" w:bidi="ar-SA"/>
        </w:rPr>
        <w:t xml:space="preserve"> This means that Ahmadiyya followers can't preach their religion in Indonesia if it goes against the mainstream Islam, which is the main religion there. </w:t>
      </w:r>
    </w:p>
    <w:p w14:paraId="2DC37F59" w14:textId="0FD337B6" w:rsidR="006E549C" w:rsidRPr="006F7344" w:rsidRDefault="006E549C" w:rsidP="00533C6C">
      <w:pPr>
        <w:pStyle w:val="ParagraphNormal"/>
      </w:pPr>
      <w:r w:rsidRPr="006F7344">
        <w:lastRenderedPageBreak/>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proofErr w:type="spellStart"/>
      <w:r w:rsidRPr="006F7344">
        <w:rPr>
          <w:i/>
          <w:iCs/>
        </w:rPr>
        <w:t>Gafatar</w:t>
      </w:r>
      <w:proofErr w:type="spellEnd"/>
      <w:r w:rsidRPr="006F7344">
        <w:rPr>
          <w:i/>
          <w:iCs/>
        </w:rPr>
        <w:t>,</w:t>
      </w:r>
      <w:r w:rsidRPr="006F7344">
        <w:t xml:space="preserve"> as an organization that has a license, </w:t>
      </w:r>
      <w:proofErr w:type="spellStart"/>
      <w:r w:rsidRPr="006F7344">
        <w:rPr>
          <w:i/>
          <w:iCs/>
        </w:rPr>
        <w:t>Gafatar</w:t>
      </w:r>
      <w:proofErr w:type="spellEnd"/>
      <w:r w:rsidRPr="006F7344">
        <w:rPr>
          <w:i/>
          <w:iCs/>
        </w:rPr>
        <w:t xml:space="preserve"> </w:t>
      </w:r>
      <w:r w:rsidRPr="006F7344">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w:t>
      </w:r>
      <w:proofErr w:type="spellStart"/>
      <w:r w:rsidRPr="006F7344">
        <w:t>Qadiyan</w:t>
      </w:r>
      <w:proofErr w:type="spellEnd"/>
      <w:r w:rsidRPr="006F7344">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6F7344">
        <w:rPr>
          <w:i/>
          <w:iCs/>
        </w:rPr>
        <w:t>Ahmadiyya</w:t>
      </w:r>
      <w:r w:rsidRPr="006F7344">
        <w:t xml:space="preserve">, but also to </w:t>
      </w:r>
      <w:proofErr w:type="spellStart"/>
      <w:r w:rsidRPr="006F7344">
        <w:rPr>
          <w:i/>
          <w:iCs/>
        </w:rPr>
        <w:t>Gafatar</w:t>
      </w:r>
      <w:proofErr w:type="spellEnd"/>
      <w:r w:rsidRPr="006F7344">
        <w:t xml:space="preserve"> and </w:t>
      </w:r>
      <w:proofErr w:type="spellStart"/>
      <w:r w:rsidRPr="006F7344">
        <w:rPr>
          <w:i/>
          <w:iCs/>
        </w:rPr>
        <w:t>Meiliana</w:t>
      </w:r>
      <w:proofErr w:type="spellEnd"/>
      <w:r w:rsidRPr="006F7344">
        <w:rPr>
          <w:i/>
          <w:iCs/>
        </w:rPr>
        <w:t>.</w:t>
      </w:r>
      <w:r w:rsidRPr="006F7344">
        <w:t xml:space="preserve"> </w:t>
      </w:r>
      <w:proofErr w:type="spellStart"/>
      <w:r w:rsidRPr="006F7344">
        <w:t>Meiliana's</w:t>
      </w:r>
      <w:proofErr w:type="spellEnd"/>
      <w:r w:rsidRPr="006F7344">
        <w:t xml:space="preserve"> actions against the call to prayer were also declared by MUI as blasphemy. All acts of persecution against </w:t>
      </w:r>
      <w:r w:rsidRPr="006F7344">
        <w:rPr>
          <w:i/>
          <w:iCs/>
        </w:rPr>
        <w:t xml:space="preserve">Ahmadiyya, </w:t>
      </w:r>
      <w:proofErr w:type="spellStart"/>
      <w:r w:rsidRPr="006F7344">
        <w:rPr>
          <w:i/>
          <w:iCs/>
        </w:rPr>
        <w:t>Gafatar</w:t>
      </w:r>
      <w:proofErr w:type="spellEnd"/>
      <w:r w:rsidRPr="006F7344">
        <w:rPr>
          <w:i/>
          <w:iCs/>
        </w:rPr>
        <w:t xml:space="preserve">, and </w:t>
      </w:r>
      <w:proofErr w:type="spellStart"/>
      <w:r w:rsidRPr="006F7344">
        <w:rPr>
          <w:i/>
          <w:iCs/>
        </w:rPr>
        <w:t>Meiliana</w:t>
      </w:r>
      <w:proofErr w:type="spellEnd"/>
      <w:r w:rsidRPr="006F7344">
        <w:t xml:space="preserve"> followers took place after the MUI Fatwa was issued.</w:t>
      </w:r>
    </w:p>
    <w:p w14:paraId="7B594235" w14:textId="04EA1028" w:rsidR="00D50B6C" w:rsidRPr="00533C6C" w:rsidRDefault="00DB347A" w:rsidP="00533C6C">
      <w:pPr>
        <w:pStyle w:val="ParagraphNormal"/>
      </w:pPr>
      <w:r w:rsidRPr="00533C6C">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533C6C">
        <w:t xml:space="preserve">Typically, lawlessness arises when criminals are caught red-handed or when fraud occurs. </w:t>
      </w:r>
      <w:r w:rsidRPr="00533C6C">
        <w:t xml:space="preserve">In blasphemy instances, governmental choices that </w:t>
      </w:r>
      <w:proofErr w:type="spellStart"/>
      <w:r w:rsidRPr="00533C6C">
        <w:t>favor</w:t>
      </w:r>
      <w:proofErr w:type="spellEnd"/>
      <w:r w:rsidRPr="00533C6C">
        <w:t xml:space="preserve"> the majority predominate.</w:t>
      </w:r>
      <w:r w:rsidR="00D50B6C" w:rsidRPr="00533C6C">
        <w:t xml:space="preserve"> Therefore, </w:t>
      </w:r>
      <w:proofErr w:type="spellStart"/>
      <w:r w:rsidR="00D50B6C" w:rsidRPr="00533C6C">
        <w:t>amok's</w:t>
      </w:r>
      <w:proofErr w:type="spellEnd"/>
      <w:r w:rsidR="00D50B6C" w:rsidRPr="00533C6C">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00D50B6C" w:rsidRPr="00533C6C">
        <w:t>Ahmadiyah</w:t>
      </w:r>
      <w:proofErr w:type="spellEnd"/>
      <w:r w:rsidR="00D50B6C" w:rsidRPr="00533C6C">
        <w:t xml:space="preserve"> and </w:t>
      </w:r>
      <w:proofErr w:type="spellStart"/>
      <w:r w:rsidR="00D50B6C" w:rsidRPr="00533C6C">
        <w:t>Gafatar</w:t>
      </w:r>
      <w:proofErr w:type="spellEnd"/>
      <w:r w:rsidR="00D50B6C" w:rsidRPr="00533C6C">
        <w:t xml:space="preserve"> teachings heretical long before a court decision was made. </w:t>
      </w:r>
    </w:p>
    <w:p w14:paraId="32D1FB6D" w14:textId="1F5A7FEA" w:rsidR="00CA6C86" w:rsidRPr="006F7344" w:rsidRDefault="006F4359" w:rsidP="00A408D1">
      <w:pPr>
        <w:pStyle w:val="Heading3"/>
        <w:numPr>
          <w:ilvl w:val="2"/>
          <w:numId w:val="21"/>
        </w:numPr>
        <w:ind w:left="709" w:hanging="709"/>
      </w:pPr>
      <w:bookmarkStart w:id="190" w:name="_Toc118302782"/>
      <w:bookmarkStart w:id="191" w:name="_Toc121200591"/>
      <w:r w:rsidRPr="006F7344">
        <w:lastRenderedPageBreak/>
        <w:t>The state's acquiescence to vigilantism</w:t>
      </w:r>
      <w:bookmarkEnd w:id="190"/>
      <w:bookmarkEnd w:id="191"/>
    </w:p>
    <w:p w14:paraId="6DE9F651" w14:textId="5BDE13E6" w:rsidR="006F4359" w:rsidRPr="006F7344" w:rsidRDefault="006F4359" w:rsidP="006F4359">
      <w:pPr>
        <w:pStyle w:val="ParagraphafSubheader"/>
      </w:pPr>
      <w:r w:rsidRPr="006F7344">
        <w:t xml:space="preserve">The act of vigilantism is a criminal act that is prohibited by the Indonesia Criminal Code, especially in Article 170 as follow: </w:t>
      </w:r>
    </w:p>
    <w:p w14:paraId="76E489A4" w14:textId="553A4627" w:rsidR="006F4359" w:rsidRPr="006F7344" w:rsidRDefault="006F4359" w:rsidP="00A408D1">
      <w:pPr>
        <w:pStyle w:val="Quote"/>
      </w:pPr>
      <w:r w:rsidRPr="006F7344">
        <w:t xml:space="preserve">“(1) </w:t>
      </w:r>
      <w:proofErr w:type="spellStart"/>
      <w:r w:rsidRPr="006F7344">
        <w:t>Barang</w:t>
      </w:r>
      <w:proofErr w:type="spellEnd"/>
      <w:r w:rsidRPr="006F7344">
        <w:t xml:space="preserve"> </w:t>
      </w:r>
      <w:proofErr w:type="spellStart"/>
      <w:r w:rsidRPr="006F7344">
        <w:t>siapa</w:t>
      </w:r>
      <w:proofErr w:type="spellEnd"/>
      <w:r w:rsidRPr="006F7344">
        <w:t xml:space="preserve"> yang </w:t>
      </w:r>
      <w:proofErr w:type="spellStart"/>
      <w:r w:rsidRPr="006F7344">
        <w:t>dimuka</w:t>
      </w:r>
      <w:proofErr w:type="spellEnd"/>
      <w:r w:rsidRPr="006F7344">
        <w:t xml:space="preserve"> </w:t>
      </w:r>
      <w:proofErr w:type="spellStart"/>
      <w:r w:rsidRPr="006F7344">
        <w:t>umum</w:t>
      </w:r>
      <w:proofErr w:type="spellEnd"/>
      <w:r w:rsidRPr="006F7344">
        <w:t xml:space="preserve"> </w:t>
      </w:r>
      <w:proofErr w:type="spellStart"/>
      <w:r w:rsidRPr="006F7344">
        <w:t>bersama-sama</w:t>
      </w:r>
      <w:proofErr w:type="spellEnd"/>
      <w:r w:rsidRPr="006F7344">
        <w:t xml:space="preserve"> </w:t>
      </w:r>
      <w:proofErr w:type="spellStart"/>
      <w:r w:rsidRPr="006F7344">
        <w:t>melakukan</w:t>
      </w:r>
      <w:proofErr w:type="spellEnd"/>
      <w:r w:rsidRPr="006F7344">
        <w:t xml:space="preserve"> </w:t>
      </w:r>
      <w:proofErr w:type="spellStart"/>
      <w:r w:rsidRPr="006F7344">
        <w:t>kekerasan</w:t>
      </w:r>
      <w:proofErr w:type="spellEnd"/>
      <w:r w:rsidRPr="006F7344">
        <w:t xml:space="preserve"> </w:t>
      </w:r>
      <w:proofErr w:type="spellStart"/>
      <w:r w:rsidRPr="006F7344">
        <w:t>terhadap</w:t>
      </w:r>
      <w:proofErr w:type="spellEnd"/>
      <w:r w:rsidRPr="006F7344">
        <w:t xml:space="preserve"> orang </w:t>
      </w:r>
      <w:proofErr w:type="spellStart"/>
      <w:r w:rsidRPr="006F7344">
        <w:t>atau</w:t>
      </w:r>
      <w:proofErr w:type="spellEnd"/>
      <w:r w:rsidRPr="006F7344">
        <w:t xml:space="preserve"> </w:t>
      </w:r>
      <w:proofErr w:type="spellStart"/>
      <w:r w:rsidRPr="006F7344">
        <w:t>barang</w:t>
      </w:r>
      <w:proofErr w:type="spellEnd"/>
      <w:r w:rsidRPr="006F7344">
        <w:t xml:space="preserve">, </w:t>
      </w:r>
      <w:proofErr w:type="spellStart"/>
      <w:r w:rsidRPr="006F7344">
        <w:t>dihukum</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lima </w:t>
      </w:r>
      <w:proofErr w:type="spellStart"/>
      <w:r w:rsidRPr="006F7344">
        <w:t>tahun</w:t>
      </w:r>
      <w:proofErr w:type="spellEnd"/>
      <w:r w:rsidRPr="006F7344">
        <w:t xml:space="preserve"> </w:t>
      </w:r>
      <w:proofErr w:type="spellStart"/>
      <w:r w:rsidRPr="006F7344">
        <w:t>enam</w:t>
      </w:r>
      <w:proofErr w:type="spellEnd"/>
      <w:r w:rsidRPr="006F7344">
        <w:t xml:space="preserve"> </w:t>
      </w:r>
      <w:proofErr w:type="spellStart"/>
      <w:r w:rsidRPr="006F7344">
        <w:t>bulan</w:t>
      </w:r>
      <w:proofErr w:type="spellEnd"/>
      <w:r w:rsidRPr="006F7344">
        <w:t>;</w:t>
      </w:r>
      <w:r w:rsidR="00A408D1" w:rsidRPr="006F7344">
        <w:t xml:space="preserve"> “[(1) Whoever commits violence against persons or property together in public, shall be sentenced to a maximum imprisonment of five years and six months].</w:t>
      </w:r>
    </w:p>
    <w:p w14:paraId="71AE37F1" w14:textId="17212298" w:rsidR="006F4359" w:rsidRPr="006F7344" w:rsidRDefault="006F4359" w:rsidP="00A408D1">
      <w:pPr>
        <w:pStyle w:val="Quote"/>
      </w:pPr>
      <w:r w:rsidRPr="006F7344">
        <w:t xml:space="preserve">(2) </w:t>
      </w:r>
      <w:proofErr w:type="spellStart"/>
      <w:r w:rsidRPr="006F7344">
        <w:t>Tersalah</w:t>
      </w:r>
      <w:proofErr w:type="spellEnd"/>
      <w:r w:rsidRPr="006F7344">
        <w:t xml:space="preserve"> </w:t>
      </w:r>
      <w:proofErr w:type="spellStart"/>
      <w:r w:rsidRPr="006F7344">
        <w:t>dihukum</w:t>
      </w:r>
      <w:proofErr w:type="spellEnd"/>
      <w:r w:rsidRPr="006F7344">
        <w:t xml:space="preserve">: 1e. </w:t>
      </w:r>
      <w:proofErr w:type="spellStart"/>
      <w:r w:rsidRPr="006F7344">
        <w:t>dengan</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w:t>
      </w:r>
      <w:proofErr w:type="spellStart"/>
      <w:r w:rsidRPr="006F7344">
        <w:t>tujuh</w:t>
      </w:r>
      <w:proofErr w:type="spellEnd"/>
      <w:r w:rsidRPr="006F7344">
        <w:t xml:space="preserve"> </w:t>
      </w:r>
      <w:proofErr w:type="spellStart"/>
      <w:r w:rsidRPr="006F7344">
        <w:t>tahun</w:t>
      </w:r>
      <w:proofErr w:type="spellEnd"/>
      <w:r w:rsidRPr="006F7344">
        <w:t xml:space="preserve">, </w:t>
      </w:r>
      <w:proofErr w:type="spellStart"/>
      <w:r w:rsidRPr="006F7344">
        <w:t>jika</w:t>
      </w:r>
      <w:proofErr w:type="spellEnd"/>
      <w:r w:rsidRPr="006F7344">
        <w:t xml:space="preserve"> </w:t>
      </w:r>
      <w:proofErr w:type="spellStart"/>
      <w:r w:rsidRPr="006F7344">
        <w:t>ia</w:t>
      </w:r>
      <w:proofErr w:type="spellEnd"/>
      <w:r w:rsidRPr="006F7344">
        <w:t xml:space="preserve"> </w:t>
      </w:r>
      <w:proofErr w:type="spellStart"/>
      <w:r w:rsidRPr="006F7344">
        <w:t>dengan</w:t>
      </w:r>
      <w:proofErr w:type="spellEnd"/>
      <w:r w:rsidRPr="006F7344">
        <w:t xml:space="preserve"> </w:t>
      </w:r>
      <w:proofErr w:type="spellStart"/>
      <w:r w:rsidRPr="006F7344">
        <w:t>sengaja</w:t>
      </w:r>
      <w:proofErr w:type="spellEnd"/>
      <w:r w:rsidRPr="006F7344">
        <w:t xml:space="preserve"> </w:t>
      </w:r>
      <w:proofErr w:type="spellStart"/>
      <w:r w:rsidRPr="006F7344">
        <w:t>merusakkan</w:t>
      </w:r>
      <w:proofErr w:type="spellEnd"/>
      <w:r w:rsidRPr="006F7344">
        <w:t xml:space="preserve"> </w:t>
      </w:r>
      <w:proofErr w:type="spellStart"/>
      <w:r w:rsidRPr="006F7344">
        <w:t>barang</w:t>
      </w:r>
      <w:proofErr w:type="spellEnd"/>
      <w:r w:rsidRPr="006F7344">
        <w:t xml:space="preserve"> </w:t>
      </w:r>
      <w:proofErr w:type="spellStart"/>
      <w:r w:rsidRPr="006F7344">
        <w:t>atau</w:t>
      </w:r>
      <w:proofErr w:type="spellEnd"/>
      <w:r w:rsidRPr="006F7344">
        <w:t xml:space="preserve"> </w:t>
      </w:r>
      <w:proofErr w:type="spellStart"/>
      <w:r w:rsidRPr="006F7344">
        <w:t>jika</w:t>
      </w:r>
      <w:proofErr w:type="spellEnd"/>
      <w:r w:rsidRPr="006F7344">
        <w:t xml:space="preserve"> </w:t>
      </w:r>
      <w:proofErr w:type="spellStart"/>
      <w:r w:rsidRPr="006F7344">
        <w:t>kekerasan</w:t>
      </w:r>
      <w:proofErr w:type="spellEnd"/>
      <w:r w:rsidRPr="006F7344">
        <w:t xml:space="preserve"> yang </w:t>
      </w:r>
      <w:proofErr w:type="spellStart"/>
      <w:r w:rsidRPr="006F7344">
        <w:t>dilakukan</w:t>
      </w:r>
      <w:proofErr w:type="spellEnd"/>
      <w:r w:rsidRPr="006F7344">
        <w:t xml:space="preserve"> </w:t>
      </w:r>
      <w:proofErr w:type="spellStart"/>
      <w:r w:rsidRPr="006F7344">
        <w:t>itu</w:t>
      </w:r>
      <w:proofErr w:type="spellEnd"/>
      <w:r w:rsidRPr="006F7344">
        <w:t xml:space="preserve"> </w:t>
      </w:r>
      <w:proofErr w:type="spellStart"/>
      <w:r w:rsidRPr="006F7344">
        <w:t>menyebabkan</w:t>
      </w:r>
      <w:proofErr w:type="spellEnd"/>
      <w:r w:rsidRPr="006F7344">
        <w:t xml:space="preserve"> </w:t>
      </w:r>
      <w:proofErr w:type="spellStart"/>
      <w:r w:rsidRPr="006F7344">
        <w:t>sesuatu</w:t>
      </w:r>
      <w:proofErr w:type="spellEnd"/>
      <w:r w:rsidRPr="006F7344">
        <w:t xml:space="preserve"> </w:t>
      </w:r>
      <w:proofErr w:type="spellStart"/>
      <w:r w:rsidRPr="006F7344">
        <w:t>luka</w:t>
      </w:r>
      <w:proofErr w:type="spellEnd"/>
      <w:r w:rsidRPr="006F7344">
        <w:t xml:space="preserve">; 2e. </w:t>
      </w:r>
      <w:proofErr w:type="spellStart"/>
      <w:r w:rsidRPr="006F7344">
        <w:t>dengan</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Sembilan </w:t>
      </w:r>
      <w:proofErr w:type="spellStart"/>
      <w:r w:rsidRPr="006F7344">
        <w:t>tahun</w:t>
      </w:r>
      <w:proofErr w:type="spellEnd"/>
      <w:r w:rsidRPr="006F7344">
        <w:t xml:space="preserve">, </w:t>
      </w:r>
      <w:proofErr w:type="spellStart"/>
      <w:r w:rsidRPr="006F7344">
        <w:t>jika</w:t>
      </w:r>
      <w:proofErr w:type="spellEnd"/>
      <w:r w:rsidRPr="006F7344">
        <w:t xml:space="preserve"> </w:t>
      </w:r>
      <w:proofErr w:type="spellStart"/>
      <w:r w:rsidRPr="006F7344">
        <w:t>kekerasan</w:t>
      </w:r>
      <w:proofErr w:type="spellEnd"/>
      <w:r w:rsidRPr="006F7344">
        <w:t xml:space="preserve"> </w:t>
      </w:r>
      <w:proofErr w:type="spellStart"/>
      <w:r w:rsidRPr="006F7344">
        <w:t>itu</w:t>
      </w:r>
      <w:proofErr w:type="spellEnd"/>
      <w:r w:rsidRPr="006F7344">
        <w:t xml:space="preserve"> </w:t>
      </w:r>
      <w:proofErr w:type="spellStart"/>
      <w:r w:rsidRPr="006F7344">
        <w:t>menyebabkan</w:t>
      </w:r>
      <w:proofErr w:type="spellEnd"/>
      <w:r w:rsidRPr="006F7344">
        <w:t xml:space="preserve"> </w:t>
      </w:r>
      <w:proofErr w:type="spellStart"/>
      <w:r w:rsidRPr="006F7344">
        <w:t>luka</w:t>
      </w:r>
      <w:proofErr w:type="spellEnd"/>
      <w:r w:rsidRPr="006F7344">
        <w:t xml:space="preserve"> </w:t>
      </w:r>
      <w:proofErr w:type="spellStart"/>
      <w:r w:rsidRPr="006F7344">
        <w:t>berat</w:t>
      </w:r>
      <w:proofErr w:type="spellEnd"/>
      <w:r w:rsidRPr="006F7344">
        <w:t xml:space="preserve"> pada </w:t>
      </w:r>
      <w:proofErr w:type="spellStart"/>
      <w:r w:rsidRPr="006F7344">
        <w:t>tubuh</w:t>
      </w:r>
      <w:proofErr w:type="spellEnd"/>
      <w:r w:rsidRPr="006F7344">
        <w:t xml:space="preserve">; 3e. </w:t>
      </w:r>
      <w:proofErr w:type="spellStart"/>
      <w:r w:rsidRPr="006F7344">
        <w:t>dengan</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w:t>
      </w:r>
      <w:proofErr w:type="spellStart"/>
      <w:r w:rsidRPr="006F7344">
        <w:t>dua</w:t>
      </w:r>
      <w:proofErr w:type="spellEnd"/>
      <w:r w:rsidRPr="006F7344">
        <w:t xml:space="preserve"> </w:t>
      </w:r>
      <w:proofErr w:type="spellStart"/>
      <w:r w:rsidRPr="006F7344">
        <w:t>belas</w:t>
      </w:r>
      <w:proofErr w:type="spellEnd"/>
      <w:r w:rsidRPr="006F7344">
        <w:t xml:space="preserve"> </w:t>
      </w:r>
      <w:proofErr w:type="spellStart"/>
      <w:r w:rsidRPr="006F7344">
        <w:t>tahun</w:t>
      </w:r>
      <w:proofErr w:type="spellEnd"/>
      <w:r w:rsidRPr="006F7344">
        <w:t xml:space="preserve">, </w:t>
      </w:r>
      <w:proofErr w:type="spellStart"/>
      <w:r w:rsidRPr="006F7344">
        <w:t>jika</w:t>
      </w:r>
      <w:proofErr w:type="spellEnd"/>
      <w:r w:rsidRPr="006F7344">
        <w:t xml:space="preserve"> </w:t>
      </w:r>
      <w:proofErr w:type="spellStart"/>
      <w:r w:rsidRPr="006F7344">
        <w:t>kekerasan</w:t>
      </w:r>
      <w:proofErr w:type="spellEnd"/>
      <w:r w:rsidRPr="006F7344">
        <w:t xml:space="preserve"> </w:t>
      </w:r>
      <w:proofErr w:type="spellStart"/>
      <w:r w:rsidRPr="006F7344">
        <w:t>itu</w:t>
      </w:r>
      <w:proofErr w:type="spellEnd"/>
      <w:r w:rsidRPr="006F7344">
        <w:t xml:space="preserve"> </w:t>
      </w:r>
      <w:proofErr w:type="spellStart"/>
      <w:r w:rsidRPr="006F7344">
        <w:t>menyebabkan</w:t>
      </w:r>
      <w:proofErr w:type="spellEnd"/>
      <w:r w:rsidRPr="006F7344">
        <w:t xml:space="preserve"> </w:t>
      </w:r>
      <w:proofErr w:type="spellStart"/>
      <w:r w:rsidRPr="006F7344">
        <w:t>matinya</w:t>
      </w:r>
      <w:proofErr w:type="spellEnd"/>
      <w:r w:rsidRPr="006F7344">
        <w:t xml:space="preserve"> orang.”</w:t>
      </w:r>
      <w:r w:rsidR="00A408D1" w:rsidRPr="006F7344">
        <w:t xml:space="preserve"> [</w:t>
      </w:r>
      <w:r w:rsidRPr="006F7344">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 [Translated by the Author]</w:t>
      </w:r>
    </w:p>
    <w:p w14:paraId="72F7C68B" w14:textId="5555F13B" w:rsidR="006F4359" w:rsidRPr="006F7344" w:rsidRDefault="00A408D1" w:rsidP="00533C6C">
      <w:pPr>
        <w:pStyle w:val="ParagraphNormal"/>
        <w:rPr>
          <w:lang w:eastAsia="en-GB" w:bidi="ar-SA"/>
        </w:rPr>
      </w:pPr>
      <w:r w:rsidRPr="006F7344">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6F7344">
        <w:rPr>
          <w:i/>
          <w:iCs/>
          <w:lang w:eastAsia="en-GB" w:bidi="ar-SA"/>
        </w:rPr>
        <w:t>Ahmadiyya</w:t>
      </w:r>
      <w:r w:rsidRPr="006F7344">
        <w:rPr>
          <w:lang w:eastAsia="en-GB" w:bidi="ar-SA"/>
        </w:rPr>
        <w:t xml:space="preserve"> or </w:t>
      </w:r>
      <w:proofErr w:type="spellStart"/>
      <w:r w:rsidRPr="006F7344">
        <w:rPr>
          <w:i/>
          <w:iCs/>
          <w:lang w:eastAsia="en-GB" w:bidi="ar-SA"/>
        </w:rPr>
        <w:t>Gafatar</w:t>
      </w:r>
      <w:proofErr w:type="spellEnd"/>
      <w:r w:rsidRPr="006F7344">
        <w:rPr>
          <w:lang w:eastAsia="en-GB" w:bidi="ar-SA"/>
        </w:rPr>
        <w:t xml:space="preserve"> followers has been passive or one of omission. The persecution, or </w:t>
      </w:r>
      <w:r w:rsidRPr="006F7344">
        <w:rPr>
          <w:i/>
          <w:iCs/>
          <w:lang w:eastAsia="en-GB" w:bidi="ar-SA"/>
        </w:rPr>
        <w:t xml:space="preserve">Main Hakim </w:t>
      </w:r>
      <w:proofErr w:type="spellStart"/>
      <w:r w:rsidRPr="006F7344">
        <w:rPr>
          <w:i/>
          <w:iCs/>
          <w:lang w:eastAsia="en-GB" w:bidi="ar-SA"/>
        </w:rPr>
        <w:t>Sendiri</w:t>
      </w:r>
      <w:proofErr w:type="spellEnd"/>
      <w:r w:rsidRPr="006F7344">
        <w:rPr>
          <w:i/>
          <w:iCs/>
          <w:lang w:eastAsia="en-GB" w:bidi="ar-SA"/>
        </w:rPr>
        <w:t>,</w:t>
      </w:r>
      <w:r w:rsidRPr="006F7344">
        <w:rPr>
          <w:lang w:eastAsia="en-GB" w:bidi="ar-SA"/>
        </w:rPr>
        <w:t xml:space="preserve"> experienced by </w:t>
      </w:r>
      <w:r w:rsidRPr="006F7344">
        <w:rPr>
          <w:i/>
          <w:iCs/>
          <w:lang w:eastAsia="en-GB" w:bidi="ar-SA"/>
        </w:rPr>
        <w:t xml:space="preserve">Ahmadiyya </w:t>
      </w:r>
      <w:r w:rsidRPr="006F7344">
        <w:rPr>
          <w:lang w:eastAsia="en-GB" w:bidi="ar-SA"/>
        </w:rPr>
        <w:t xml:space="preserve">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w:t>
      </w:r>
      <w:r w:rsidRPr="006F7344">
        <w:rPr>
          <w:lang w:eastAsia="en-GB" w:bidi="ar-SA"/>
        </w:rPr>
        <w:lastRenderedPageBreak/>
        <w:t>die</w:t>
      </w:r>
      <w:r w:rsidR="006F4359" w:rsidRPr="006F7344">
        <w:t>.</w:t>
      </w:r>
      <w:r w:rsidR="00A516BF" w:rsidRPr="00E82028">
        <w:rPr>
          <w:rStyle w:val="FootnoteReference"/>
        </w:rPr>
        <w:footnoteReference w:id="295"/>
      </w:r>
      <w:r w:rsidR="006F4359" w:rsidRPr="006F7344">
        <w:t xml:space="preserve"> The West Kalimantan Police Chief, Inspector General Remigius </w:t>
      </w:r>
      <w:proofErr w:type="spellStart"/>
      <w:r w:rsidR="006F4359" w:rsidRPr="006F7344">
        <w:t>Sigid</w:t>
      </w:r>
      <w:proofErr w:type="spellEnd"/>
      <w:r w:rsidR="006F4359" w:rsidRPr="006F7344">
        <w:t xml:space="preserve"> Tri </w:t>
      </w:r>
      <w:proofErr w:type="spellStart"/>
      <w:r w:rsidR="006F4359" w:rsidRPr="006F7344">
        <w:t>Hardjanto</w:t>
      </w:r>
      <w:proofErr w:type="spellEnd"/>
      <w:r w:rsidR="006F4359" w:rsidRPr="006F7344">
        <w:t>, explained that:</w:t>
      </w:r>
    </w:p>
    <w:p w14:paraId="7268F173" w14:textId="2078B310" w:rsidR="00A516BF" w:rsidRPr="006F7344" w:rsidRDefault="00A516BF" w:rsidP="00A516BF">
      <w:pPr>
        <w:pStyle w:val="Quote"/>
      </w:pPr>
      <w:r w:rsidRPr="006F7344">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82028">
        <w:rPr>
          <w:rStyle w:val="FootnoteReference"/>
        </w:rPr>
        <w:footnoteReference w:id="296"/>
      </w:r>
    </w:p>
    <w:p w14:paraId="6E10C87C" w14:textId="77777777" w:rsidR="007A64D7" w:rsidRPr="006F7344" w:rsidRDefault="00A408D1" w:rsidP="00533C6C">
      <w:pPr>
        <w:pStyle w:val="ParagraphNormal"/>
        <w:rPr>
          <w:lang w:eastAsia="en-GB" w:bidi="ar-SA"/>
        </w:rPr>
      </w:pPr>
      <w:r w:rsidRPr="006F7344">
        <w:rPr>
          <w:lang w:eastAsia="en-GB" w:bidi="ar-SA"/>
        </w:rPr>
        <w:t xml:space="preserve">In the case of Main Hakim </w:t>
      </w:r>
      <w:proofErr w:type="spellStart"/>
      <w:r w:rsidRPr="006F7344">
        <w:rPr>
          <w:lang w:eastAsia="en-GB" w:bidi="ar-SA"/>
        </w:rPr>
        <w:t>Sendiri</w:t>
      </w:r>
      <w:proofErr w:type="spellEnd"/>
      <w:r w:rsidRPr="006F7344">
        <w:rPr>
          <w:lang w:eastAsia="en-GB" w:bidi="ar-SA"/>
        </w:rPr>
        <w:t xml:space="preserve"> against </w:t>
      </w:r>
      <w:proofErr w:type="spellStart"/>
      <w:r w:rsidRPr="006F7344">
        <w:rPr>
          <w:lang w:eastAsia="en-GB" w:bidi="ar-SA"/>
        </w:rPr>
        <w:t>Gafatar</w:t>
      </w:r>
      <w:proofErr w:type="spellEnd"/>
      <w:r w:rsidRPr="006F7344">
        <w:rPr>
          <w:lang w:eastAsia="en-GB" w:bidi="ar-SA"/>
        </w:rPr>
        <w:t xml:space="preserve">, there were 21 defendants in the destruction of the </w:t>
      </w:r>
      <w:proofErr w:type="spellStart"/>
      <w:r w:rsidRPr="006F7344">
        <w:rPr>
          <w:lang w:eastAsia="en-GB" w:bidi="ar-SA"/>
        </w:rPr>
        <w:t>Miftahul</w:t>
      </w:r>
      <w:proofErr w:type="spellEnd"/>
      <w:r w:rsidRPr="006F7344">
        <w:rPr>
          <w:lang w:eastAsia="en-GB" w:bidi="ar-SA"/>
        </w:rPr>
        <w:t xml:space="preserve"> Huda Mosque in Bale Harapan Village, </w:t>
      </w:r>
      <w:proofErr w:type="spellStart"/>
      <w:r w:rsidRPr="006F7344">
        <w:rPr>
          <w:lang w:eastAsia="en-GB" w:bidi="ar-SA"/>
        </w:rPr>
        <w:t>Sintang</w:t>
      </w:r>
      <w:proofErr w:type="spellEnd"/>
      <w:r w:rsidRPr="006F7344">
        <w:rPr>
          <w:lang w:eastAsia="en-GB" w:bidi="ar-SA"/>
        </w:rPr>
        <w:t xml:space="preserve"> Regency, West Kalimantan. In the verdict read on January 6, 2022, they were only sentenced to 4 months and 15 days by the Pontianak District Court Judge. </w:t>
      </w:r>
    </w:p>
    <w:p w14:paraId="1BFEC0C5" w14:textId="537BD73D" w:rsidR="00BA3333" w:rsidRPr="006F7344" w:rsidRDefault="00BA3333" w:rsidP="00533C6C">
      <w:pPr>
        <w:pStyle w:val="ParagraphNormal"/>
        <w:rPr>
          <w:lang w:eastAsia="en-GB" w:bidi="ar-SA"/>
        </w:rPr>
      </w:pPr>
      <w:r w:rsidRPr="006F7344">
        <w:rPr>
          <w:lang w:eastAsia="en-GB" w:bidi="ar-SA"/>
        </w:rPr>
        <w:t>The Islamic Defenders Front, or FPI, is the hard</w:t>
      </w:r>
      <w:r w:rsidR="007A64D7" w:rsidRPr="006F7344">
        <w:rPr>
          <w:lang w:eastAsia="en-GB" w:bidi="ar-SA"/>
        </w:rPr>
        <w:t>-</w:t>
      </w:r>
      <w:r w:rsidRPr="006F7344">
        <w:rPr>
          <w:lang w:eastAsia="en-GB" w:bidi="ar-SA"/>
        </w:rPr>
        <w:t xml:space="preserve">line Islamic community organization most frequently involved in the actions of MHS. At least in this study, FPI was recorded as being involved in the attack on </w:t>
      </w:r>
      <w:proofErr w:type="spellStart"/>
      <w:r w:rsidRPr="006F7344">
        <w:rPr>
          <w:i/>
          <w:iCs/>
          <w:lang w:eastAsia="en-GB" w:bidi="ar-SA"/>
        </w:rPr>
        <w:t>Ahmadiyah</w:t>
      </w:r>
      <w:proofErr w:type="spellEnd"/>
      <w:r w:rsidRPr="006F7344">
        <w:rPr>
          <w:i/>
          <w:iCs/>
          <w:lang w:eastAsia="en-GB" w:bidi="ar-SA"/>
        </w:rPr>
        <w:t xml:space="preserve"> </w:t>
      </w:r>
      <w:r w:rsidRPr="006F7344">
        <w:rPr>
          <w:lang w:eastAsia="en-GB" w:bidi="ar-SA"/>
        </w:rPr>
        <w:t xml:space="preserve">residents, </w:t>
      </w:r>
      <w:proofErr w:type="spellStart"/>
      <w:r w:rsidRPr="006F7344">
        <w:rPr>
          <w:i/>
          <w:iCs/>
          <w:lang w:eastAsia="en-GB" w:bidi="ar-SA"/>
        </w:rPr>
        <w:t>Gafatar</w:t>
      </w:r>
      <w:proofErr w:type="spellEnd"/>
      <w:r w:rsidRPr="006F7344">
        <w:rPr>
          <w:i/>
          <w:iCs/>
          <w:lang w:eastAsia="en-GB" w:bidi="ar-SA"/>
        </w:rPr>
        <w:t>,</w:t>
      </w:r>
      <w:r w:rsidRPr="006F7344">
        <w:rPr>
          <w:lang w:eastAsia="en-GB" w:bidi="ar-SA"/>
        </w:rPr>
        <w:t xml:space="preserve"> destroying </w:t>
      </w:r>
      <w:proofErr w:type="spellStart"/>
      <w:r w:rsidRPr="006F7344">
        <w:rPr>
          <w:i/>
          <w:iCs/>
          <w:lang w:eastAsia="en-GB" w:bidi="ar-SA"/>
        </w:rPr>
        <w:t>Meiliana</w:t>
      </w:r>
      <w:r w:rsidRPr="006F7344">
        <w:rPr>
          <w:lang w:eastAsia="en-GB" w:bidi="ar-SA"/>
        </w:rPr>
        <w:t>'s</w:t>
      </w:r>
      <w:proofErr w:type="spellEnd"/>
      <w:r w:rsidRPr="006F7344">
        <w:rPr>
          <w:lang w:eastAsia="en-GB" w:bidi="ar-SA"/>
        </w:rPr>
        <w:t xml:space="preserve"> house, and mobilizing large numbers of people in the </w:t>
      </w:r>
      <w:proofErr w:type="spellStart"/>
      <w:r w:rsidRPr="006F7344">
        <w:rPr>
          <w:i/>
          <w:iCs/>
          <w:lang w:eastAsia="en-GB" w:bidi="ar-SA"/>
        </w:rPr>
        <w:t>Ahok</w:t>
      </w:r>
      <w:proofErr w:type="spellEnd"/>
      <w:r w:rsidRPr="006F7344">
        <w:rPr>
          <w:i/>
          <w:iCs/>
          <w:lang w:eastAsia="en-GB" w:bidi="ar-SA"/>
        </w:rPr>
        <w:t xml:space="preserve"> </w:t>
      </w:r>
      <w:r w:rsidRPr="006F7344">
        <w:rPr>
          <w:lang w:eastAsia="en-GB" w:bidi="ar-SA"/>
        </w:rPr>
        <w:t>case</w:t>
      </w:r>
      <w:r w:rsidR="00913A3D" w:rsidRPr="006F7344">
        <w:rPr>
          <w:lang w:eastAsia="en-GB" w:bidi="ar-SA"/>
        </w:rPr>
        <w:t xml:space="preserve"> (see the table below)</w:t>
      </w:r>
      <w:r w:rsidRPr="006F7344">
        <w:rPr>
          <w:lang w:eastAsia="en-GB" w:bidi="ar-SA"/>
        </w:rPr>
        <w:t xml:space="preserve">. Unfortunately, the various actions </w:t>
      </w:r>
      <w:r w:rsidR="007A64D7" w:rsidRPr="006F7344">
        <w:rPr>
          <w:lang w:eastAsia="en-GB" w:bidi="ar-SA"/>
        </w:rPr>
        <w:t xml:space="preserve">of MHS </w:t>
      </w:r>
      <w:r w:rsidRPr="006F7344">
        <w:rPr>
          <w:lang w:eastAsia="en-GB" w:bidi="ar-SA"/>
        </w:rPr>
        <w:t>taken by FPI did not receive firm action from the government.</w:t>
      </w:r>
      <w:r w:rsidR="007A64D7" w:rsidRPr="006F7344">
        <w:rPr>
          <w:lang w:eastAsia="en-GB" w:bidi="ar-SA"/>
        </w:rPr>
        <w:t xml:space="preserve"> FPI violence is allowed by the state, so that violence occurs repeatedly with the same motive. This act of omission is a form of state support for vigilante groups.</w:t>
      </w:r>
    </w:p>
    <w:p w14:paraId="62D897C8" w14:textId="27D0CC61" w:rsidR="00533C6C" w:rsidRDefault="00533C6C" w:rsidP="00533C6C">
      <w:pPr>
        <w:pStyle w:val="Caption"/>
        <w:keepNext/>
      </w:pPr>
      <w:r>
        <w:t xml:space="preserve">Table </w:t>
      </w:r>
      <w:r>
        <w:fldChar w:fldCharType="begin"/>
      </w:r>
      <w:r>
        <w:instrText xml:space="preserve"> SEQ Table \* ARABIC </w:instrText>
      </w:r>
      <w:r>
        <w:fldChar w:fldCharType="separate"/>
      </w:r>
      <w:r w:rsidR="009B2D0B">
        <w:rPr>
          <w:noProof/>
        </w:rPr>
        <w:t>8</w:t>
      </w:r>
      <w:r>
        <w:fldChar w:fldCharType="end"/>
      </w:r>
      <w:r>
        <w:t xml:space="preserve">. </w:t>
      </w:r>
      <w:r w:rsidRPr="00496B7A">
        <w:t>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533C6C"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533C6C"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 xml:space="preserve">The Forms of </w:t>
            </w:r>
            <w:r w:rsidRPr="00533C6C">
              <w:rPr>
                <w:rFonts w:cs="Linux Libertine"/>
                <w:b w:val="0"/>
                <w:bCs w:val="0"/>
                <w:i/>
                <w:iCs/>
                <w:color w:val="252525"/>
                <w:sz w:val="20"/>
                <w:szCs w:val="20"/>
                <w:lang w:eastAsia="en-GB" w:bidi="ar-SA"/>
                <w14:ligatures w14:val="none"/>
                <w14:numSpacing w14:val="default"/>
              </w:rPr>
              <w:t>MHS</w:t>
            </w:r>
          </w:p>
        </w:tc>
      </w:tr>
      <w:tr w:rsidR="007A64D7" w:rsidRPr="00533C6C"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w:t>
            </w:r>
          </w:p>
        </w:tc>
        <w:tc>
          <w:tcPr>
            <w:tcW w:w="1836" w:type="dxa"/>
          </w:tcPr>
          <w:p w14:paraId="4361DA79" w14:textId="0E4168C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FPI's attack on the Ahmadiyya Congregation in </w:t>
            </w:r>
            <w:proofErr w:type="spellStart"/>
            <w:r w:rsidRPr="00533C6C">
              <w:rPr>
                <w:rFonts w:cs="Linux Libertine"/>
                <w:color w:val="252525"/>
                <w:sz w:val="20"/>
                <w:szCs w:val="20"/>
                <w:lang w:eastAsia="en-GB" w:bidi="ar-SA"/>
                <w14:ligatures w14:val="none"/>
                <w14:numSpacing w14:val="default"/>
              </w:rPr>
              <w:t>Cikeusik</w:t>
            </w:r>
            <w:proofErr w:type="spellEnd"/>
            <w:r w:rsidRPr="00533C6C">
              <w:rPr>
                <w:rFonts w:cs="Linux Libertine"/>
                <w:color w:val="252525"/>
                <w:sz w:val="20"/>
                <w:szCs w:val="20"/>
                <w:lang w:eastAsia="en-GB" w:bidi="ar-SA"/>
                <w14:ligatures w14:val="none"/>
                <w14:numSpacing w14:val="default"/>
              </w:rPr>
              <w:t>, Banten</w:t>
            </w:r>
          </w:p>
        </w:tc>
      </w:tr>
      <w:tr w:rsidR="007A64D7" w:rsidRPr="00533C6C"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2</w:t>
            </w:r>
          </w:p>
        </w:tc>
        <w:tc>
          <w:tcPr>
            <w:tcW w:w="1836" w:type="dxa"/>
          </w:tcPr>
          <w:p w14:paraId="2327DE86" w14:textId="4A8E904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raided the Ahmadiyya An-</w:t>
            </w:r>
            <w:proofErr w:type="spellStart"/>
            <w:r w:rsidRPr="00533C6C">
              <w:rPr>
                <w:rFonts w:cs="Linux Libertine"/>
                <w:color w:val="252525"/>
                <w:sz w:val="20"/>
                <w:szCs w:val="20"/>
                <w:lang w:eastAsia="en-GB" w:bidi="ar-SA"/>
                <w14:ligatures w14:val="none"/>
                <w14:numSpacing w14:val="default"/>
              </w:rPr>
              <w:t>Nushrat</w:t>
            </w:r>
            <w:proofErr w:type="spellEnd"/>
            <w:r w:rsidRPr="00533C6C">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7A64D7" w:rsidRPr="00533C6C"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3</w:t>
            </w:r>
          </w:p>
        </w:tc>
        <w:tc>
          <w:tcPr>
            <w:tcW w:w="1836" w:type="dxa"/>
          </w:tcPr>
          <w:p w14:paraId="2D5F6823" w14:textId="7C0553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held a demonstration to force the </w:t>
            </w:r>
            <w:proofErr w:type="spellStart"/>
            <w:r w:rsidRPr="00533C6C">
              <w:rPr>
                <w:rFonts w:cs="Linux Libertine"/>
                <w:color w:val="252525"/>
                <w:sz w:val="20"/>
                <w:szCs w:val="20"/>
                <w:lang w:eastAsia="en-GB" w:bidi="ar-SA"/>
                <w14:ligatures w14:val="none"/>
                <w14:numSpacing w14:val="default"/>
              </w:rPr>
              <w:t>Ahmadiyah</w:t>
            </w:r>
            <w:proofErr w:type="spellEnd"/>
            <w:r w:rsidRPr="00533C6C">
              <w:rPr>
                <w:rFonts w:cs="Linux Libertine"/>
                <w:color w:val="252525"/>
                <w:sz w:val="20"/>
                <w:szCs w:val="20"/>
                <w:lang w:eastAsia="en-GB" w:bidi="ar-SA"/>
                <w14:ligatures w14:val="none"/>
                <w14:numSpacing w14:val="default"/>
              </w:rPr>
              <w:t xml:space="preserve"> congregation to leave Makassar</w:t>
            </w:r>
          </w:p>
        </w:tc>
      </w:tr>
      <w:tr w:rsidR="007A64D7" w:rsidRPr="00533C6C"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4</w:t>
            </w:r>
          </w:p>
        </w:tc>
        <w:tc>
          <w:tcPr>
            <w:tcW w:w="1836" w:type="dxa"/>
          </w:tcPr>
          <w:p w14:paraId="571F4FE7" w14:textId="2F317B5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533C6C">
              <w:rPr>
                <w:rFonts w:cs="Linux Libertine"/>
                <w:color w:val="252525"/>
                <w:sz w:val="20"/>
                <w:szCs w:val="20"/>
                <w:lang w:eastAsia="en-GB" w:bidi="ar-SA"/>
                <w14:ligatures w14:val="none"/>
                <w14:numSpacing w14:val="default"/>
              </w:rPr>
              <w:t>Lubuk</w:t>
            </w:r>
            <w:proofErr w:type="spellEnd"/>
            <w:r w:rsidRPr="00533C6C">
              <w:rPr>
                <w:rFonts w:cs="Linux Libertine"/>
                <w:color w:val="252525"/>
                <w:sz w:val="20"/>
                <w:szCs w:val="20"/>
                <w:lang w:eastAsia="en-GB" w:bidi="ar-SA"/>
                <w14:ligatures w14:val="none"/>
                <w14:numSpacing w14:val="default"/>
              </w:rPr>
              <w:t xml:space="preserve"> Pinang District, </w:t>
            </w:r>
            <w:proofErr w:type="spellStart"/>
            <w:r w:rsidRPr="00533C6C">
              <w:rPr>
                <w:rFonts w:cs="Linux Libertine"/>
                <w:color w:val="252525"/>
                <w:sz w:val="20"/>
                <w:szCs w:val="20"/>
                <w:lang w:eastAsia="en-GB" w:bidi="ar-SA"/>
                <w14:ligatures w14:val="none"/>
                <w14:numSpacing w14:val="default"/>
              </w:rPr>
              <w:t>Muko-Muko</w:t>
            </w:r>
            <w:proofErr w:type="spellEnd"/>
            <w:r w:rsidRPr="00533C6C">
              <w:rPr>
                <w:rFonts w:cs="Linux Libertine"/>
                <w:color w:val="252525"/>
                <w:sz w:val="20"/>
                <w:szCs w:val="20"/>
                <w:lang w:eastAsia="en-GB" w:bidi="ar-SA"/>
                <w14:ligatures w14:val="none"/>
                <w14:numSpacing w14:val="default"/>
              </w:rPr>
              <w:t xml:space="preserve"> Regency, Bengkulu.</w:t>
            </w:r>
          </w:p>
        </w:tc>
      </w:tr>
      <w:tr w:rsidR="007A64D7" w:rsidRPr="00533C6C"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5</w:t>
            </w:r>
          </w:p>
        </w:tc>
        <w:tc>
          <w:tcPr>
            <w:tcW w:w="1836" w:type="dxa"/>
          </w:tcPr>
          <w:p w14:paraId="685A5217" w14:textId="093A63A4"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533C6C">
              <w:rPr>
                <w:rFonts w:cs="Linux Libertine"/>
                <w:color w:val="252525"/>
                <w:sz w:val="20"/>
                <w:szCs w:val="20"/>
                <w:lang w:eastAsia="en-GB" w:bidi="ar-SA"/>
                <w14:ligatures w14:val="none"/>
                <w14:numSpacing w14:val="default"/>
              </w:rPr>
              <w:t>Polewali</w:t>
            </w:r>
            <w:proofErr w:type="spellEnd"/>
            <w:r w:rsidRPr="00533C6C">
              <w:rPr>
                <w:rFonts w:cs="Linux Libertine"/>
                <w:color w:val="252525"/>
                <w:sz w:val="20"/>
                <w:szCs w:val="20"/>
                <w:lang w:eastAsia="en-GB" w:bidi="ar-SA"/>
                <w14:ligatures w14:val="none"/>
                <w14:numSpacing w14:val="default"/>
              </w:rPr>
              <w:t xml:space="preserve"> City, </w:t>
            </w:r>
            <w:proofErr w:type="spellStart"/>
            <w:r w:rsidRPr="00533C6C">
              <w:rPr>
                <w:rFonts w:cs="Linux Libertine"/>
                <w:color w:val="252525"/>
                <w:sz w:val="20"/>
                <w:szCs w:val="20"/>
                <w:lang w:eastAsia="en-GB" w:bidi="ar-SA"/>
                <w14:ligatures w14:val="none"/>
                <w14:numSpacing w14:val="default"/>
              </w:rPr>
              <w:t>Polewali</w:t>
            </w:r>
            <w:proofErr w:type="spellEnd"/>
            <w:r w:rsidRPr="00533C6C">
              <w:rPr>
                <w:rFonts w:cs="Linux Libertine"/>
                <w:color w:val="252525"/>
                <w:sz w:val="20"/>
                <w:szCs w:val="20"/>
                <w:lang w:eastAsia="en-GB" w:bidi="ar-SA"/>
                <w14:ligatures w14:val="none"/>
                <w14:numSpacing w14:val="default"/>
              </w:rPr>
              <w:t xml:space="preserve"> Mandar Regency, West Sulawesi.</w:t>
            </w:r>
          </w:p>
        </w:tc>
      </w:tr>
      <w:tr w:rsidR="007A64D7" w:rsidRPr="00533C6C"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6</w:t>
            </w:r>
          </w:p>
        </w:tc>
        <w:tc>
          <w:tcPr>
            <w:tcW w:w="1836" w:type="dxa"/>
          </w:tcPr>
          <w:p w14:paraId="6F1AD853" w14:textId="3FFC587C"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Dozens of mobs from the FPI occupy the Al </w:t>
            </w:r>
            <w:proofErr w:type="spellStart"/>
            <w:r w:rsidRPr="00533C6C">
              <w:rPr>
                <w:rFonts w:cs="Linux Libertine"/>
                <w:color w:val="252525"/>
                <w:sz w:val="20"/>
                <w:szCs w:val="20"/>
                <w:lang w:eastAsia="en-GB" w:bidi="ar-SA"/>
                <w14:ligatures w14:val="none"/>
                <w14:numSpacing w14:val="default"/>
              </w:rPr>
              <w:t>Ghofur</w:t>
            </w:r>
            <w:proofErr w:type="spellEnd"/>
            <w:r w:rsidRPr="00533C6C">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533C6C">
              <w:rPr>
                <w:rFonts w:cs="Linux Libertine"/>
                <w:color w:val="252525"/>
                <w:sz w:val="20"/>
                <w:szCs w:val="20"/>
                <w:lang w:eastAsia="en-GB" w:bidi="ar-SA"/>
                <w14:ligatures w14:val="none"/>
                <w14:numSpacing w14:val="default"/>
              </w:rPr>
              <w:t>Cianjur</w:t>
            </w:r>
            <w:proofErr w:type="spellEnd"/>
            <w:r w:rsidRPr="00533C6C">
              <w:rPr>
                <w:rFonts w:cs="Linux Libertine"/>
                <w:color w:val="252525"/>
                <w:sz w:val="20"/>
                <w:szCs w:val="20"/>
                <w:lang w:eastAsia="en-GB" w:bidi="ar-SA"/>
                <w14:ligatures w14:val="none"/>
                <w14:numSpacing w14:val="default"/>
              </w:rPr>
              <w:t>.</w:t>
            </w:r>
          </w:p>
        </w:tc>
      </w:tr>
      <w:tr w:rsidR="007A64D7" w:rsidRPr="00533C6C"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7</w:t>
            </w:r>
          </w:p>
        </w:tc>
        <w:tc>
          <w:tcPr>
            <w:tcW w:w="1836" w:type="dxa"/>
          </w:tcPr>
          <w:p w14:paraId="70ED35C6" w14:textId="771BA1DA"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The Ahmadiyya Mosque in </w:t>
            </w:r>
            <w:proofErr w:type="spellStart"/>
            <w:r w:rsidRPr="00533C6C">
              <w:rPr>
                <w:rFonts w:cs="Linux Libertine"/>
                <w:color w:val="252525"/>
                <w:sz w:val="20"/>
                <w:szCs w:val="20"/>
                <w:lang w:eastAsia="en-GB" w:bidi="ar-SA"/>
                <w14:ligatures w14:val="none"/>
                <w14:numSpacing w14:val="default"/>
              </w:rPr>
              <w:t>Cisaar</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Cipeuyeum</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Haurwangi</w:t>
            </w:r>
            <w:proofErr w:type="spellEnd"/>
            <w:r w:rsidRPr="00533C6C">
              <w:rPr>
                <w:rFonts w:cs="Linux Libertine"/>
                <w:color w:val="252525"/>
                <w:sz w:val="20"/>
                <w:szCs w:val="20"/>
                <w:lang w:eastAsia="en-GB" w:bidi="ar-SA"/>
                <w14:ligatures w14:val="none"/>
                <w14:numSpacing w14:val="default"/>
              </w:rPr>
              <w:t xml:space="preserve"> District, </w:t>
            </w:r>
            <w:proofErr w:type="spellStart"/>
            <w:r w:rsidRPr="00533C6C">
              <w:rPr>
                <w:rFonts w:cs="Linux Libertine"/>
                <w:color w:val="252525"/>
                <w:sz w:val="20"/>
                <w:szCs w:val="20"/>
                <w:lang w:eastAsia="en-GB" w:bidi="ar-SA"/>
                <w14:ligatures w14:val="none"/>
                <w14:numSpacing w14:val="default"/>
              </w:rPr>
              <w:t>Cianjur</w:t>
            </w:r>
            <w:proofErr w:type="spellEnd"/>
            <w:r w:rsidRPr="00533C6C">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also </w:t>
            </w:r>
            <w:r w:rsidRPr="00533C6C">
              <w:rPr>
                <w:rFonts w:cs="Linux Libertine"/>
                <w:color w:val="252525"/>
                <w:sz w:val="20"/>
                <w:szCs w:val="20"/>
                <w:lang w:eastAsia="en-GB" w:bidi="ar-SA"/>
                <w14:ligatures w14:val="none"/>
                <w14:numSpacing w14:val="default"/>
              </w:rPr>
              <w:lastRenderedPageBreak/>
              <w:t xml:space="preserve">burned </w:t>
            </w:r>
            <w:proofErr w:type="spellStart"/>
            <w:r w:rsidRPr="00533C6C">
              <w:rPr>
                <w:rFonts w:cs="Linux Libertine"/>
                <w:color w:val="252525"/>
                <w:sz w:val="20"/>
                <w:szCs w:val="20"/>
                <w:lang w:eastAsia="en-GB" w:bidi="ar-SA"/>
                <w14:ligatures w14:val="none"/>
                <w14:numSpacing w14:val="default"/>
              </w:rPr>
              <w:t>Ahmadiyah</w:t>
            </w:r>
            <w:proofErr w:type="spellEnd"/>
            <w:r w:rsidRPr="00533C6C">
              <w:rPr>
                <w:rFonts w:cs="Linux Libertine"/>
                <w:color w:val="252525"/>
                <w:sz w:val="20"/>
                <w:szCs w:val="20"/>
                <w:lang w:eastAsia="en-GB" w:bidi="ar-SA"/>
                <w14:ligatures w14:val="none"/>
                <w14:numSpacing w14:val="default"/>
              </w:rPr>
              <w:t xml:space="preserve"> books and books. A house belonging to an </w:t>
            </w:r>
            <w:proofErr w:type="spellStart"/>
            <w:r w:rsidRPr="00533C6C">
              <w:rPr>
                <w:rFonts w:cs="Linux Libertine"/>
                <w:color w:val="252525"/>
                <w:sz w:val="20"/>
                <w:szCs w:val="20"/>
                <w:lang w:eastAsia="en-GB" w:bidi="ar-SA"/>
                <w14:ligatures w14:val="none"/>
                <w14:numSpacing w14:val="default"/>
              </w:rPr>
              <w:t>Ahmadiyah</w:t>
            </w:r>
            <w:proofErr w:type="spellEnd"/>
            <w:r w:rsidRPr="00533C6C">
              <w:rPr>
                <w:rFonts w:cs="Linux Libertine"/>
                <w:color w:val="252525"/>
                <w:sz w:val="20"/>
                <w:szCs w:val="20"/>
                <w:lang w:eastAsia="en-GB" w:bidi="ar-SA"/>
                <w14:ligatures w14:val="none"/>
                <w14:numSpacing w14:val="default"/>
              </w:rPr>
              <w:t xml:space="preserve"> figure in </w:t>
            </w:r>
            <w:proofErr w:type="spellStart"/>
            <w:r w:rsidRPr="00533C6C">
              <w:rPr>
                <w:rFonts w:cs="Linux Libertine"/>
                <w:color w:val="252525"/>
                <w:sz w:val="20"/>
                <w:szCs w:val="20"/>
                <w:lang w:eastAsia="en-GB" w:bidi="ar-SA"/>
                <w14:ligatures w14:val="none"/>
                <w14:numSpacing w14:val="default"/>
              </w:rPr>
              <w:t>Tolenjeng</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Sukagalih</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Sukaratu</w:t>
            </w:r>
            <w:proofErr w:type="spellEnd"/>
            <w:r w:rsidRPr="00533C6C">
              <w:rPr>
                <w:rFonts w:cs="Linux Libertine"/>
                <w:color w:val="252525"/>
                <w:sz w:val="20"/>
                <w:szCs w:val="20"/>
                <w:lang w:eastAsia="en-GB" w:bidi="ar-SA"/>
                <w14:ligatures w14:val="none"/>
                <w14:numSpacing w14:val="default"/>
              </w:rPr>
              <w:t xml:space="preserve"> District, </w:t>
            </w:r>
            <w:proofErr w:type="spellStart"/>
            <w:r w:rsidRPr="00533C6C">
              <w:rPr>
                <w:rFonts w:cs="Linux Libertine"/>
                <w:color w:val="252525"/>
                <w:sz w:val="20"/>
                <w:szCs w:val="20"/>
                <w:lang w:eastAsia="en-GB" w:bidi="ar-SA"/>
                <w14:ligatures w14:val="none"/>
                <w14:numSpacing w14:val="default"/>
              </w:rPr>
              <w:t>Tasikmalaya</w:t>
            </w:r>
            <w:proofErr w:type="spellEnd"/>
            <w:r w:rsidRPr="00533C6C">
              <w:rPr>
                <w:rFonts w:cs="Linux Libertine"/>
                <w:color w:val="252525"/>
                <w:sz w:val="20"/>
                <w:szCs w:val="20"/>
                <w:lang w:eastAsia="en-GB" w:bidi="ar-SA"/>
                <w14:ligatures w14:val="none"/>
                <w14:numSpacing w14:val="default"/>
              </w:rPr>
              <w:t xml:space="preserve"> Regency, was damaged.</w:t>
            </w:r>
          </w:p>
        </w:tc>
      </w:tr>
      <w:tr w:rsidR="007A64D7" w:rsidRPr="00533C6C"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lastRenderedPageBreak/>
              <w:t>8</w:t>
            </w:r>
          </w:p>
        </w:tc>
        <w:tc>
          <w:tcPr>
            <w:tcW w:w="1836" w:type="dxa"/>
          </w:tcPr>
          <w:p w14:paraId="5E2C14EA" w14:textId="268E34D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Jakarta demands the termination of the film </w:t>
            </w:r>
            <w:proofErr w:type="spellStart"/>
            <w:r w:rsidRPr="00533C6C">
              <w:rPr>
                <w:rFonts w:cs="Linux Libertine"/>
                <w:color w:val="252525"/>
                <w:sz w:val="20"/>
                <w:szCs w:val="20"/>
                <w:lang w:eastAsia="en-GB" w:bidi="ar-SA"/>
                <w14:ligatures w14:val="none"/>
                <w14:numSpacing w14:val="default"/>
              </w:rPr>
              <w:t>Pocong</w:t>
            </w:r>
            <w:proofErr w:type="spellEnd"/>
            <w:r w:rsidRPr="00533C6C">
              <w:rPr>
                <w:rFonts w:cs="Linux Libertine"/>
                <w:color w:val="252525"/>
                <w:sz w:val="20"/>
                <w:szCs w:val="20"/>
                <w:lang w:eastAsia="en-GB" w:bidi="ar-SA"/>
                <w14:ligatures w14:val="none"/>
                <w14:numSpacing w14:val="default"/>
              </w:rPr>
              <w:t xml:space="preserve"> Mandi </w:t>
            </w:r>
            <w:proofErr w:type="spellStart"/>
            <w:r w:rsidRPr="00533C6C">
              <w:rPr>
                <w:rFonts w:cs="Linux Libertine"/>
                <w:color w:val="252525"/>
                <w:sz w:val="20"/>
                <w:szCs w:val="20"/>
                <w:lang w:eastAsia="en-GB" w:bidi="ar-SA"/>
                <w14:ligatures w14:val="none"/>
                <w14:numSpacing w14:val="default"/>
              </w:rPr>
              <w:t>Goyang</w:t>
            </w:r>
            <w:proofErr w:type="spellEnd"/>
            <w:r w:rsidRPr="00533C6C">
              <w:rPr>
                <w:rFonts w:cs="Linux Libertine"/>
                <w:color w:val="252525"/>
                <w:sz w:val="20"/>
                <w:szCs w:val="20"/>
                <w:lang w:eastAsia="en-GB" w:bidi="ar-SA"/>
                <w14:ligatures w14:val="none"/>
                <w14:numSpacing w14:val="default"/>
              </w:rPr>
              <w:t xml:space="preserve"> Hip, starring Hollywood porn actress, Sasha Grey.</w:t>
            </w:r>
          </w:p>
        </w:tc>
      </w:tr>
      <w:tr w:rsidR="007A64D7" w:rsidRPr="00533C6C"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9</w:t>
            </w:r>
          </w:p>
        </w:tc>
        <w:tc>
          <w:tcPr>
            <w:tcW w:w="1836" w:type="dxa"/>
          </w:tcPr>
          <w:p w14:paraId="0045B3A7" w14:textId="0F84B6B7"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vandalize a transgender meeting place in </w:t>
            </w:r>
            <w:proofErr w:type="spellStart"/>
            <w:r w:rsidRPr="00533C6C">
              <w:rPr>
                <w:rFonts w:cs="Linux Libertine"/>
                <w:color w:val="252525"/>
                <w:sz w:val="20"/>
                <w:szCs w:val="20"/>
                <w:lang w:eastAsia="en-GB" w:bidi="ar-SA"/>
                <w14:ligatures w14:val="none"/>
                <w14:numSpacing w14:val="default"/>
              </w:rPr>
              <w:t>Purwokerto</w:t>
            </w:r>
            <w:proofErr w:type="spellEnd"/>
            <w:r w:rsidRPr="00533C6C">
              <w:rPr>
                <w:rFonts w:cs="Linux Libertine"/>
                <w:color w:val="252525"/>
                <w:sz w:val="20"/>
                <w:szCs w:val="20"/>
                <w:lang w:eastAsia="en-GB" w:bidi="ar-SA"/>
                <w14:ligatures w14:val="none"/>
                <w14:numSpacing w14:val="default"/>
              </w:rPr>
              <w:t>, Central Java.</w:t>
            </w:r>
          </w:p>
        </w:tc>
      </w:tr>
      <w:tr w:rsidR="007A64D7" w:rsidRPr="00533C6C"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10</w:t>
            </w:r>
          </w:p>
        </w:tc>
        <w:tc>
          <w:tcPr>
            <w:tcW w:w="1836" w:type="dxa"/>
          </w:tcPr>
          <w:p w14:paraId="22F09AE9" w14:textId="25D5F11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members ransacked the </w:t>
            </w:r>
            <w:proofErr w:type="spellStart"/>
            <w:r w:rsidRPr="00533C6C">
              <w:rPr>
                <w:rFonts w:cs="Linux Libertine"/>
                <w:color w:val="252525"/>
                <w:sz w:val="20"/>
                <w:szCs w:val="20"/>
                <w:lang w:eastAsia="en-GB" w:bidi="ar-SA"/>
                <w14:ligatures w14:val="none"/>
                <w14:numSpacing w14:val="default"/>
              </w:rPr>
              <w:t>Coto</w:t>
            </w:r>
            <w:proofErr w:type="spellEnd"/>
            <w:r w:rsidRPr="00533C6C">
              <w:rPr>
                <w:rFonts w:cs="Linux Libertine"/>
                <w:color w:val="252525"/>
                <w:sz w:val="20"/>
                <w:szCs w:val="20"/>
                <w:lang w:eastAsia="en-GB" w:bidi="ar-SA"/>
                <w14:ligatures w14:val="none"/>
                <w14:numSpacing w14:val="default"/>
              </w:rPr>
              <w:t xml:space="preserve"> Makassar shop on Jl. AP </w:t>
            </w:r>
            <w:proofErr w:type="spellStart"/>
            <w:r w:rsidRPr="00533C6C">
              <w:rPr>
                <w:rFonts w:cs="Linux Libertine"/>
                <w:color w:val="252525"/>
                <w:sz w:val="20"/>
                <w:szCs w:val="20"/>
                <w:lang w:eastAsia="en-GB" w:bidi="ar-SA"/>
                <w14:ligatures w14:val="none"/>
                <w14:numSpacing w14:val="default"/>
              </w:rPr>
              <w:t>Pettarani</w:t>
            </w:r>
            <w:proofErr w:type="spellEnd"/>
            <w:r w:rsidRPr="00533C6C">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533C6C">
              <w:rPr>
                <w:rFonts w:cs="Linux Libertine"/>
                <w:color w:val="252525"/>
                <w:sz w:val="20"/>
                <w:szCs w:val="20"/>
                <w:lang w:eastAsia="en-GB" w:bidi="ar-SA"/>
                <w14:ligatures w14:val="none"/>
                <w14:numSpacing w14:val="default"/>
              </w:rPr>
              <w:t>Hajjah</w:t>
            </w:r>
            <w:proofErr w:type="spellEnd"/>
            <w:r w:rsidRPr="00533C6C">
              <w:rPr>
                <w:rFonts w:cs="Linux Libertine"/>
                <w:color w:val="252525"/>
                <w:sz w:val="20"/>
                <w:szCs w:val="20"/>
                <w:lang w:eastAsia="en-GB" w:bidi="ar-SA"/>
                <w14:ligatures w14:val="none"/>
                <w14:numSpacing w14:val="default"/>
              </w:rPr>
              <w:t xml:space="preserve"> </w:t>
            </w:r>
            <w:proofErr w:type="spellStart"/>
            <w:r w:rsidRPr="00533C6C">
              <w:rPr>
                <w:rFonts w:cs="Linux Libertine"/>
                <w:color w:val="252525"/>
                <w:sz w:val="20"/>
                <w:szCs w:val="20"/>
                <w:lang w:eastAsia="en-GB" w:bidi="ar-SA"/>
                <w14:ligatures w14:val="none"/>
                <w14:numSpacing w14:val="default"/>
              </w:rPr>
              <w:t>Adriani's</w:t>
            </w:r>
            <w:proofErr w:type="spellEnd"/>
            <w:r w:rsidRPr="00533C6C">
              <w:rPr>
                <w:rFonts w:cs="Linux Libertine"/>
                <w:color w:val="252525"/>
                <w:sz w:val="20"/>
                <w:szCs w:val="20"/>
                <w:lang w:eastAsia="en-GB" w:bidi="ar-SA"/>
                <w14:ligatures w14:val="none"/>
                <w14:numSpacing w14:val="default"/>
              </w:rPr>
              <w:t xml:space="preserve"> food stall.</w:t>
            </w:r>
          </w:p>
        </w:tc>
      </w:tr>
      <w:tr w:rsidR="007A64D7" w:rsidRPr="00533C6C"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destroy a food stall owned by Topaz Makassar Restaurant.[3]</w:t>
            </w:r>
          </w:p>
        </w:tc>
      </w:tr>
      <w:tr w:rsidR="007A64D7" w:rsidRPr="00533C6C"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533C6C"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 destroys a mother's food stall in </w:t>
            </w:r>
            <w:proofErr w:type="spellStart"/>
            <w:r w:rsidRPr="00533C6C">
              <w:rPr>
                <w:rFonts w:cs="Linux Libertine"/>
                <w:color w:val="252525"/>
                <w:sz w:val="20"/>
                <w:szCs w:val="20"/>
                <w:lang w:eastAsia="en-GB" w:bidi="ar-SA"/>
                <w14:ligatures w14:val="none"/>
                <w14:numSpacing w14:val="default"/>
              </w:rPr>
              <w:t>Ciamis</w:t>
            </w:r>
            <w:proofErr w:type="spellEnd"/>
            <w:r w:rsidRPr="00533C6C">
              <w:rPr>
                <w:rFonts w:cs="Linux Libertine"/>
                <w:color w:val="252525"/>
                <w:sz w:val="20"/>
                <w:szCs w:val="20"/>
                <w:lang w:eastAsia="en-GB" w:bidi="ar-SA"/>
                <w14:ligatures w14:val="none"/>
                <w14:numSpacing w14:val="default"/>
              </w:rPr>
              <w:t>.[3]</w:t>
            </w:r>
          </w:p>
        </w:tc>
      </w:tr>
      <w:tr w:rsidR="007A64D7" w:rsidRPr="00533C6C"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14</w:t>
            </w:r>
          </w:p>
        </w:tc>
        <w:tc>
          <w:tcPr>
            <w:tcW w:w="1836" w:type="dxa"/>
          </w:tcPr>
          <w:p w14:paraId="31CEBFE4" w14:textId="21A3027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533C6C">
              <w:rPr>
                <w:rFonts w:cs="Linux Libertine"/>
                <w:color w:val="252525"/>
                <w:sz w:val="20"/>
                <w:szCs w:val="20"/>
                <w:lang w:eastAsia="en-GB" w:bidi="ar-SA"/>
                <w14:ligatures w14:val="none"/>
                <w14:numSpacing w14:val="default"/>
              </w:rPr>
              <w:t>Puncak</w:t>
            </w:r>
            <w:proofErr w:type="spellEnd"/>
            <w:r w:rsidRPr="00533C6C">
              <w:rPr>
                <w:rFonts w:cs="Linux Libertine"/>
                <w:color w:val="252525"/>
                <w:sz w:val="20"/>
                <w:szCs w:val="20"/>
                <w:lang w:eastAsia="en-GB" w:bidi="ar-SA"/>
                <w14:ligatures w14:val="none"/>
                <w14:numSpacing w14:val="default"/>
              </w:rPr>
              <w:t xml:space="preserve"> Bogor area, West Java. The action</w:t>
            </w:r>
          </w:p>
        </w:tc>
      </w:tr>
      <w:tr w:rsidR="001509BE" w:rsidRPr="00533C6C"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533C6C"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demonstrates pressure on court when </w:t>
            </w:r>
            <w:proofErr w:type="spellStart"/>
            <w:r w:rsidRPr="00533C6C">
              <w:rPr>
                <w:rFonts w:cs="Linux Libertine"/>
                <w:color w:val="252525"/>
                <w:sz w:val="20"/>
                <w:szCs w:val="20"/>
                <w:lang w:eastAsia="en-GB" w:bidi="ar-SA"/>
                <w14:ligatures w14:val="none"/>
                <w14:numSpacing w14:val="default"/>
              </w:rPr>
              <w:t>Ahok</w:t>
            </w:r>
            <w:proofErr w:type="spellEnd"/>
            <w:r w:rsidRPr="00533C6C">
              <w:rPr>
                <w:rFonts w:cs="Linux Libertine"/>
                <w:color w:val="252525"/>
                <w:sz w:val="20"/>
                <w:szCs w:val="20"/>
                <w:lang w:eastAsia="en-GB" w:bidi="ar-SA"/>
                <w14:ligatures w14:val="none"/>
                <w14:numSpacing w14:val="default"/>
              </w:rPr>
              <w:t xml:space="preserve"> is in the Appeal court of East Jakarta.</w:t>
            </w:r>
          </w:p>
        </w:tc>
      </w:tr>
      <w:tr w:rsidR="001509BE" w:rsidRPr="00533C6C"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Reject </w:t>
            </w:r>
            <w:proofErr w:type="spellStart"/>
            <w:r w:rsidRPr="00533C6C">
              <w:rPr>
                <w:rFonts w:cs="Linux Libertine"/>
                <w:color w:val="252525"/>
                <w:sz w:val="20"/>
                <w:szCs w:val="20"/>
                <w:lang w:eastAsia="en-GB" w:bidi="ar-SA"/>
                <w14:ligatures w14:val="none"/>
                <w14:numSpacing w14:val="default"/>
              </w:rPr>
              <w:t>Ahok</w:t>
            </w:r>
            <w:proofErr w:type="spellEnd"/>
            <w:r w:rsidRPr="00533C6C">
              <w:rPr>
                <w:rFonts w:cs="Linux Libertine"/>
                <w:color w:val="252525"/>
                <w:sz w:val="20"/>
                <w:szCs w:val="20"/>
                <w:lang w:eastAsia="en-GB" w:bidi="ar-SA"/>
                <w14:ligatures w14:val="none"/>
                <w14:numSpacing w14:val="default"/>
              </w:rPr>
              <w:t>, Jakarta Community Movement and FPI Front Siege DKI DPRD Office.</w:t>
            </w:r>
          </w:p>
        </w:tc>
      </w:tr>
      <w:tr w:rsidR="001509BE" w:rsidRPr="00533C6C"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533C6C"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Residents to raid Ahmadiyya Congregation in </w:t>
            </w:r>
            <w:proofErr w:type="spellStart"/>
            <w:r w:rsidRPr="00533C6C">
              <w:rPr>
                <w:rFonts w:cs="Linux Libertine"/>
                <w:color w:val="252525"/>
                <w:sz w:val="20"/>
                <w:szCs w:val="20"/>
                <w:lang w:eastAsia="en-GB" w:bidi="ar-SA"/>
                <w14:ligatures w14:val="none"/>
                <w14:numSpacing w14:val="default"/>
              </w:rPr>
              <w:t>Tebet</w:t>
            </w:r>
            <w:proofErr w:type="spellEnd"/>
            <w:r w:rsidRPr="00533C6C">
              <w:rPr>
                <w:rFonts w:cs="Linux Libertine"/>
                <w:color w:val="252525"/>
                <w:sz w:val="20"/>
                <w:szCs w:val="20"/>
                <w:lang w:eastAsia="en-GB" w:bidi="ar-SA"/>
                <w14:ligatures w14:val="none"/>
                <w14:numSpacing w14:val="default"/>
              </w:rPr>
              <w:t>.</w:t>
            </w:r>
          </w:p>
        </w:tc>
      </w:tr>
    </w:tbl>
    <w:p w14:paraId="0335C9EF" w14:textId="25464BB9" w:rsidR="00BA3333" w:rsidRPr="006F7344" w:rsidRDefault="001509BE" w:rsidP="001509BE">
      <w:pPr>
        <w:jc w:val="both"/>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77777777" w:rsidR="007A64D7" w:rsidRPr="006F7344" w:rsidRDefault="007A64D7" w:rsidP="00533C6C">
      <w:pPr>
        <w:pStyle w:val="ParagraphNormal"/>
        <w:rPr>
          <w:lang w:eastAsia="en-GB" w:bidi="ar-SA"/>
        </w:rPr>
      </w:pPr>
      <w:bookmarkStart w:id="192" w:name="_Toc118302783"/>
      <w:r w:rsidRPr="006F7344">
        <w:rPr>
          <w:lang w:eastAsia="en-GB" w:bidi="ar-SA"/>
        </w:rPr>
        <w:t xml:space="preserve">The constitutional guarantee of every citizen's rights, as well as the government's primary obligation to respect, protect, and </w:t>
      </w:r>
      <w:proofErr w:type="spellStart"/>
      <w:r w:rsidRPr="006F7344">
        <w:rPr>
          <w:lang w:eastAsia="en-GB" w:bidi="ar-SA"/>
        </w:rPr>
        <w:t>fulfill</w:t>
      </w:r>
      <w:proofErr w:type="spellEnd"/>
      <w:r w:rsidRPr="006F7344">
        <w:rPr>
          <w:lang w:eastAsia="en-GB" w:bidi="ar-SA"/>
        </w:rPr>
        <w:t xml:space="preserve"> every citizen's religious freedom rights,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6F7344" w:rsidRDefault="007A64D7" w:rsidP="00533C6C">
      <w:pPr>
        <w:pStyle w:val="ParagraphNormal"/>
        <w:rPr>
          <w:lang w:eastAsia="en-GB" w:bidi="ar-SA"/>
        </w:rPr>
      </w:pPr>
      <w:r w:rsidRPr="006F7344">
        <w:rPr>
          <w:lang w:eastAsia="en-GB" w:bidi="ar-SA"/>
        </w:rPr>
        <w:t xml:space="preserve">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w:t>
      </w:r>
      <w:r w:rsidRPr="006F7344">
        <w:rPr>
          <w:lang w:eastAsia="en-GB" w:bidi="ar-SA"/>
        </w:rPr>
        <w:lastRenderedPageBreak/>
        <w:t>that the main evidence shows that forcing people to leave their homes and move is a crime against humanity that goes against Article 7 (1) letter d of the Rome Statute. </w:t>
      </w:r>
    </w:p>
    <w:p w14:paraId="4DD57E85" w14:textId="56E891EB" w:rsidR="009A35F1" w:rsidRPr="006F7344" w:rsidRDefault="009A35F1" w:rsidP="00A408D1">
      <w:pPr>
        <w:pStyle w:val="Heading2"/>
        <w:numPr>
          <w:ilvl w:val="1"/>
          <w:numId w:val="21"/>
        </w:numPr>
        <w:ind w:left="432"/>
      </w:pPr>
      <w:bookmarkStart w:id="193" w:name="_Toc121200592"/>
      <w:r w:rsidRPr="006F7344">
        <w:t xml:space="preserve">The Actors of </w:t>
      </w:r>
      <w:r w:rsidRPr="006F7344">
        <w:rPr>
          <w:i/>
          <w:iCs/>
        </w:rPr>
        <w:t xml:space="preserve">Main Hakim </w:t>
      </w:r>
      <w:proofErr w:type="spellStart"/>
      <w:r w:rsidRPr="006F7344">
        <w:rPr>
          <w:i/>
          <w:iCs/>
        </w:rPr>
        <w:t>Sendiri</w:t>
      </w:r>
      <w:bookmarkEnd w:id="192"/>
      <w:bookmarkEnd w:id="193"/>
      <w:proofErr w:type="spellEnd"/>
      <w:r w:rsidR="00D320B1" w:rsidRPr="006F7344">
        <w:rPr>
          <w:i/>
          <w:iCs/>
        </w:rPr>
        <w:t xml:space="preserve"> </w:t>
      </w:r>
    </w:p>
    <w:p w14:paraId="7F2217CD" w14:textId="77777777" w:rsidR="00A408D1" w:rsidRPr="006F7344" w:rsidRDefault="009A35F1" w:rsidP="00533C6C">
      <w:pPr>
        <w:pStyle w:val="ParagraphafSubheader"/>
        <w:rPr>
          <w:color w:val="252525"/>
        </w:rPr>
      </w:pPr>
      <w:r w:rsidRPr="006F7344">
        <w:t>Studies conducted by USCIRF (2020) with the title “Violating Rights Enforcing the World’s Blasphemy Laws” observed the implementations of blasphemy laws around the world, including in Indonesia,</w:t>
      </w:r>
      <w:r w:rsidRPr="00E82028">
        <w:rPr>
          <w:rStyle w:val="FootnoteReference"/>
        </w:rPr>
        <w:footnoteReference w:id="297"/>
      </w:r>
      <w:r w:rsidRPr="006F7344">
        <w:t xml:space="preserve"> states that violence or threats of community violence that accompany accusations of blasphemy generally target the accused perpetrators or bystanders and are mobilized by non-state actors, either individually or in groups (p. 7).</w:t>
      </w:r>
      <w:r w:rsidRPr="00E82028">
        <w:rPr>
          <w:rStyle w:val="FootnoteReference"/>
        </w:rPr>
        <w:footnoteReference w:id="298"/>
      </w:r>
      <w:r w:rsidRPr="006F7344">
        <w:t xml:space="preserve"> </w:t>
      </w:r>
      <w:r w:rsidR="00A408D1" w:rsidRPr="006F7344">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6F7344">
        <w:rPr>
          <w:i/>
          <w:iCs/>
          <w:color w:val="252525"/>
        </w:rPr>
        <w:t xml:space="preserve">Ahmadiyya, </w:t>
      </w:r>
      <w:proofErr w:type="spellStart"/>
      <w:r w:rsidR="00A408D1" w:rsidRPr="006F7344">
        <w:rPr>
          <w:i/>
          <w:iCs/>
          <w:color w:val="252525"/>
        </w:rPr>
        <w:t>Gafatar</w:t>
      </w:r>
      <w:proofErr w:type="spellEnd"/>
      <w:r w:rsidR="00A408D1" w:rsidRPr="006F7344">
        <w:rPr>
          <w:i/>
          <w:iCs/>
          <w:color w:val="252525"/>
        </w:rPr>
        <w:t xml:space="preserve">, and </w:t>
      </w:r>
      <w:proofErr w:type="spellStart"/>
      <w:r w:rsidR="00A408D1" w:rsidRPr="006F7344">
        <w:rPr>
          <w:i/>
          <w:iCs/>
          <w:color w:val="252525"/>
        </w:rPr>
        <w:t>Meiliana</w:t>
      </w:r>
      <w:proofErr w:type="spellEnd"/>
      <w:r w:rsidR="00A408D1" w:rsidRPr="006F7344">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32B8B67B" w14:textId="325271F8" w:rsidR="009A35F1" w:rsidRPr="006F7344" w:rsidRDefault="009A35F1" w:rsidP="00533C6C">
      <w:pPr>
        <w:pStyle w:val="ParagraphNormal"/>
        <w:rPr>
          <w:color w:val="252525"/>
        </w:rPr>
      </w:pPr>
      <w:r w:rsidRPr="006F7344">
        <w:t xml:space="preserve">Learning from the tables above, this study finds that the perpetrators of vigilantism in blasphemy charges against the </w:t>
      </w:r>
      <w:r w:rsidRPr="006F7344">
        <w:rPr>
          <w:i/>
          <w:iCs/>
        </w:rPr>
        <w:t xml:space="preserve">Ahmadiyya group, the </w:t>
      </w:r>
      <w:proofErr w:type="spellStart"/>
      <w:r w:rsidRPr="006F7344">
        <w:rPr>
          <w:i/>
          <w:iCs/>
        </w:rPr>
        <w:t>Gafatar</w:t>
      </w:r>
      <w:proofErr w:type="spellEnd"/>
      <w:r w:rsidRPr="006F7344">
        <w:rPr>
          <w:i/>
          <w:iCs/>
        </w:rPr>
        <w:t xml:space="preserve"> group, </w:t>
      </w:r>
      <w:r w:rsidRPr="006F7344">
        <w:t>and</w:t>
      </w:r>
      <w:r w:rsidRPr="006F7344">
        <w:rPr>
          <w:i/>
          <w:iCs/>
        </w:rPr>
        <w:t xml:space="preserve"> the </w:t>
      </w:r>
      <w:proofErr w:type="spellStart"/>
      <w:r w:rsidRPr="006F7344">
        <w:rPr>
          <w:i/>
          <w:iCs/>
        </w:rPr>
        <w:t>Meiliana</w:t>
      </w:r>
      <w:proofErr w:type="spellEnd"/>
      <w:r w:rsidRPr="006F7344">
        <w:t xml:space="preserve"> are very diverse</w:t>
      </w:r>
      <w:r w:rsidR="00A408D1" w:rsidRPr="006F7344">
        <w:t>,</w:t>
      </w:r>
      <w:r w:rsidRPr="006F7344">
        <w:t xml:space="preserve"> as depicted in figure </w:t>
      </w:r>
      <w:r w:rsidR="00533C6C">
        <w:t>6</w:t>
      </w:r>
      <w:r w:rsidRPr="006F7344">
        <w:t>.</w:t>
      </w:r>
    </w:p>
    <w:p w14:paraId="1A729D70" w14:textId="290FCF3B" w:rsidR="00E449BE" w:rsidRPr="006F7344" w:rsidRDefault="00E449BE" w:rsidP="00E449BE"/>
    <w:p w14:paraId="233D21CC" w14:textId="317F0B8B" w:rsidR="009A35F1" w:rsidRPr="006F7344" w:rsidRDefault="009A35F1" w:rsidP="00E449BE"/>
    <w:p w14:paraId="61799FE5" w14:textId="5E8DD19D" w:rsidR="008C13BA" w:rsidRPr="006F7344" w:rsidRDefault="00533C6C" w:rsidP="008C13BA">
      <w:pPr>
        <w:pStyle w:val="ParagraphNormal"/>
      </w:pPr>
      <w:r w:rsidRPr="006F7344">
        <w:rPr>
          <w:noProof/>
        </w:rPr>
        <w:lastRenderedPageBreak/>
        <mc:AlternateContent>
          <mc:Choice Requires="wps">
            <w:drawing>
              <wp:anchor distT="0" distB="0" distL="114300" distR="114300" simplePos="0" relativeHeight="251702272" behindDoc="0" locked="0" layoutInCell="1" allowOverlap="1" wp14:anchorId="1FAD847A" wp14:editId="01AF634F">
                <wp:simplePos x="0" y="0"/>
                <wp:positionH relativeFrom="margin">
                  <wp:align>right</wp:align>
                </wp:positionH>
                <wp:positionV relativeFrom="paragraph">
                  <wp:posOffset>2668905</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4ED28C02" w:rsidR="003A6EC0" w:rsidRPr="005F21C8" w:rsidRDefault="003A6EC0" w:rsidP="008C13BA">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left:0;text-align:left;margin-left:367pt;margin-top:210.15pt;width:418.2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GLwIAAGYEAAAOAAAAZHJzL2Uyb0RvYy54bWysVFFv2yAQfp+0/4B4Xxwna1d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" stroked="f">
                <v:textbox style="mso-fit-shape-to-text:t" inset="0,0,0,0">
                  <w:txbxContent>
                    <w:p w14:paraId="76C3956A" w14:textId="4ED28C02" w:rsidR="003A6EC0" w:rsidRPr="005F21C8" w:rsidRDefault="003A6EC0" w:rsidP="008C13BA">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008C13BA" w:rsidRPr="006F7344">
        <w:t xml:space="preserve">Sources: Cited from various sources and </w:t>
      </w:r>
      <w:proofErr w:type="spellStart"/>
      <w:r w:rsidR="008C13BA" w:rsidRPr="006F7344">
        <w:t>analyzed</w:t>
      </w:r>
      <w:proofErr w:type="spellEnd"/>
      <w:r w:rsidR="008C13BA" w:rsidRPr="006F7344">
        <w:t xml:space="preserve"> by the author.</w:t>
      </w:r>
      <w:r w:rsidR="008C13BA" w:rsidRPr="006F7344">
        <w:rPr>
          <w:noProof/>
        </w:rPr>
        <w:drawing>
          <wp:anchor distT="0" distB="0" distL="114300" distR="114300" simplePos="0" relativeHeight="251700224" behindDoc="0" locked="0" layoutInCell="1" allowOverlap="1" wp14:anchorId="5C234298" wp14:editId="0500C1B0">
            <wp:simplePos x="0" y="0"/>
            <wp:positionH relativeFrom="column">
              <wp:posOffset>0</wp:posOffset>
            </wp:positionH>
            <wp:positionV relativeFrom="paragraph">
              <wp:posOffset>171450</wp:posOffset>
            </wp:positionV>
            <wp:extent cx="5311140" cy="2315210"/>
            <wp:effectExtent l="0" t="0" r="0" b="3429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V relativeFrom="margin">
              <wp14:pctHeight>0</wp14:pctHeight>
            </wp14:sizeRelV>
          </wp:anchor>
        </w:drawing>
      </w:r>
    </w:p>
    <w:p w14:paraId="49EE9E52" w14:textId="3E5C8C28" w:rsidR="008C13BA" w:rsidRPr="006F7344" w:rsidRDefault="00D058AF" w:rsidP="00A408D1">
      <w:pPr>
        <w:pStyle w:val="Heading3"/>
        <w:numPr>
          <w:ilvl w:val="2"/>
          <w:numId w:val="21"/>
        </w:numPr>
        <w:ind w:left="709" w:hanging="709"/>
      </w:pPr>
      <w:bookmarkStart w:id="194" w:name="_Toc118302784"/>
      <w:bookmarkStart w:id="195" w:name="_Toc121200593"/>
      <w:r w:rsidRPr="006F7344">
        <w:t>State actors</w:t>
      </w:r>
      <w:bookmarkEnd w:id="194"/>
      <w:bookmarkEnd w:id="195"/>
      <w:r w:rsidR="009F12F4" w:rsidRPr="006F7344">
        <w:t xml:space="preserve"> </w:t>
      </w:r>
    </w:p>
    <w:p w14:paraId="375193A0" w14:textId="77777777" w:rsidR="00F14212" w:rsidRPr="006F7344" w:rsidRDefault="00272610" w:rsidP="00533C6C">
      <w:pPr>
        <w:pStyle w:val="ParagraphafSubheader"/>
        <w:rPr>
          <w:color w:val="252525"/>
          <w:lang w:eastAsia="en-GB" w:bidi="ar-SA"/>
        </w:rPr>
      </w:pPr>
      <w:bookmarkStart w:id="196" w:name="_Toc118302785"/>
      <w:r w:rsidRPr="006F7344">
        <w:rPr>
          <w:lang w:eastAsia="en-GB" w:bidi="ar-SA"/>
        </w:rPr>
        <w:t xml:space="preserve">In general, what is meant by "state actors" are public apparatuses acting for and on behalf of the state, working for central government institutions, regional government institutions, and the judiciary. </w:t>
      </w:r>
      <w:r w:rsidR="00A408D1" w:rsidRPr="006F7344">
        <w:rPr>
          <w:color w:val="252525"/>
          <w:lang w:eastAsia="en-GB" w:bidi="ar-SA"/>
        </w:rPr>
        <w:t xml:space="preserve">Based on the three innocent blasphemy cases against </w:t>
      </w:r>
      <w:r w:rsidR="00A408D1" w:rsidRPr="006F7344">
        <w:rPr>
          <w:i/>
          <w:iCs/>
          <w:color w:val="252525"/>
          <w:lang w:eastAsia="en-GB" w:bidi="ar-SA"/>
        </w:rPr>
        <w:t xml:space="preserve">Ahmadiyya, </w:t>
      </w:r>
      <w:proofErr w:type="spellStart"/>
      <w:r w:rsidR="00A408D1" w:rsidRPr="006F7344">
        <w:rPr>
          <w:i/>
          <w:iCs/>
          <w:color w:val="252525"/>
          <w:lang w:eastAsia="en-GB" w:bidi="ar-SA"/>
        </w:rPr>
        <w:t>Gafatar</w:t>
      </w:r>
      <w:proofErr w:type="spellEnd"/>
      <w:r w:rsidR="00A408D1" w:rsidRPr="006F7344">
        <w:rPr>
          <w:i/>
          <w:iCs/>
          <w:color w:val="252525"/>
          <w:lang w:eastAsia="en-GB" w:bidi="ar-SA"/>
        </w:rPr>
        <w:t xml:space="preserve">, </w:t>
      </w:r>
      <w:r w:rsidR="00A408D1" w:rsidRPr="006F7344">
        <w:rPr>
          <w:color w:val="252525"/>
          <w:lang w:eastAsia="en-GB" w:bidi="ar-SA"/>
        </w:rPr>
        <w:t>and</w:t>
      </w:r>
      <w:r w:rsidR="00A408D1" w:rsidRPr="006F7344">
        <w:rPr>
          <w:i/>
          <w:iCs/>
          <w:color w:val="252525"/>
          <w:lang w:eastAsia="en-GB" w:bidi="ar-SA"/>
        </w:rPr>
        <w:t xml:space="preserve"> </w:t>
      </w:r>
      <w:proofErr w:type="spellStart"/>
      <w:r w:rsidR="00A408D1" w:rsidRPr="006F7344">
        <w:rPr>
          <w:i/>
          <w:iCs/>
          <w:color w:val="252525"/>
          <w:lang w:eastAsia="en-GB" w:bidi="ar-SA"/>
        </w:rPr>
        <w:t>Meiliana</w:t>
      </w:r>
      <w:proofErr w:type="spellEnd"/>
      <w:r w:rsidR="00A408D1" w:rsidRPr="006F7344">
        <w:rPr>
          <w:color w:val="252525"/>
          <w:lang w:eastAsia="en-GB" w:bidi="ar-SA"/>
        </w:rPr>
        <w:t xml:space="preserve">, at least three state institutions encourage the general public to perform the </w:t>
      </w:r>
      <w:r w:rsidR="00A408D1" w:rsidRPr="006F7344">
        <w:rPr>
          <w:i/>
          <w:iCs/>
          <w:color w:val="252525"/>
          <w:lang w:eastAsia="en-GB" w:bidi="ar-SA"/>
        </w:rPr>
        <w:t xml:space="preserve">Main Hakim </w:t>
      </w:r>
      <w:proofErr w:type="spellStart"/>
      <w:r w:rsidR="00A408D1" w:rsidRPr="006F7344">
        <w:rPr>
          <w:i/>
          <w:iCs/>
          <w:color w:val="252525"/>
          <w:lang w:eastAsia="en-GB" w:bidi="ar-SA"/>
        </w:rPr>
        <w:t>Sendiri</w:t>
      </w:r>
      <w:proofErr w:type="spellEnd"/>
      <w:r w:rsidR="00A408D1" w:rsidRPr="006F7344">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6F7344">
        <w:rPr>
          <w:i/>
          <w:iCs/>
          <w:color w:val="252525"/>
          <w:lang w:eastAsia="en-GB" w:bidi="ar-SA"/>
        </w:rPr>
        <w:t>Ahmadiyya</w:t>
      </w:r>
      <w:r w:rsidR="00A408D1" w:rsidRPr="006F7344">
        <w:rPr>
          <w:color w:val="252525"/>
          <w:lang w:eastAsia="en-GB" w:bidi="ar-SA"/>
        </w:rPr>
        <w:t xml:space="preserve">, from 2010 to 2021, there were at least six vigilante incidents that demonstrated the failure of the police to prevent the recurrence of such violence. In the </w:t>
      </w:r>
      <w:proofErr w:type="spellStart"/>
      <w:r w:rsidR="00A408D1" w:rsidRPr="006F7344">
        <w:rPr>
          <w:i/>
          <w:iCs/>
          <w:color w:val="252525"/>
          <w:lang w:eastAsia="en-GB" w:bidi="ar-SA"/>
        </w:rPr>
        <w:t>Gafatar</w:t>
      </w:r>
      <w:proofErr w:type="spellEnd"/>
      <w:r w:rsidR="00A408D1" w:rsidRPr="006F7344">
        <w:rPr>
          <w:i/>
          <w:iCs/>
          <w:color w:val="252525"/>
          <w:lang w:eastAsia="en-GB" w:bidi="ar-SA"/>
        </w:rPr>
        <w:t xml:space="preserve"> </w:t>
      </w:r>
      <w:r w:rsidR="00A408D1" w:rsidRPr="006F7344">
        <w:rPr>
          <w:color w:val="252525"/>
          <w:lang w:eastAsia="en-GB" w:bidi="ar-SA"/>
        </w:rPr>
        <w:t xml:space="preserve">case, the police failed to prevent violence against </w:t>
      </w:r>
      <w:proofErr w:type="spellStart"/>
      <w:r w:rsidR="00A408D1" w:rsidRPr="006F7344">
        <w:rPr>
          <w:i/>
          <w:iCs/>
          <w:color w:val="252525"/>
          <w:lang w:eastAsia="en-GB" w:bidi="ar-SA"/>
        </w:rPr>
        <w:t>Gafatar</w:t>
      </w:r>
      <w:proofErr w:type="spellEnd"/>
      <w:r w:rsidR="00A408D1" w:rsidRPr="006F7344">
        <w:rPr>
          <w:i/>
          <w:iCs/>
          <w:color w:val="252525"/>
          <w:lang w:eastAsia="en-GB" w:bidi="ar-SA"/>
        </w:rPr>
        <w:t xml:space="preserve"> </w:t>
      </w:r>
      <w:r w:rsidR="00A408D1" w:rsidRPr="006F7344">
        <w:rPr>
          <w:color w:val="252525"/>
          <w:lang w:eastAsia="en-GB" w:bidi="ar-SA"/>
        </w:rPr>
        <w:t xml:space="preserve">members, including the expulsion of </w:t>
      </w:r>
      <w:proofErr w:type="spellStart"/>
      <w:r w:rsidR="00A408D1" w:rsidRPr="006F7344">
        <w:rPr>
          <w:i/>
          <w:iCs/>
          <w:color w:val="252525"/>
          <w:lang w:eastAsia="en-GB" w:bidi="ar-SA"/>
        </w:rPr>
        <w:t>Gafatar</w:t>
      </w:r>
      <w:proofErr w:type="spellEnd"/>
      <w:r w:rsidR="00A408D1" w:rsidRPr="006F7344">
        <w:rPr>
          <w:i/>
          <w:iCs/>
          <w:color w:val="252525"/>
          <w:lang w:eastAsia="en-GB" w:bidi="ar-SA"/>
        </w:rPr>
        <w:t xml:space="preserve"> </w:t>
      </w:r>
      <w:r w:rsidR="00A408D1" w:rsidRPr="006F7344">
        <w:rPr>
          <w:color w:val="252525"/>
          <w:lang w:eastAsia="en-GB" w:bidi="ar-SA"/>
        </w:rPr>
        <w:t xml:space="preserve">residents and the burning of their homes in Kalimantan. In the case of </w:t>
      </w:r>
      <w:proofErr w:type="spellStart"/>
      <w:r w:rsidR="00A408D1" w:rsidRPr="006F7344">
        <w:rPr>
          <w:i/>
          <w:iCs/>
          <w:color w:val="252525"/>
          <w:lang w:eastAsia="en-GB" w:bidi="ar-SA"/>
        </w:rPr>
        <w:t>Meiliana</w:t>
      </w:r>
      <w:proofErr w:type="spellEnd"/>
      <w:r w:rsidR="00A408D1" w:rsidRPr="006F7344">
        <w:rPr>
          <w:i/>
          <w:iCs/>
          <w:color w:val="252525"/>
          <w:lang w:eastAsia="en-GB" w:bidi="ar-SA"/>
        </w:rPr>
        <w:t>,</w:t>
      </w:r>
      <w:r w:rsidR="00A408D1" w:rsidRPr="006F7344">
        <w:rPr>
          <w:color w:val="252525"/>
          <w:lang w:eastAsia="en-GB" w:bidi="ar-SA"/>
        </w:rPr>
        <w:t xml:space="preserve"> the mediation initiated by the police to conduct a dialogue between residents and </w:t>
      </w:r>
      <w:proofErr w:type="spellStart"/>
      <w:r w:rsidR="00A408D1" w:rsidRPr="006F7344">
        <w:rPr>
          <w:i/>
          <w:iCs/>
          <w:color w:val="252525"/>
          <w:lang w:eastAsia="en-GB" w:bidi="ar-SA"/>
        </w:rPr>
        <w:t>Meiliana</w:t>
      </w:r>
      <w:proofErr w:type="spellEnd"/>
      <w:r w:rsidR="00A408D1" w:rsidRPr="006F7344">
        <w:rPr>
          <w:color w:val="252525"/>
          <w:lang w:eastAsia="en-GB" w:bidi="ar-SA"/>
        </w:rPr>
        <w:t xml:space="preserve"> was unsuccessful, and the police failed to prevent a mob rage that took the form of </w:t>
      </w:r>
      <w:r w:rsidR="00A408D1" w:rsidRPr="006F7344">
        <w:rPr>
          <w:color w:val="252525"/>
          <w:lang w:eastAsia="en-GB" w:bidi="ar-SA"/>
        </w:rPr>
        <w:lastRenderedPageBreak/>
        <w:t xml:space="preserve">burning down </w:t>
      </w:r>
      <w:proofErr w:type="spellStart"/>
      <w:r w:rsidR="00A408D1" w:rsidRPr="006F7344">
        <w:rPr>
          <w:i/>
          <w:iCs/>
          <w:color w:val="252525"/>
          <w:lang w:eastAsia="en-GB" w:bidi="ar-SA"/>
        </w:rPr>
        <w:t>Meiliana</w:t>
      </w:r>
      <w:r w:rsidR="00A408D1" w:rsidRPr="006F7344">
        <w:rPr>
          <w:color w:val="252525"/>
          <w:lang w:eastAsia="en-GB" w:bidi="ar-SA"/>
        </w:rPr>
        <w:t>'s</w:t>
      </w:r>
      <w:proofErr w:type="spellEnd"/>
      <w:r w:rsidR="00A408D1" w:rsidRPr="006F7344">
        <w:rPr>
          <w:color w:val="252525"/>
          <w:lang w:eastAsia="en-GB" w:bidi="ar-SA"/>
        </w:rPr>
        <w:t xml:space="preserve"> house and even several temples. The failure of the police to prevent violence against the </w:t>
      </w:r>
      <w:r w:rsidR="00A408D1" w:rsidRPr="006F7344">
        <w:rPr>
          <w:i/>
          <w:iCs/>
          <w:color w:val="252525"/>
          <w:lang w:eastAsia="en-GB" w:bidi="ar-SA"/>
        </w:rPr>
        <w:t xml:space="preserve">Ahmadiyya, </w:t>
      </w:r>
      <w:proofErr w:type="spellStart"/>
      <w:r w:rsidR="00A408D1" w:rsidRPr="006F7344">
        <w:rPr>
          <w:i/>
          <w:iCs/>
          <w:color w:val="252525"/>
          <w:lang w:eastAsia="en-GB" w:bidi="ar-SA"/>
        </w:rPr>
        <w:t>Gafatar</w:t>
      </w:r>
      <w:proofErr w:type="spellEnd"/>
      <w:r w:rsidR="00A408D1" w:rsidRPr="006F7344">
        <w:rPr>
          <w:i/>
          <w:iCs/>
          <w:color w:val="252525"/>
          <w:lang w:eastAsia="en-GB" w:bidi="ar-SA"/>
        </w:rPr>
        <w:t xml:space="preserve">, </w:t>
      </w:r>
      <w:r w:rsidR="00A408D1" w:rsidRPr="006F7344">
        <w:rPr>
          <w:color w:val="252525"/>
          <w:lang w:eastAsia="en-GB" w:bidi="ar-SA"/>
        </w:rPr>
        <w:t>and</w:t>
      </w:r>
      <w:r w:rsidR="00A408D1" w:rsidRPr="006F7344">
        <w:rPr>
          <w:i/>
          <w:iCs/>
          <w:color w:val="252525"/>
          <w:lang w:eastAsia="en-GB" w:bidi="ar-SA"/>
        </w:rPr>
        <w:t xml:space="preserve"> </w:t>
      </w:r>
      <w:proofErr w:type="spellStart"/>
      <w:r w:rsidR="00A408D1" w:rsidRPr="006F7344">
        <w:rPr>
          <w:i/>
          <w:iCs/>
          <w:color w:val="252525"/>
          <w:lang w:eastAsia="en-GB" w:bidi="ar-SA"/>
        </w:rPr>
        <w:t>Meiliana</w:t>
      </w:r>
      <w:proofErr w:type="spellEnd"/>
      <w:r w:rsidR="00A408D1" w:rsidRPr="006F7344">
        <w:rPr>
          <w:color w:val="252525"/>
          <w:lang w:eastAsia="en-GB" w:bidi="ar-SA"/>
        </w:rPr>
        <w:t xml:space="preserve"> groups is a form of allowing vigilante justice to occur.</w:t>
      </w:r>
    </w:p>
    <w:p w14:paraId="6FC453B5" w14:textId="36B8A6D9" w:rsidR="00640DE2" w:rsidRPr="006F7344" w:rsidRDefault="00A408D1" w:rsidP="00651B28">
      <w:pPr>
        <w:pStyle w:val="ParagraphNormal"/>
        <w:rPr>
          <w:lang w:eastAsia="en-GB" w:bidi="ar-SA"/>
        </w:rPr>
      </w:pPr>
      <w:r w:rsidRPr="006F7344">
        <w:rPr>
          <w:lang w:eastAsia="en-GB" w:bidi="ar-SA"/>
        </w:rPr>
        <w:t>Second, the Ministry of Religious Affairs</w:t>
      </w:r>
      <w:r w:rsidR="00A656E7" w:rsidRPr="006F7344">
        <w:rPr>
          <w:lang w:eastAsia="en-GB" w:bidi="ar-SA"/>
        </w:rPr>
        <w:t>, the Attorney General, and the Minister of Home Affairs</w:t>
      </w:r>
      <w:r w:rsidRPr="006F7344">
        <w:rPr>
          <w:lang w:eastAsia="en-GB" w:bidi="ar-SA"/>
        </w:rPr>
        <w:t xml:space="preserve"> </w:t>
      </w:r>
      <w:r w:rsidR="00A656E7" w:rsidRPr="006F7344">
        <w:rPr>
          <w:lang w:eastAsia="en-GB" w:bidi="ar-SA"/>
        </w:rPr>
        <w:t>are</w:t>
      </w:r>
      <w:r w:rsidRPr="006F7344">
        <w:rPr>
          <w:lang w:eastAsia="en-GB" w:bidi="ar-SA"/>
        </w:rPr>
        <w:t xml:space="preserve"> </w:t>
      </w:r>
      <w:r w:rsidR="00A656E7" w:rsidRPr="006F7344">
        <w:rPr>
          <w:lang w:eastAsia="en-GB" w:bidi="ar-SA"/>
        </w:rPr>
        <w:t xml:space="preserve">the </w:t>
      </w:r>
      <w:r w:rsidRPr="006F7344">
        <w:rPr>
          <w:lang w:eastAsia="en-GB" w:bidi="ar-SA"/>
        </w:rPr>
        <w:t xml:space="preserve">state actor that encourages vigilantism. </w:t>
      </w:r>
      <w:r w:rsidR="00A656E7" w:rsidRPr="006F7344">
        <w:rPr>
          <w:lang w:eastAsia="en-GB" w:bidi="ar-SA"/>
        </w:rPr>
        <w:t xml:space="preserve">The three institutions and its hereditary institutions released the discriminative policy, namely </w:t>
      </w:r>
      <w:r w:rsidR="00A656E7" w:rsidRPr="006F7344">
        <w:t xml:space="preserve">Joint Decree of the Minister of Religion, the Attorney General, and the Minister of Home Affairs of the Republic of Indonesia, Number 3 of 2008, </w:t>
      </w:r>
      <w:proofErr w:type="spellStart"/>
      <w:r w:rsidR="00A656E7" w:rsidRPr="006F7344">
        <w:t>Kep</w:t>
      </w:r>
      <w:proofErr w:type="spellEnd"/>
      <w:r w:rsidR="00A656E7" w:rsidRPr="006F7344">
        <w:t>. 033/a/</w:t>
      </w:r>
      <w:proofErr w:type="spellStart"/>
      <w:r w:rsidR="00A656E7" w:rsidRPr="006F7344">
        <w:t>ja</w:t>
      </w:r>
      <w:proofErr w:type="spellEnd"/>
      <w:r w:rsidR="00A656E7" w:rsidRPr="006F7344">
        <w:t>/6/2008, concerning warnings and orders to adherents, members, and/or community members of the Indonesian Ahmadiyya Muslim Community (JAI)</w:t>
      </w:r>
      <w:r w:rsidR="00A656E7" w:rsidRPr="006F7344">
        <w:rPr>
          <w:lang w:eastAsia="en-GB" w:bidi="ar-SA"/>
        </w:rPr>
        <w:t xml:space="preserve"> that violated the right of Ahmadiyya to embrace their religion. </w:t>
      </w:r>
      <w:r w:rsidR="00F14212" w:rsidRPr="006F7344">
        <w:rPr>
          <w:lang w:eastAsia="en-GB" w:bidi="ar-SA"/>
        </w:rPr>
        <w:t xml:space="preserve">Although, according to the Indonesian Constitution, the Regional Government does not have the authority to regulate religious activities, through these discriminatory policies, it prohibits </w:t>
      </w:r>
      <w:r w:rsidR="0041114E" w:rsidRPr="006F7344">
        <w:rPr>
          <w:lang w:eastAsia="en-GB" w:bidi="ar-SA"/>
        </w:rPr>
        <w:t>Ahmadiyya</w:t>
      </w:r>
      <w:r w:rsidR="00F14212" w:rsidRPr="006F7344">
        <w:rPr>
          <w:lang w:eastAsia="en-GB" w:bidi="ar-SA"/>
        </w:rPr>
        <w:t xml:space="preserve"> religious activities, either in the form of prohibiting religious rituals</w:t>
      </w:r>
      <w:r w:rsidR="0041114E" w:rsidRPr="006F7344">
        <w:rPr>
          <w:lang w:eastAsia="en-GB" w:bidi="ar-SA"/>
        </w:rPr>
        <w:t xml:space="preserve"> of </w:t>
      </w:r>
      <w:r w:rsidR="00F14212" w:rsidRPr="006F7344">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6F7344">
        <w:rPr>
          <w:i/>
          <w:iCs/>
          <w:lang w:eastAsia="en-GB" w:bidi="ar-SA"/>
        </w:rPr>
        <w:t xml:space="preserve">Ahmadiyya </w:t>
      </w:r>
      <w:r w:rsidR="00F14212" w:rsidRPr="006F7344">
        <w:rPr>
          <w:lang w:eastAsia="en-GB" w:bidi="ar-SA"/>
        </w:rPr>
        <w:t>and</w:t>
      </w:r>
      <w:r w:rsidR="00F14212" w:rsidRPr="006F7344">
        <w:rPr>
          <w:i/>
          <w:iCs/>
          <w:lang w:eastAsia="en-GB" w:bidi="ar-SA"/>
        </w:rPr>
        <w:t xml:space="preserve"> </w:t>
      </w:r>
      <w:proofErr w:type="spellStart"/>
      <w:r w:rsidR="00F14212" w:rsidRPr="006F7344">
        <w:rPr>
          <w:i/>
          <w:iCs/>
          <w:lang w:eastAsia="en-GB" w:bidi="ar-SA"/>
        </w:rPr>
        <w:t>Gafatar</w:t>
      </w:r>
      <w:proofErr w:type="spellEnd"/>
      <w:r w:rsidR="00F14212" w:rsidRPr="006F7344">
        <w:rPr>
          <w:lang w:eastAsia="en-GB" w:bidi="ar-SA"/>
        </w:rPr>
        <w:t xml:space="preserve"> are heretical religions.</w:t>
      </w:r>
      <w:r w:rsidR="0041114E" w:rsidRPr="006F7344">
        <w:rPr>
          <w:lang w:eastAsia="en-GB" w:bidi="ar-SA"/>
        </w:rPr>
        <w:t xml:space="preserve"> Article 29 of the 1945 Constitution protects every citizen's right to freedom of religion. Two ministers and the attorney </w:t>
      </w:r>
      <w:r w:rsidR="00651B28" w:rsidRPr="006F7344">
        <w:rPr>
          <w:lang w:eastAsia="en-GB" w:bidi="ar-SA"/>
        </w:rPr>
        <w:t>general of</w:t>
      </w:r>
      <w:r w:rsidR="0041114E" w:rsidRPr="006F7344">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6F7344">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6F7344">
        <w:rPr>
          <w:lang w:eastAsia="en-GB" w:bidi="ar-SA"/>
        </w:rPr>
        <w:t xml:space="preserve"> All of these rules that mentioned in Table </w:t>
      </w:r>
      <w:r w:rsidR="000E539F" w:rsidRPr="006F7344">
        <w:rPr>
          <w:lang w:eastAsia="en-GB" w:bidi="ar-SA"/>
        </w:rPr>
        <w:t>5</w:t>
      </w:r>
      <w:r w:rsidR="00640DE2" w:rsidRPr="006F7344">
        <w:rPr>
          <w:lang w:eastAsia="en-GB" w:bidi="ar-SA"/>
        </w:rPr>
        <w:t xml:space="preserve"> are used to make it okay for vigilantes to act if the public thinks that law enforcement is taking too long to make community reports. </w:t>
      </w:r>
    </w:p>
    <w:p w14:paraId="0567C3F2" w14:textId="38E705E3" w:rsidR="00651B28" w:rsidRDefault="00651B28" w:rsidP="00651B28">
      <w:pPr>
        <w:pStyle w:val="Caption"/>
        <w:keepNext/>
      </w:pPr>
      <w:r>
        <w:t xml:space="preserve">Table </w:t>
      </w:r>
      <w:r>
        <w:fldChar w:fldCharType="begin"/>
      </w:r>
      <w:r>
        <w:instrText xml:space="preserve"> SEQ Table \* ARABIC </w:instrText>
      </w:r>
      <w:r>
        <w:fldChar w:fldCharType="separate"/>
      </w:r>
      <w:r w:rsidR="009B2D0B">
        <w:rPr>
          <w:noProof/>
        </w:rPr>
        <w:t>9</w:t>
      </w:r>
      <w:r>
        <w:fldChar w:fldCharType="end"/>
      </w:r>
      <w:r>
        <w:t xml:space="preserve">. </w:t>
      </w:r>
      <w:r w:rsidRPr="003D5024">
        <w:t xml:space="preserve">State Actors Encourage Vigilantism Actions (Main Hakim </w:t>
      </w:r>
      <w:proofErr w:type="spellStart"/>
      <w:r w:rsidRPr="003D5024">
        <w:t>Sendiri</w:t>
      </w:r>
      <w:proofErr w:type="spellEnd"/>
      <w:r w:rsidRPr="003D5024">
        <w:t>)</w:t>
      </w:r>
    </w:p>
    <w:tbl>
      <w:tblPr>
        <w:tblStyle w:val="GridTable2-Accent3"/>
        <w:tblW w:w="0" w:type="auto"/>
        <w:tblLook w:val="04A0" w:firstRow="1" w:lastRow="0" w:firstColumn="1" w:lastColumn="0" w:noHBand="0" w:noVBand="1"/>
      </w:tblPr>
      <w:tblGrid>
        <w:gridCol w:w="570"/>
        <w:gridCol w:w="2686"/>
        <w:gridCol w:w="3402"/>
        <w:gridCol w:w="1671"/>
      </w:tblGrid>
      <w:tr w:rsidR="00A656E7" w:rsidRPr="00651B28"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651B28" w:rsidRDefault="00A656E7" w:rsidP="00A656E7">
            <w:pPr>
              <w:jc w:val="center"/>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Area</w:t>
            </w:r>
          </w:p>
        </w:tc>
      </w:tr>
      <w:tr w:rsidR="00A656E7" w:rsidRPr="00651B28"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w:t>
            </w:r>
          </w:p>
        </w:tc>
        <w:tc>
          <w:tcPr>
            <w:tcW w:w="2686" w:type="dxa"/>
          </w:tcPr>
          <w:p w14:paraId="06B53912" w14:textId="3F2DD8D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Minister of Religion, the Attorney General and the Minister of </w:t>
            </w:r>
            <w:proofErr w:type="spellStart"/>
            <w:r w:rsidRPr="00651B28">
              <w:rPr>
                <w:rFonts w:cs="Linux Libertine"/>
                <w:color w:val="252525"/>
                <w:sz w:val="20"/>
                <w:szCs w:val="20"/>
                <w:lang w:eastAsia="en-GB" w:bidi="ar-SA"/>
                <w14:ligatures w14:val="none"/>
                <w14:numSpacing w14:val="default"/>
              </w:rPr>
              <w:t>Homa</w:t>
            </w:r>
            <w:proofErr w:type="spellEnd"/>
            <w:r w:rsidRPr="00651B28">
              <w:rPr>
                <w:rFonts w:cs="Linux Libertine"/>
                <w:color w:val="252525"/>
                <w:sz w:val="20"/>
                <w:szCs w:val="20"/>
                <w:lang w:eastAsia="en-GB" w:bidi="ar-SA"/>
                <w14:ligatures w14:val="none"/>
                <w14:numSpacing w14:val="default"/>
              </w:rPr>
              <w:t xml:space="preserve"> Affairs of </w:t>
            </w:r>
            <w:r w:rsidRPr="00651B28">
              <w:rPr>
                <w:rFonts w:cs="Linux Libertine"/>
                <w:color w:val="252525"/>
                <w:sz w:val="20"/>
                <w:szCs w:val="20"/>
              </w:rPr>
              <w:t>the Republic of Indonesia.</w:t>
            </w:r>
          </w:p>
        </w:tc>
        <w:tc>
          <w:tcPr>
            <w:tcW w:w="3402" w:type="dxa"/>
          </w:tcPr>
          <w:p w14:paraId="64DFF3B9" w14:textId="126A1004" w:rsidR="00A656E7" w:rsidRPr="00651B28"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651B28">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651B28">
              <w:rPr>
                <w:rFonts w:ascii="Linux Libertine" w:hAnsi="Linux Libertine" w:cs="Linux Libertine"/>
                <w:color w:val="252525"/>
                <w:sz w:val="20"/>
                <w:szCs w:val="20"/>
              </w:rPr>
              <w:lastRenderedPageBreak/>
              <w:t>Kep</w:t>
            </w:r>
            <w:proofErr w:type="spellEnd"/>
            <w:r w:rsidRPr="00651B28">
              <w:rPr>
                <w:rFonts w:ascii="Linux Libertine" w:hAnsi="Linux Libertine" w:cs="Linux Libertine"/>
                <w:color w:val="252525"/>
                <w:sz w:val="20"/>
                <w:szCs w:val="20"/>
              </w:rPr>
              <w:t>. 033/a/</w:t>
            </w:r>
            <w:proofErr w:type="spellStart"/>
            <w:r w:rsidRPr="00651B28">
              <w:rPr>
                <w:rFonts w:ascii="Linux Libertine" w:hAnsi="Linux Libertine" w:cs="Linux Libertine"/>
                <w:color w:val="252525"/>
                <w:sz w:val="20"/>
                <w:szCs w:val="20"/>
              </w:rPr>
              <w:t>ja</w:t>
            </w:r>
            <w:proofErr w:type="spellEnd"/>
            <w:r w:rsidRPr="00651B28">
              <w:rPr>
                <w:rFonts w:ascii="Linux Libertine" w:hAnsi="Linux Libertine" w:cs="Linux Libertine"/>
                <w:color w:val="252525"/>
                <w:sz w:val="20"/>
                <w:szCs w:val="20"/>
              </w:rPr>
              <w:t>/6/2008, concerning warnings and orders to adherents, members, and/or community members of the Indonesian Ahmadiyya Muslim Community (JAI).</w:t>
            </w:r>
          </w:p>
          <w:p w14:paraId="715B1086"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lastRenderedPageBreak/>
              <w:t>Central Government</w:t>
            </w:r>
          </w:p>
        </w:tc>
      </w:tr>
      <w:tr w:rsidR="00A656E7" w:rsidRPr="00651B28"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2</w:t>
            </w:r>
          </w:p>
        </w:tc>
        <w:tc>
          <w:tcPr>
            <w:tcW w:w="2686" w:type="dxa"/>
          </w:tcPr>
          <w:p w14:paraId="7AD89AF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Secretary Circular</w:t>
            </w:r>
          </w:p>
          <w:p w14:paraId="62BF1056"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78663F33"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Secretary Circular General of the Ministry of Religion, Attorney General Young Intelligence, and Director General of National Unity and Interior Ministry Politics Number : SE/SJ/1322/2008, Number : SE/B-1065/</w:t>
            </w:r>
            <w:proofErr w:type="spellStart"/>
            <w:r w:rsidRPr="00651B28">
              <w:rPr>
                <w:rFonts w:cs="Linux Libertine"/>
                <w:color w:val="252525"/>
                <w:sz w:val="20"/>
                <w:szCs w:val="20"/>
                <w:lang w:eastAsia="en-GB" w:bidi="ar-SA"/>
                <w14:ligatures w14:val="none"/>
                <w14:numSpacing w14:val="default"/>
              </w:rPr>
              <w:t>DDsp</w:t>
            </w:r>
            <w:proofErr w:type="spellEnd"/>
            <w:r w:rsidRPr="00651B28">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Central Government</w:t>
            </w:r>
          </w:p>
        </w:tc>
      </w:tr>
      <w:tr w:rsidR="00A656E7" w:rsidRPr="00651B28"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3.</w:t>
            </w:r>
          </w:p>
        </w:tc>
        <w:tc>
          <w:tcPr>
            <w:tcW w:w="2686" w:type="dxa"/>
          </w:tcPr>
          <w:p w14:paraId="5088943F" w14:textId="76A5AC1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651B28">
              <w:rPr>
                <w:rFonts w:cs="Linux Libertine"/>
                <w:color w:val="252525"/>
                <w:sz w:val="20"/>
                <w:szCs w:val="20"/>
                <w:lang w:eastAsia="en-GB" w:bidi="ar-SA"/>
                <w14:ligatures w14:val="none"/>
                <w14:numSpacing w14:val="default"/>
              </w:rPr>
              <w:t>Admadiyah</w:t>
            </w:r>
            <w:proofErr w:type="spellEnd"/>
            <w:r w:rsidRPr="00651B28">
              <w:rPr>
                <w:rFonts w:cs="Linux Libertine"/>
                <w:color w:val="252525"/>
                <w:sz w:val="20"/>
                <w:szCs w:val="20"/>
                <w:lang w:eastAsia="en-GB" w:bidi="ar-SA"/>
                <w14:ligatures w14:val="none"/>
                <w14:numSpacing w14:val="default"/>
              </w:rPr>
              <w:t xml:space="preserve"> Congregation (abbreviated as JAI).</w:t>
            </w:r>
          </w:p>
        </w:tc>
        <w:tc>
          <w:tcPr>
            <w:tcW w:w="1671" w:type="dxa"/>
          </w:tcPr>
          <w:p w14:paraId="3DA3E868" w14:textId="43E5D4C0"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East Java.</w:t>
            </w:r>
          </w:p>
        </w:tc>
      </w:tr>
      <w:tr w:rsidR="00A656E7" w:rsidRPr="00651B28"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4.</w:t>
            </w:r>
          </w:p>
        </w:tc>
        <w:tc>
          <w:tcPr>
            <w:tcW w:w="2686" w:type="dxa"/>
          </w:tcPr>
          <w:p w14:paraId="6F7AFDF2" w14:textId="168FF4FB"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West Java.</w:t>
            </w:r>
          </w:p>
        </w:tc>
      </w:tr>
      <w:tr w:rsidR="00A656E7" w:rsidRPr="00651B28"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5.</w:t>
            </w:r>
          </w:p>
        </w:tc>
        <w:tc>
          <w:tcPr>
            <w:tcW w:w="2686" w:type="dxa"/>
          </w:tcPr>
          <w:p w14:paraId="2F4E6622" w14:textId="76863C1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Depok City Regulation No. 09</w:t>
            </w:r>
          </w:p>
          <w:p w14:paraId="6DB0FF4A" w14:textId="706CECC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2011 concerning the Prohibition of Indonesian </w:t>
            </w:r>
            <w:proofErr w:type="spellStart"/>
            <w:r w:rsidRPr="00651B28">
              <w:rPr>
                <w:rFonts w:cs="Linux Libertine"/>
                <w:color w:val="252525"/>
                <w:sz w:val="20"/>
                <w:szCs w:val="20"/>
                <w:lang w:eastAsia="en-GB" w:bidi="ar-SA"/>
                <w14:ligatures w14:val="none"/>
                <w14:numSpacing w14:val="default"/>
              </w:rPr>
              <w:t>Admadiyah</w:t>
            </w:r>
            <w:proofErr w:type="spellEnd"/>
            <w:r w:rsidRPr="00651B28">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3A3EAB06" w14:textId="439A44B1"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Local Government in </w:t>
            </w:r>
            <w:proofErr w:type="spellStart"/>
            <w:r w:rsidRPr="00651B28">
              <w:rPr>
                <w:rFonts w:cs="Linux Libertine"/>
                <w:color w:val="252525"/>
                <w:sz w:val="20"/>
                <w:szCs w:val="20"/>
                <w:lang w:eastAsia="en-GB" w:bidi="ar-SA"/>
                <w14:ligatures w14:val="none"/>
                <w14:numSpacing w14:val="default"/>
              </w:rPr>
              <w:t>Deok</w:t>
            </w:r>
            <w:proofErr w:type="spellEnd"/>
            <w:r w:rsidRPr="00651B28">
              <w:rPr>
                <w:rFonts w:cs="Linux Libertine"/>
                <w:color w:val="252525"/>
                <w:sz w:val="20"/>
                <w:szCs w:val="20"/>
                <w:lang w:eastAsia="en-GB" w:bidi="ar-SA"/>
                <w14:ligatures w14:val="none"/>
                <w14:numSpacing w14:val="default"/>
              </w:rPr>
              <w:t xml:space="preserve"> City.</w:t>
            </w:r>
          </w:p>
        </w:tc>
      </w:tr>
      <w:tr w:rsidR="00A656E7" w:rsidRPr="00651B28"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6.</w:t>
            </w:r>
          </w:p>
        </w:tc>
        <w:tc>
          <w:tcPr>
            <w:tcW w:w="2686" w:type="dxa"/>
          </w:tcPr>
          <w:p w14:paraId="145CF5FB" w14:textId="0D46ECF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651B28">
              <w:rPr>
                <w:rFonts w:cs="Linux Libertine"/>
                <w:color w:val="252525"/>
                <w:sz w:val="20"/>
                <w:szCs w:val="20"/>
                <w:lang w:eastAsia="en-GB" w:bidi="ar-SA"/>
                <w14:ligatures w14:val="none"/>
                <w14:numSpacing w14:val="default"/>
              </w:rPr>
              <w:t>Pancor</w:t>
            </w:r>
            <w:proofErr w:type="spellEnd"/>
            <w:r w:rsidRPr="00651B28">
              <w:rPr>
                <w:rFonts w:cs="Linux Libertine"/>
                <w:color w:val="252525"/>
                <w:sz w:val="20"/>
                <w:szCs w:val="20"/>
                <w:lang w:eastAsia="en-GB" w:bidi="ar-SA"/>
                <w14:ligatures w14:val="none"/>
                <w14:numSpacing w14:val="default"/>
              </w:rPr>
              <w:t xml:space="preserve"> Branch dated 21 November 1983.</w:t>
            </w:r>
          </w:p>
          <w:p w14:paraId="4D5548D1"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Province Government in East Lombok </w:t>
            </w:r>
          </w:p>
        </w:tc>
      </w:tr>
      <w:tr w:rsidR="00A656E7" w:rsidRPr="00651B28"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7.</w:t>
            </w:r>
          </w:p>
        </w:tc>
        <w:tc>
          <w:tcPr>
            <w:tcW w:w="2686" w:type="dxa"/>
          </w:tcPr>
          <w:p w14:paraId="2BF851F3" w14:textId="26144AA2"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Sumatera</w:t>
            </w:r>
          </w:p>
          <w:p w14:paraId="35BF7C51" w14:textId="071716B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Governor in South Sumatera.</w:t>
            </w:r>
          </w:p>
        </w:tc>
      </w:tr>
      <w:tr w:rsidR="00A656E7" w:rsidRPr="00651B28"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8.</w:t>
            </w:r>
          </w:p>
        </w:tc>
        <w:tc>
          <w:tcPr>
            <w:tcW w:w="2686" w:type="dxa"/>
          </w:tcPr>
          <w:p w14:paraId="2DBB84B7" w14:textId="588D2DB1"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Letter Governor of South Sulawesi Circular No. 223.2/803/</w:t>
            </w:r>
            <w:proofErr w:type="spellStart"/>
            <w:r w:rsidRPr="00651B28">
              <w:rPr>
                <w:rFonts w:cs="Linux Libertine"/>
                <w:color w:val="252525"/>
                <w:sz w:val="20"/>
                <w:szCs w:val="20"/>
                <w:lang w:eastAsia="en-GB" w:bidi="ar-SA"/>
                <w14:ligatures w14:val="none"/>
                <w14:numSpacing w14:val="default"/>
              </w:rPr>
              <w:t>Kesbang</w:t>
            </w:r>
            <w:proofErr w:type="spellEnd"/>
          </w:p>
          <w:p w14:paraId="57B95E8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on February 10, 2011 concerning prohibition</w:t>
            </w:r>
          </w:p>
          <w:p w14:paraId="0DDF39B9" w14:textId="046A40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of South Sulawesi.</w:t>
            </w:r>
          </w:p>
        </w:tc>
      </w:tr>
      <w:tr w:rsidR="00A656E7" w:rsidRPr="00651B28"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651B28" w:rsidRDefault="00F8553B"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9.</w:t>
            </w:r>
          </w:p>
        </w:tc>
        <w:tc>
          <w:tcPr>
            <w:tcW w:w="2686" w:type="dxa"/>
          </w:tcPr>
          <w:p w14:paraId="26E5DCF9" w14:textId="3BF8777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Regulation No</w:t>
            </w:r>
          </w:p>
          <w:p w14:paraId="2630C22B" w14:textId="7DDE8E5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6F7344"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lastRenderedPageBreak/>
        <w:t>Sources: Cited by the Author from various resources.</w:t>
      </w:r>
    </w:p>
    <w:p w14:paraId="5E2AC197" w14:textId="2B99C82C" w:rsidR="00D058AF" w:rsidRPr="006F7344" w:rsidRDefault="00640DE2" w:rsidP="00A408D1">
      <w:pPr>
        <w:pStyle w:val="Heading3"/>
        <w:numPr>
          <w:ilvl w:val="2"/>
          <w:numId w:val="21"/>
        </w:numPr>
        <w:ind w:left="709"/>
      </w:pPr>
      <w:bookmarkStart w:id="197" w:name="_Toc121200594"/>
      <w:r w:rsidRPr="006F7344">
        <w:t>Semi</w:t>
      </w:r>
      <w:r w:rsidR="00D058AF" w:rsidRPr="006F7344">
        <w:t>-state actors</w:t>
      </w:r>
      <w:bookmarkEnd w:id="196"/>
      <w:bookmarkEnd w:id="197"/>
      <w:r w:rsidR="009F12F4" w:rsidRPr="006F7344">
        <w:t xml:space="preserve"> </w:t>
      </w:r>
    </w:p>
    <w:p w14:paraId="0B36D20B" w14:textId="142E2B9F" w:rsidR="00640DE2" w:rsidRPr="006F7344" w:rsidRDefault="00A8454C" w:rsidP="00651B28">
      <w:pPr>
        <w:pStyle w:val="ParagraphafSubheader"/>
        <w:rPr>
          <w:lang w:eastAsia="en-GB" w:bidi="ar-SA"/>
        </w:rPr>
      </w:pPr>
      <w:r w:rsidRPr="006F7344">
        <w:rPr>
          <w:lang w:eastAsia="en-GB" w:bidi="ar-SA"/>
        </w:rPr>
        <w:t xml:space="preserve">MUI stands for the Ulema Council of Indonesia. At the time of its founding during the </w:t>
      </w:r>
      <w:proofErr w:type="spellStart"/>
      <w:r w:rsidRPr="006F7344">
        <w:rPr>
          <w:lang w:eastAsia="en-GB" w:bidi="ar-SA"/>
        </w:rPr>
        <w:t>Soeharto</w:t>
      </w:r>
      <w:proofErr w:type="spellEnd"/>
      <w:r w:rsidRPr="006F7344">
        <w:rPr>
          <w:lang w:eastAsia="en-GB" w:bidi="ar-SA"/>
        </w:rPr>
        <w:t xml:space="preserve"> era, </w:t>
      </w:r>
      <w:r w:rsidR="00640DE2" w:rsidRPr="006F7344">
        <w:rPr>
          <w:lang w:eastAsia="en-GB" w:bidi="ar-SA"/>
        </w:rPr>
        <w:t>at July 26</w:t>
      </w:r>
      <w:r w:rsidR="00640DE2" w:rsidRPr="006F7344">
        <w:rPr>
          <w:vertAlign w:val="superscript"/>
          <w:lang w:eastAsia="en-GB" w:bidi="ar-SA"/>
        </w:rPr>
        <w:t>th</w:t>
      </w:r>
      <w:r w:rsidR="00640DE2" w:rsidRPr="006F7344">
        <w:rPr>
          <w:lang w:eastAsia="en-GB" w:bidi="ar-SA"/>
        </w:rPr>
        <w:t xml:space="preserve"> 1975, </w:t>
      </w:r>
      <w:r w:rsidRPr="006F7344">
        <w:rPr>
          <w:lang w:eastAsia="en-GB" w:bidi="ar-SA"/>
        </w:rPr>
        <w:t>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5459FC4A" w14:textId="65A27046" w:rsidR="00640DE2" w:rsidRPr="00651B28" w:rsidRDefault="00A8454C" w:rsidP="00651B28">
      <w:pPr>
        <w:pStyle w:val="ParagraphNormal"/>
        <w:rPr>
          <w:lang w:eastAsia="en-GB" w:bidi="ar-SA"/>
        </w:rPr>
      </w:pPr>
      <w:r w:rsidRPr="006F7344">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6F7344">
        <w:rPr>
          <w:lang w:eastAsia="en-GB" w:bidi="ar-SA"/>
        </w:rPr>
        <w:t xml:space="preserve"> through fatwa Number 6 Year 2016 concerning GAFATAR </w:t>
      </w:r>
      <w:r w:rsidRPr="006F7344">
        <w:rPr>
          <w:lang w:eastAsia="en-GB" w:bidi="ar-SA"/>
        </w:rPr>
        <w:t xml:space="preserve"> eventually assesses unsuitable religious teachings and issues a heretical fatwa if the teachings are considered to be aberrant. This is what MUI did against the organization </w:t>
      </w:r>
      <w:proofErr w:type="spellStart"/>
      <w:r w:rsidRPr="006F7344">
        <w:rPr>
          <w:lang w:eastAsia="en-GB" w:bidi="ar-SA"/>
        </w:rPr>
        <w:t>Fajar</w:t>
      </w:r>
      <w:proofErr w:type="spellEnd"/>
      <w:r w:rsidRPr="006F7344">
        <w:rPr>
          <w:lang w:eastAsia="en-GB" w:bidi="ar-SA"/>
        </w:rPr>
        <w:t xml:space="preserve"> Nusantara Movement (</w:t>
      </w:r>
      <w:proofErr w:type="spellStart"/>
      <w:r w:rsidRPr="006F7344">
        <w:rPr>
          <w:lang w:eastAsia="en-GB" w:bidi="ar-SA"/>
        </w:rPr>
        <w:t>Gafatar</w:t>
      </w:r>
      <w:proofErr w:type="spellEnd"/>
      <w:r w:rsidRPr="006F7344">
        <w:rPr>
          <w:lang w:eastAsia="en-GB" w:bidi="ar-SA"/>
        </w:rPr>
        <w:t xml:space="preserve">). KH. </w:t>
      </w:r>
      <w:proofErr w:type="spellStart"/>
      <w:r w:rsidRPr="006F7344">
        <w:rPr>
          <w:lang w:eastAsia="en-GB" w:bidi="ar-SA"/>
        </w:rPr>
        <w:t>Ma'ruf</w:t>
      </w:r>
      <w:proofErr w:type="spellEnd"/>
      <w:r w:rsidRPr="006F7344">
        <w:rPr>
          <w:lang w:eastAsia="en-GB" w:bidi="ar-SA"/>
        </w:rPr>
        <w:t xml:space="preserve"> Amin, former chairman of the MUI, claimed that </w:t>
      </w:r>
      <w:proofErr w:type="spellStart"/>
      <w:r w:rsidRPr="006F7344">
        <w:rPr>
          <w:lang w:eastAsia="en-GB" w:bidi="ar-SA"/>
        </w:rPr>
        <w:t>Gafatar</w:t>
      </w:r>
      <w:proofErr w:type="spellEnd"/>
      <w:r w:rsidRPr="006F7344">
        <w:rPr>
          <w:lang w:eastAsia="en-GB" w:bidi="ar-SA"/>
        </w:rPr>
        <w:t xml:space="preserve"> was deemed heretical because: </w:t>
      </w:r>
    </w:p>
    <w:p w14:paraId="4619D0CB" w14:textId="1B308245" w:rsidR="00A8454C" w:rsidRPr="006F7344" w:rsidRDefault="00A8454C" w:rsidP="00651B28">
      <w:pPr>
        <w:pStyle w:val="Quote"/>
        <w:rPr>
          <w:color w:val="252525"/>
          <w:lang w:eastAsia="en-GB" w:bidi="ar-SA"/>
        </w:rPr>
      </w:pPr>
      <w:r w:rsidRPr="006F7344">
        <w:rPr>
          <w:color w:val="252525"/>
          <w:lang w:eastAsia="en-GB" w:bidi="ar-SA"/>
        </w:rPr>
        <w:t>"They went wrong because it was a transformation of Al-</w:t>
      </w:r>
      <w:proofErr w:type="spellStart"/>
      <w:r w:rsidRPr="006F7344">
        <w:rPr>
          <w:color w:val="252525"/>
          <w:lang w:eastAsia="en-GB" w:bidi="ar-SA"/>
        </w:rPr>
        <w:t>Qiyadah</w:t>
      </w:r>
      <w:proofErr w:type="spellEnd"/>
      <w:r w:rsidRPr="006F7344">
        <w:rPr>
          <w:color w:val="252525"/>
          <w:lang w:eastAsia="en-GB" w:bidi="ar-SA"/>
        </w:rPr>
        <w:t xml:space="preserve"> Al-Islamiyah and Ahmad </w:t>
      </w:r>
      <w:proofErr w:type="spellStart"/>
      <w:r w:rsidRPr="006F7344">
        <w:rPr>
          <w:color w:val="252525"/>
          <w:lang w:eastAsia="en-GB" w:bidi="ar-SA"/>
        </w:rPr>
        <w:t>Musadeq</w:t>
      </w:r>
      <w:proofErr w:type="spellEnd"/>
      <w:r w:rsidRPr="006F7344">
        <w:rPr>
          <w:color w:val="252525"/>
          <w:lang w:eastAsia="en-GB" w:bidi="ar-SA"/>
        </w:rPr>
        <w:t xml:space="preserve"> was its head.</w:t>
      </w:r>
      <w:r w:rsidR="00640DE2" w:rsidRPr="006F7344">
        <w:t xml:space="preserve"> </w:t>
      </w:r>
      <w:proofErr w:type="spellStart"/>
      <w:r w:rsidR="00640DE2" w:rsidRPr="006F7344">
        <w:rPr>
          <w:lang w:eastAsia="en-GB" w:bidi="ar-SA"/>
        </w:rPr>
        <w:t>Millah</w:t>
      </w:r>
      <w:proofErr w:type="spellEnd"/>
      <w:r w:rsidR="00640DE2" w:rsidRPr="006F7344">
        <w:rPr>
          <w:lang w:eastAsia="en-GB" w:bidi="ar-SA"/>
        </w:rPr>
        <w:t xml:space="preserve"> Abraham mixes Islam, Christianity, and Judaism. If you go against that belief, you will be declared an apostate and leave the teachings of Islam.</w:t>
      </w:r>
      <w:r w:rsidRPr="006F7344">
        <w:rPr>
          <w:color w:val="252525"/>
          <w:lang w:eastAsia="en-GB" w:bidi="ar-SA"/>
        </w:rPr>
        <w:t>"</w:t>
      </w:r>
      <w:r w:rsidRPr="00E82028">
        <w:rPr>
          <w:rStyle w:val="FootnoteReference"/>
        </w:rPr>
        <w:footnoteReference w:id="299"/>
      </w:r>
    </w:p>
    <w:p w14:paraId="360A18B7" w14:textId="77777777" w:rsidR="00640DE2" w:rsidRPr="006F7344" w:rsidRDefault="00A8454C" w:rsidP="00651B28">
      <w:pPr>
        <w:pStyle w:val="ParagraphNormal"/>
        <w:rPr>
          <w:lang w:eastAsia="en-GB" w:bidi="ar-SA"/>
        </w:rPr>
      </w:pPr>
      <w:r w:rsidRPr="006F7344">
        <w:rPr>
          <w:lang w:eastAsia="en-GB" w:bidi="ar-SA"/>
        </w:rPr>
        <w:t xml:space="preserve">MUI is a semi-state </w:t>
      </w:r>
      <w:proofErr w:type="spellStart"/>
      <w:r w:rsidRPr="006F7344">
        <w:rPr>
          <w:lang w:eastAsia="en-GB" w:bidi="ar-SA"/>
        </w:rPr>
        <w:t>institut</w:t>
      </w:r>
      <w:proofErr w:type="spellEnd"/>
      <w:r w:rsidR="00640DE2" w:rsidRPr="006F7344">
        <w:t xml:space="preserve"> </w:t>
      </w:r>
      <w:r w:rsidR="00640DE2" w:rsidRPr="006F7344">
        <w:rPr>
          <w:lang w:eastAsia="en-GB" w:bidi="ar-SA"/>
        </w:rPr>
        <w:t xml:space="preserve">In the meantime, </w:t>
      </w:r>
      <w:proofErr w:type="spellStart"/>
      <w:r w:rsidR="00640DE2" w:rsidRPr="006F7344">
        <w:rPr>
          <w:lang w:eastAsia="en-GB" w:bidi="ar-SA"/>
        </w:rPr>
        <w:t>Mahful</w:t>
      </w:r>
      <w:proofErr w:type="spellEnd"/>
      <w:r w:rsidR="00640DE2" w:rsidRPr="006F7344">
        <w:rPr>
          <w:lang w:eastAsia="en-GB" w:bidi="ar-SA"/>
        </w:rPr>
        <w:t xml:space="preserve"> M. </w:t>
      </w:r>
      <w:proofErr w:type="spellStart"/>
      <w:r w:rsidR="00640DE2" w:rsidRPr="006F7344">
        <w:rPr>
          <w:lang w:eastAsia="en-GB" w:bidi="ar-SA"/>
        </w:rPr>
        <w:t>Tumurung</w:t>
      </w:r>
      <w:proofErr w:type="spellEnd"/>
      <w:r w:rsidR="00640DE2" w:rsidRPr="006F7344">
        <w:rPr>
          <w:lang w:eastAsia="en-GB" w:bidi="ar-SA"/>
        </w:rPr>
        <w:t xml:space="preserve">, the previous head of </w:t>
      </w:r>
      <w:proofErr w:type="spellStart"/>
      <w:r w:rsidR="00640DE2" w:rsidRPr="006F7344">
        <w:rPr>
          <w:lang w:eastAsia="en-GB" w:bidi="ar-SA"/>
        </w:rPr>
        <w:t>Gafatar</w:t>
      </w:r>
      <w:proofErr w:type="spellEnd"/>
      <w:r w:rsidR="00640DE2" w:rsidRPr="006F7344">
        <w:rPr>
          <w:lang w:eastAsia="en-GB" w:bidi="ar-SA"/>
        </w:rPr>
        <w:t xml:space="preserve">, stated: </w:t>
      </w:r>
    </w:p>
    <w:p w14:paraId="38C6E4E9" w14:textId="1FC8055C" w:rsidR="00640DE2" w:rsidRPr="006F7344" w:rsidRDefault="00640DE2" w:rsidP="00651B28">
      <w:pPr>
        <w:pStyle w:val="Quote"/>
        <w:rPr>
          <w:lang w:eastAsia="en-GB" w:bidi="ar-SA"/>
        </w:rPr>
      </w:pPr>
      <w:r w:rsidRPr="006F7344">
        <w:rPr>
          <w:lang w:eastAsia="en-GB" w:bidi="ar-SA"/>
        </w:rPr>
        <w:t xml:space="preserve">"Religious belief and understanding is a constitutionally protected and guaranteed fundamental right for every Indonesian person." In light of this, we assert that our religious views and understanding have diverged from those of the majority of Indonesians, and we affirm our commitment to </w:t>
      </w:r>
      <w:proofErr w:type="spellStart"/>
      <w:r w:rsidRPr="006F7344">
        <w:rPr>
          <w:lang w:eastAsia="en-GB" w:bidi="ar-SA"/>
        </w:rPr>
        <w:t>Milah</w:t>
      </w:r>
      <w:proofErr w:type="spellEnd"/>
      <w:r w:rsidRPr="006F7344">
        <w:rPr>
          <w:lang w:eastAsia="en-GB" w:bidi="ar-SA"/>
        </w:rPr>
        <w:t xml:space="preserve"> Abraham's teachings. As stated in our AD/ART, the Indonesian Ulama Council shouldn't issue heretical fatwas against us or </w:t>
      </w:r>
      <w:proofErr w:type="spellStart"/>
      <w:r w:rsidRPr="006F7344">
        <w:rPr>
          <w:lang w:eastAsia="en-GB" w:bidi="ar-SA"/>
        </w:rPr>
        <w:t>Gafatar</w:t>
      </w:r>
      <w:proofErr w:type="spellEnd"/>
      <w:r w:rsidRPr="006F7344">
        <w:rPr>
          <w:lang w:eastAsia="en-GB" w:bidi="ar-SA"/>
        </w:rPr>
        <w:t xml:space="preserve"> because we are a social organization based on Pancasila that works in the sociocultural area.”</w:t>
      </w:r>
      <w:r w:rsidRPr="006F7344">
        <w:rPr>
          <w:rStyle w:val="FootnoteReference"/>
          <w:rFonts w:ascii="Times New Roman" w:hAnsi="Times New Roman" w:cs="Times New Roman"/>
          <w:color w:val="252525"/>
          <w:szCs w:val="24"/>
          <w:lang w:eastAsia="en-GB" w:bidi="ar-SA"/>
          <w14:ligatures w14:val="none"/>
          <w14:numSpacing w14:val="default"/>
        </w:rPr>
        <w:t xml:space="preserve"> </w:t>
      </w:r>
      <w:r w:rsidRPr="00E82028">
        <w:rPr>
          <w:rStyle w:val="FootnoteReference"/>
        </w:rPr>
        <w:footnoteReference w:id="300"/>
      </w:r>
    </w:p>
    <w:p w14:paraId="69AF8DAB" w14:textId="12663850" w:rsidR="00640DE2" w:rsidRPr="006F7344" w:rsidRDefault="00640DE2" w:rsidP="00651B28">
      <w:pPr>
        <w:pStyle w:val="ParagraphNormal"/>
        <w:rPr>
          <w:lang w:eastAsia="en-GB" w:bidi="ar-SA"/>
        </w:rPr>
      </w:pPr>
      <w:r w:rsidRPr="006F7344">
        <w:rPr>
          <w:lang w:eastAsia="en-GB" w:bidi="ar-SA"/>
        </w:rPr>
        <w:lastRenderedPageBreak/>
        <w:t xml:space="preserve">Briefly, the primary reason the MUI considers </w:t>
      </w:r>
      <w:proofErr w:type="spellStart"/>
      <w:r w:rsidRPr="006F7344">
        <w:rPr>
          <w:i/>
          <w:iCs/>
          <w:lang w:eastAsia="en-GB" w:bidi="ar-SA"/>
        </w:rPr>
        <w:t>Gafatar</w:t>
      </w:r>
      <w:proofErr w:type="spellEnd"/>
      <w:r w:rsidRPr="006F7344">
        <w:rPr>
          <w:i/>
          <w:iCs/>
          <w:lang w:eastAsia="en-GB" w:bidi="ar-SA"/>
        </w:rPr>
        <w:t xml:space="preserve"> </w:t>
      </w:r>
      <w:r w:rsidRPr="006F7344">
        <w:rPr>
          <w:lang w:eastAsia="en-GB" w:bidi="ar-SA"/>
        </w:rPr>
        <w:t xml:space="preserve">to be a false religion is because, according to the MUI's mistaken viewpoint, </w:t>
      </w:r>
      <w:proofErr w:type="spellStart"/>
      <w:r w:rsidRPr="006F7344">
        <w:rPr>
          <w:i/>
          <w:iCs/>
          <w:lang w:eastAsia="en-GB" w:bidi="ar-SA"/>
        </w:rPr>
        <w:t>Gafatar</w:t>
      </w:r>
      <w:proofErr w:type="spellEnd"/>
      <w:r w:rsidRPr="006F7344">
        <w:rPr>
          <w:lang w:eastAsia="en-GB" w:bidi="ar-SA"/>
        </w:rPr>
        <w:t xml:space="preserve"> denies Muhammad's status as the last prophet by appointing </w:t>
      </w:r>
      <w:proofErr w:type="spellStart"/>
      <w:r w:rsidRPr="006F7344">
        <w:rPr>
          <w:lang w:eastAsia="en-GB" w:bidi="ar-SA"/>
        </w:rPr>
        <w:t>Musadeq</w:t>
      </w:r>
      <w:proofErr w:type="spellEnd"/>
      <w:r w:rsidRPr="006F7344">
        <w:rPr>
          <w:lang w:eastAsia="en-GB" w:bidi="ar-SA"/>
        </w:rPr>
        <w:t xml:space="preserve"> as its head. In the meanwhile, the MUI alleged that </w:t>
      </w:r>
      <w:proofErr w:type="spellStart"/>
      <w:r w:rsidRPr="006F7344">
        <w:rPr>
          <w:i/>
          <w:iCs/>
          <w:lang w:eastAsia="en-GB" w:bidi="ar-SA"/>
        </w:rPr>
        <w:t>Gafatar</w:t>
      </w:r>
      <w:proofErr w:type="spellEnd"/>
      <w:r w:rsidRPr="006F7344">
        <w:rPr>
          <w:lang w:eastAsia="en-GB" w:bidi="ar-SA"/>
        </w:rPr>
        <w:t xml:space="preserve"> disregarded commands for prayer, Ramadan fasting, and hajj, as well as blended Islamic, Christian, and Jewish beliefs.</w:t>
      </w:r>
    </w:p>
    <w:p w14:paraId="56E43603" w14:textId="77777777" w:rsidR="004F5826" w:rsidRPr="006F7344" w:rsidRDefault="00640DE2" w:rsidP="00651B28">
      <w:pPr>
        <w:pStyle w:val="ParagraphNormal"/>
        <w:rPr>
          <w:lang w:eastAsia="en-GB" w:bidi="ar-SA"/>
        </w:rPr>
      </w:pPr>
      <w:r w:rsidRPr="006F7344">
        <w:rPr>
          <w:lang w:eastAsia="en-GB" w:bidi="ar-SA"/>
        </w:rPr>
        <w:t xml:space="preserve">In the instance of Ahmadiyya, the MUI also issued a fatwa condemning Ahmadiyya's doctrines as heretical. </w:t>
      </w:r>
      <w:r w:rsidR="004F5826" w:rsidRPr="006F7344">
        <w:rPr>
          <w:lang w:eastAsia="en-GB" w:bidi="ar-SA"/>
        </w:rPr>
        <w:t xml:space="preserve">In fatwa Number 10 </w:t>
      </w:r>
      <w:r w:rsidRPr="006F7344">
        <w:rPr>
          <w:lang w:eastAsia="en-GB" w:bidi="ar-SA"/>
        </w:rPr>
        <w:t>ha</w:t>
      </w:r>
      <w:r w:rsidR="004F5826" w:rsidRPr="006F7344">
        <w:rPr>
          <w:lang w:eastAsia="en-GB" w:bidi="ar-SA"/>
        </w:rPr>
        <w:t>s</w:t>
      </w:r>
      <w:r w:rsidRPr="006F7344">
        <w:rPr>
          <w:lang w:eastAsia="en-GB" w:bidi="ar-SA"/>
        </w:rPr>
        <w:t xml:space="preserve"> been issued by the MUI to restrict Ahmadiyya teachings and deem them to be heretical sects.</w:t>
      </w:r>
    </w:p>
    <w:p w14:paraId="71A4F206" w14:textId="42E17B58" w:rsidR="00F14212" w:rsidRPr="00651B28" w:rsidRDefault="00F14212" w:rsidP="00651B28">
      <w:pPr>
        <w:pStyle w:val="ParagraphNormal"/>
      </w:pPr>
      <w:r w:rsidRPr="00651B28">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651B28" w:rsidRDefault="004F5826" w:rsidP="00651B28">
      <w:pPr>
        <w:pStyle w:val="ParagraphNormal"/>
      </w:pPr>
      <w:r w:rsidRPr="00651B28">
        <w:t xml:space="preserve">The MUI is a semi-state institution. The MUI is an institution that always issues heretical fatwas against Ahmadiyya and </w:t>
      </w:r>
      <w:proofErr w:type="spellStart"/>
      <w:r w:rsidRPr="00651B28">
        <w:t>Gafatar</w:t>
      </w:r>
      <w:proofErr w:type="spellEnd"/>
      <w:r w:rsidRPr="00651B28">
        <w:t>.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77777777" w:rsidR="004F5826" w:rsidRPr="00651B28" w:rsidRDefault="004F5826" w:rsidP="00651B28">
      <w:pPr>
        <w:pStyle w:val="ParagraphNormal"/>
      </w:pPr>
      <w:r w:rsidRPr="00651B28">
        <w:t xml:space="preserve">The Main Hakim </w:t>
      </w:r>
      <w:proofErr w:type="spellStart"/>
      <w:r w:rsidRPr="00651B28">
        <w:t>Sendiri</w:t>
      </w:r>
      <w:proofErr w:type="spellEnd"/>
      <w:r w:rsidRPr="00651B28">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w:t>
      </w:r>
      <w:proofErr w:type="spellStart"/>
      <w:r w:rsidRPr="00651B28">
        <w:t>Meiliana</w:t>
      </w:r>
      <w:proofErr w:type="spellEnd"/>
      <w:r w:rsidRPr="00651B28">
        <w:t xml:space="preserve"> case, where not only </w:t>
      </w:r>
      <w:proofErr w:type="spellStart"/>
      <w:r w:rsidRPr="00651B28">
        <w:t>Meiliana's</w:t>
      </w:r>
      <w:proofErr w:type="spellEnd"/>
      <w:r w:rsidRPr="00651B28">
        <w:t xml:space="preserve"> house was damaged by the mob, but the Buddhist temple and medical </w:t>
      </w:r>
      <w:proofErr w:type="spellStart"/>
      <w:r w:rsidRPr="00651B28">
        <w:t>center</w:t>
      </w:r>
      <w:proofErr w:type="spellEnd"/>
      <w:r w:rsidRPr="00651B28">
        <w:t xml:space="preserv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651B28">
        <w:t>Sendiri</w:t>
      </w:r>
      <w:proofErr w:type="spellEnd"/>
      <w:r w:rsidRPr="00651B28">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651B28">
        <w:t>Gafatar</w:t>
      </w:r>
      <w:proofErr w:type="spellEnd"/>
      <w:r w:rsidRPr="00651B28">
        <w:t xml:space="preserve">. For instance, the public </w:t>
      </w:r>
      <w:r w:rsidRPr="00651B28">
        <w:lastRenderedPageBreak/>
        <w:t xml:space="preserve">was angry and burned several Buddhist temples in </w:t>
      </w:r>
      <w:proofErr w:type="spellStart"/>
      <w:r w:rsidRPr="00651B28">
        <w:t>Tanjung</w:t>
      </w:r>
      <w:proofErr w:type="spellEnd"/>
      <w:r w:rsidRPr="00651B28">
        <w:t xml:space="preserve"> </w:t>
      </w:r>
      <w:proofErr w:type="spellStart"/>
      <w:r w:rsidRPr="00651B28">
        <w:t>Balai</w:t>
      </w:r>
      <w:proofErr w:type="spellEnd"/>
      <w:r w:rsidRPr="00651B28">
        <w:t xml:space="preserve"> after the MUI issued the Fatwa of The Indonesian Ulama Assembly (Mui) North Sumatera Province Decree Number: 001/KF/MUI-SU/I/2017 dated January 24, 2017, regarding blasphemy of Islam by </w:t>
      </w:r>
      <w:proofErr w:type="spellStart"/>
      <w:r w:rsidRPr="00651B28">
        <w:t>Meiliana</w:t>
      </w:r>
      <w:proofErr w:type="spellEnd"/>
      <w:r w:rsidRPr="00651B28">
        <w:t xml:space="preserve"> </w:t>
      </w:r>
      <w:proofErr w:type="spellStart"/>
      <w:r w:rsidRPr="00651B28">
        <w:t>Saudari</w:t>
      </w:r>
      <w:proofErr w:type="spellEnd"/>
      <w:r w:rsidRPr="00651B28">
        <w:t xml:space="preserve"> in the City of </w:t>
      </w:r>
      <w:proofErr w:type="spellStart"/>
      <w:r w:rsidRPr="00651B28">
        <w:t>Tanjungbalai</w:t>
      </w:r>
      <w:proofErr w:type="spellEnd"/>
      <w:r w:rsidRPr="00651B28">
        <w:t xml:space="preserve"> and recommended law enforcement to punish </w:t>
      </w:r>
      <w:proofErr w:type="spellStart"/>
      <w:r w:rsidRPr="00651B28">
        <w:t>Meiliana</w:t>
      </w:r>
      <w:proofErr w:type="spellEnd"/>
      <w:r w:rsidRPr="00651B28">
        <w:t>. Mediation that has been initiated by local police has been discontinued without any agreement.</w:t>
      </w:r>
    </w:p>
    <w:p w14:paraId="3C74BA1B" w14:textId="77777777" w:rsidR="004F5826" w:rsidRPr="00651B28" w:rsidRDefault="004F5826" w:rsidP="00651B28">
      <w:pPr>
        <w:pStyle w:val="ParagraphNormal"/>
      </w:pPr>
      <w:r w:rsidRPr="00651B28">
        <w:t xml:space="preserve">Moreover, the 1945 Indonesian Constitution guarantees the right of everyone to legal protection and a sense of security. Main Hakim </w:t>
      </w:r>
      <w:proofErr w:type="spellStart"/>
      <w:r w:rsidRPr="00651B28">
        <w:t>Sendiri</w:t>
      </w:r>
      <w:proofErr w:type="spellEnd"/>
      <w:r w:rsidRPr="00651B28">
        <w:t xml:space="preserve"> is a criminal act that is prohibited and can be punished by punishment under Articles 315 and 170 of the Criminal Code. However, in the case of the Ahmadiyya, the police did nothing when people damaged their houses of worship. In the case of </w:t>
      </w:r>
      <w:proofErr w:type="spellStart"/>
      <w:r w:rsidRPr="00651B28">
        <w:t>Gafatar</w:t>
      </w:r>
      <w:proofErr w:type="spellEnd"/>
      <w:r w:rsidRPr="00651B28">
        <w:t xml:space="preserve">, the riots that were carried out for two consecutive days showed that the police were negligent in preventing the burning of the houses of </w:t>
      </w:r>
      <w:proofErr w:type="spellStart"/>
      <w:r w:rsidRPr="00651B28">
        <w:t>Gafatar</w:t>
      </w:r>
      <w:proofErr w:type="spellEnd"/>
      <w:r w:rsidRPr="00651B28">
        <w:t xml:space="preserve"> followers. In the case of </w:t>
      </w:r>
      <w:proofErr w:type="spellStart"/>
      <w:r w:rsidRPr="00651B28">
        <w:t>Meiliana</w:t>
      </w:r>
      <w:proofErr w:type="spellEnd"/>
      <w:r w:rsidRPr="00651B28">
        <w:t>, it is the same.</w:t>
      </w:r>
    </w:p>
    <w:p w14:paraId="65147DB7" w14:textId="77777777" w:rsidR="004F5826" w:rsidRPr="00651B28" w:rsidRDefault="004F5826" w:rsidP="00651B28">
      <w:pPr>
        <w:pStyle w:val="ParagraphNormal"/>
      </w:pPr>
      <w:r w:rsidRPr="00651B28">
        <w:t xml:space="preserve">Furthermore, why can religious leaders be categorized as vigilante actors? In the case of </w:t>
      </w:r>
      <w:proofErr w:type="spellStart"/>
      <w:r w:rsidRPr="00651B28">
        <w:t>Meiliana</w:t>
      </w:r>
      <w:proofErr w:type="spellEnd"/>
      <w:r w:rsidRPr="00651B28">
        <w:t>,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5F45A613" w14:textId="4EFC008B" w:rsidR="004F5826" w:rsidRPr="006F7344" w:rsidRDefault="004F5826" w:rsidP="00651B28">
      <w:pPr>
        <w:pStyle w:val="ParagraphNormal"/>
      </w:pPr>
      <w:r w:rsidRPr="00651B28">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651B28">
        <w:t>Sendiri</w:t>
      </w:r>
      <w:proofErr w:type="spellEnd"/>
      <w:r w:rsidRPr="00651B28">
        <w:t xml:space="preserve"> During Blasphemy Allegations of </w:t>
      </w:r>
      <w:proofErr w:type="spellStart"/>
      <w:r w:rsidRPr="00651B28">
        <w:t>Meiliana</w:t>
      </w:r>
      <w:proofErr w:type="spellEnd"/>
      <w:r w:rsidRPr="00651B28">
        <w:t xml:space="preserve">, </w:t>
      </w:r>
      <w:proofErr w:type="spellStart"/>
      <w:r w:rsidRPr="00651B28">
        <w:t>Gafatar</w:t>
      </w:r>
      <w:proofErr w:type="spellEnd"/>
      <w:r w:rsidRPr="00651B28">
        <w:t xml:space="preserve"> and Ahmadiyya. The second section examines Main Hakim </w:t>
      </w:r>
      <w:proofErr w:type="spellStart"/>
      <w:r w:rsidRPr="00651B28">
        <w:t>Sendiri</w:t>
      </w:r>
      <w:proofErr w:type="spellEnd"/>
      <w:r w:rsidRPr="00651B28">
        <w:t xml:space="preserve"> Sparked by Islamic Populism in Indonesia. In the third section </w:t>
      </w:r>
      <w:proofErr w:type="spellStart"/>
      <w:r w:rsidRPr="00651B28">
        <w:t>analyze</w:t>
      </w:r>
      <w:proofErr w:type="spellEnd"/>
      <w:r w:rsidRPr="00651B28">
        <w:t xml:space="preserve"> Various Factors Influence the Occurrence of Main Hakim </w:t>
      </w:r>
      <w:proofErr w:type="spellStart"/>
      <w:r w:rsidRPr="00651B28">
        <w:t>Sendiri</w:t>
      </w:r>
      <w:proofErr w:type="spellEnd"/>
      <w:r w:rsidRPr="00651B28">
        <w:t xml:space="preserve">. The last section discusses the extent to which Main Hakim </w:t>
      </w:r>
      <w:proofErr w:type="spellStart"/>
      <w:r w:rsidRPr="00651B28">
        <w:t>Sendiri</w:t>
      </w:r>
      <w:proofErr w:type="spellEnd"/>
      <w:r w:rsidRPr="00651B28">
        <w:t xml:space="preserve"> Threaten the Principle of Presumption of Innocence and Religious Freedoms.</w:t>
      </w:r>
    </w:p>
    <w:p w14:paraId="7D1BC8E0" w14:textId="01116D30" w:rsidR="00D058AF" w:rsidRPr="006F7344" w:rsidRDefault="00640DE2" w:rsidP="00A408D1">
      <w:pPr>
        <w:pStyle w:val="Heading3"/>
        <w:numPr>
          <w:ilvl w:val="2"/>
          <w:numId w:val="21"/>
        </w:numPr>
        <w:ind w:left="709"/>
      </w:pPr>
      <w:bookmarkStart w:id="198" w:name="_Toc118302786"/>
      <w:bookmarkStart w:id="199" w:name="_Toc121200595"/>
      <w:r w:rsidRPr="006F7344">
        <w:t>Non</w:t>
      </w:r>
      <w:r w:rsidR="00FE3A74" w:rsidRPr="006F7344">
        <w:t>-state actors</w:t>
      </w:r>
      <w:bookmarkEnd w:id="198"/>
      <w:bookmarkEnd w:id="199"/>
      <w:r w:rsidR="009F12F4" w:rsidRPr="006F7344">
        <w:t xml:space="preserve"> </w:t>
      </w:r>
    </w:p>
    <w:p w14:paraId="5C9C97DD" w14:textId="70FA76C2" w:rsidR="004F5826" w:rsidRPr="006F7344" w:rsidRDefault="004F5826" w:rsidP="00651B28">
      <w:pPr>
        <w:pStyle w:val="ParagraphafSubheader"/>
      </w:pPr>
      <w:r w:rsidRPr="006F7344">
        <w:t xml:space="preserve">Non-state actors are community leaders or religious leaders who support vigilante justice because they fail to prevent their followers from doing self-judgment or even </w:t>
      </w:r>
      <w:r w:rsidRPr="006F7344">
        <w:lastRenderedPageBreak/>
        <w:t>participate in provoking the causes of their followers.</w:t>
      </w:r>
      <w:r w:rsidR="005C6A3D" w:rsidRPr="006F7344">
        <w:t xml:space="preserve"> </w:t>
      </w:r>
      <w:r w:rsidR="005C6A3D" w:rsidRPr="006F7344">
        <w:rPr>
          <w:rFonts w:ascii="Times New Roman" w:hAnsi="Times New Roman" w:cs="Times New Roman"/>
          <w:color w:val="252525"/>
          <w:szCs w:val="24"/>
          <w:lang w:eastAsia="en-GB" w:bidi="ar-SA"/>
          <w14:ligatures w14:val="none"/>
          <w14:numSpacing w14:val="default"/>
        </w:rPr>
        <w:t>After the MUI issued its "deviant fatwa," hard</w:t>
      </w:r>
      <w:r w:rsidR="000E539F" w:rsidRPr="006F7344">
        <w:rPr>
          <w:rFonts w:ascii="Times New Roman" w:hAnsi="Times New Roman" w:cs="Times New Roman"/>
          <w:color w:val="252525"/>
          <w:szCs w:val="24"/>
          <w:lang w:eastAsia="en-GB" w:bidi="ar-SA"/>
          <w14:ligatures w14:val="none"/>
          <w14:numSpacing w14:val="default"/>
        </w:rPr>
        <w:t>-</w:t>
      </w:r>
      <w:r w:rsidR="005C6A3D" w:rsidRPr="006F7344">
        <w:rPr>
          <w:rFonts w:ascii="Times New Roman" w:hAnsi="Times New Roman" w:cs="Times New Roman"/>
          <w:color w:val="252525"/>
          <w:szCs w:val="24"/>
          <w:lang w:eastAsia="en-GB" w:bidi="ar-SA"/>
          <w14:ligatures w14:val="none"/>
          <w14:numSpacing w14:val="default"/>
        </w:rPr>
        <w:t xml:space="preserve">line Islamic groups pushed </w:t>
      </w:r>
      <w:r w:rsidR="000E539F" w:rsidRPr="006F7344">
        <w:rPr>
          <w:rFonts w:ascii="Times New Roman" w:hAnsi="Times New Roman" w:cs="Times New Roman"/>
          <w:color w:val="252525"/>
          <w:szCs w:val="24"/>
          <w:lang w:eastAsia="en-GB" w:bidi="ar-SA"/>
          <w14:ligatures w14:val="none"/>
          <w14:numSpacing w14:val="default"/>
        </w:rPr>
        <w:t xml:space="preserve">take the actions of </w:t>
      </w:r>
      <w:r w:rsidR="000E539F" w:rsidRPr="006F7344">
        <w:rPr>
          <w:rFonts w:ascii="Times New Roman" w:hAnsi="Times New Roman" w:cs="Times New Roman"/>
          <w:i/>
          <w:iCs/>
          <w:color w:val="252525"/>
          <w:szCs w:val="24"/>
          <w:lang w:eastAsia="en-GB" w:bidi="ar-SA"/>
          <w14:ligatures w14:val="none"/>
          <w14:numSpacing w14:val="default"/>
        </w:rPr>
        <w:t xml:space="preserve">Main Hakim </w:t>
      </w:r>
      <w:proofErr w:type="spellStart"/>
      <w:r w:rsidR="000E539F" w:rsidRPr="006F7344">
        <w:rPr>
          <w:rFonts w:ascii="Times New Roman" w:hAnsi="Times New Roman" w:cs="Times New Roman"/>
          <w:i/>
          <w:iCs/>
          <w:color w:val="252525"/>
          <w:szCs w:val="24"/>
          <w:lang w:eastAsia="en-GB" w:bidi="ar-SA"/>
          <w14:ligatures w14:val="none"/>
          <w14:numSpacing w14:val="default"/>
        </w:rPr>
        <w:t>Sendiri</w:t>
      </w:r>
      <w:proofErr w:type="spellEnd"/>
      <w:r w:rsidR="000E539F" w:rsidRPr="006F7344">
        <w:rPr>
          <w:rFonts w:ascii="Times New Roman" w:hAnsi="Times New Roman" w:cs="Times New Roman"/>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to attack the </w:t>
      </w:r>
      <w:r w:rsidR="000E539F" w:rsidRPr="006F7344">
        <w:rPr>
          <w:rFonts w:ascii="Times New Roman" w:hAnsi="Times New Roman" w:cs="Times New Roman"/>
          <w:i/>
          <w:iCs/>
          <w:color w:val="252525"/>
          <w:szCs w:val="24"/>
          <w:lang w:eastAsia="en-GB" w:bidi="ar-SA"/>
          <w14:ligatures w14:val="none"/>
          <w14:numSpacing w14:val="default"/>
        </w:rPr>
        <w:t>Ahmadiyya</w:t>
      </w:r>
      <w:r w:rsidR="005C6A3D" w:rsidRPr="006F7344">
        <w:rPr>
          <w:rFonts w:ascii="Times New Roman" w:hAnsi="Times New Roman" w:cs="Times New Roman"/>
          <w:i/>
          <w:iCs/>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and </w:t>
      </w:r>
      <w:proofErr w:type="spellStart"/>
      <w:r w:rsidR="005C6A3D" w:rsidRPr="006F7344">
        <w:rPr>
          <w:rFonts w:ascii="Times New Roman" w:hAnsi="Times New Roman" w:cs="Times New Roman"/>
          <w:i/>
          <w:iCs/>
          <w:color w:val="252525"/>
          <w:szCs w:val="24"/>
          <w:lang w:eastAsia="en-GB" w:bidi="ar-SA"/>
          <w14:ligatures w14:val="none"/>
          <w14:numSpacing w14:val="default"/>
        </w:rPr>
        <w:t>Gafatar</w:t>
      </w:r>
      <w:proofErr w:type="spellEnd"/>
      <w:r w:rsidR="005C6A3D" w:rsidRPr="006F7344">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6F7344">
        <w:rPr>
          <w:rFonts w:ascii="Times New Roman" w:hAnsi="Times New Roman" w:cs="Times New Roman"/>
          <w:color w:val="252525"/>
          <w:szCs w:val="24"/>
          <w:lang w:eastAsia="en-GB" w:bidi="ar-SA"/>
          <w14:ligatures w14:val="none"/>
          <w14:numSpacing w14:val="default"/>
        </w:rPr>
        <w:t xml:space="preserve">As shown in Table 5, FPI has carried out various acts of violence to attack religious groups accused of deviating, such as Ahmadiyya, </w:t>
      </w:r>
      <w:proofErr w:type="spellStart"/>
      <w:r w:rsidR="000E539F" w:rsidRPr="006F7344">
        <w:rPr>
          <w:rFonts w:ascii="Times New Roman" w:hAnsi="Times New Roman" w:cs="Times New Roman"/>
          <w:color w:val="252525"/>
          <w:szCs w:val="24"/>
          <w:lang w:eastAsia="en-GB" w:bidi="ar-SA"/>
          <w14:ligatures w14:val="none"/>
          <w14:numSpacing w14:val="default"/>
        </w:rPr>
        <w:t>Gafatar</w:t>
      </w:r>
      <w:proofErr w:type="spellEnd"/>
      <w:r w:rsidR="000E539F" w:rsidRPr="006F7344">
        <w:rPr>
          <w:rFonts w:ascii="Times New Roman" w:hAnsi="Times New Roman" w:cs="Times New Roman"/>
          <w:color w:val="252525"/>
          <w:szCs w:val="24"/>
          <w:lang w:eastAsia="en-GB" w:bidi="ar-SA"/>
          <w14:ligatures w14:val="none"/>
          <w14:numSpacing w14:val="default"/>
        </w:rPr>
        <w:t xml:space="preserve">, or someone who insults Islam, such as </w:t>
      </w:r>
      <w:proofErr w:type="spellStart"/>
      <w:r w:rsidR="000E539F" w:rsidRPr="006F7344">
        <w:rPr>
          <w:rFonts w:ascii="Times New Roman" w:hAnsi="Times New Roman" w:cs="Times New Roman"/>
          <w:color w:val="252525"/>
          <w:szCs w:val="24"/>
          <w:lang w:eastAsia="en-GB" w:bidi="ar-SA"/>
          <w14:ligatures w14:val="none"/>
          <w14:numSpacing w14:val="default"/>
        </w:rPr>
        <w:t>Ahok</w:t>
      </w:r>
      <w:proofErr w:type="spellEnd"/>
      <w:r w:rsidR="000E539F" w:rsidRPr="006F7344">
        <w:rPr>
          <w:rFonts w:ascii="Times New Roman" w:hAnsi="Times New Roman" w:cs="Times New Roman"/>
          <w:color w:val="252525"/>
          <w:szCs w:val="24"/>
          <w:lang w:eastAsia="en-GB" w:bidi="ar-SA"/>
          <w14:ligatures w14:val="none"/>
          <w14:numSpacing w14:val="default"/>
        </w:rPr>
        <w:t xml:space="preserve"> or </w:t>
      </w:r>
      <w:proofErr w:type="spellStart"/>
      <w:r w:rsidR="000E539F" w:rsidRPr="006F7344">
        <w:rPr>
          <w:rFonts w:ascii="Times New Roman" w:hAnsi="Times New Roman" w:cs="Times New Roman"/>
          <w:color w:val="252525"/>
          <w:szCs w:val="24"/>
          <w:lang w:eastAsia="en-GB" w:bidi="ar-SA"/>
          <w14:ligatures w14:val="none"/>
          <w14:numSpacing w14:val="default"/>
        </w:rPr>
        <w:t>Meiliana</w:t>
      </w:r>
      <w:proofErr w:type="spellEnd"/>
      <w:r w:rsidR="000E539F" w:rsidRPr="006F7344">
        <w:rPr>
          <w:rFonts w:ascii="Times New Roman" w:hAnsi="Times New Roman" w:cs="Times New Roman"/>
          <w:color w:val="252525"/>
          <w:szCs w:val="24"/>
          <w:lang w:eastAsia="en-GB" w:bidi="ar-SA"/>
          <w14:ligatures w14:val="none"/>
          <w14:numSpacing w14:val="default"/>
        </w:rPr>
        <w:t>.</w:t>
      </w:r>
      <w:r w:rsidR="000E539F" w:rsidRPr="006F7344">
        <w:t xml:space="preserve"> In fact, the practice of violence by the FPI has not received solid response by law enforcers (the police), even though the principal of action of </w:t>
      </w:r>
      <w:r w:rsidR="000E539F" w:rsidRPr="006F7344">
        <w:rPr>
          <w:i/>
          <w:iCs/>
        </w:rPr>
        <w:t xml:space="preserve">Main Hakim </w:t>
      </w:r>
      <w:proofErr w:type="spellStart"/>
      <w:r w:rsidR="000E539F" w:rsidRPr="006F7344">
        <w:rPr>
          <w:i/>
          <w:iCs/>
        </w:rPr>
        <w:t>Sendiri</w:t>
      </w:r>
      <w:proofErr w:type="spellEnd"/>
      <w:r w:rsidR="000E539F" w:rsidRPr="006F7344">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6F7344" w:rsidRDefault="00D320B1" w:rsidP="00A408D1">
      <w:pPr>
        <w:pStyle w:val="Heading2"/>
        <w:numPr>
          <w:ilvl w:val="1"/>
          <w:numId w:val="21"/>
        </w:numPr>
        <w:ind w:left="432"/>
      </w:pPr>
      <w:bookmarkStart w:id="200" w:name="_Toc118302787"/>
      <w:bookmarkStart w:id="201" w:name="_Toc121200596"/>
      <w:r w:rsidRPr="006F7344">
        <w:rPr>
          <w:i/>
          <w:iCs/>
        </w:rPr>
        <w:t xml:space="preserve">Main Hakim </w:t>
      </w:r>
      <w:proofErr w:type="spellStart"/>
      <w:r w:rsidRPr="006F7344">
        <w:rPr>
          <w:i/>
          <w:iCs/>
        </w:rPr>
        <w:t>Sendiri</w:t>
      </w:r>
      <w:proofErr w:type="spellEnd"/>
      <w:r w:rsidRPr="006F7344">
        <w:t xml:space="preserve"> and </w:t>
      </w:r>
      <w:r w:rsidR="009F12F4" w:rsidRPr="006F7344">
        <w:t>t</w:t>
      </w:r>
      <w:r w:rsidR="0089664F" w:rsidRPr="006F7344">
        <w:t>he Rise of Populism of Islam</w:t>
      </w:r>
      <w:bookmarkEnd w:id="200"/>
      <w:bookmarkEnd w:id="201"/>
    </w:p>
    <w:p w14:paraId="0AD4DFE2" w14:textId="2432B4EF" w:rsidR="00A408D1" w:rsidRPr="006F7344" w:rsidRDefault="00A408D1" w:rsidP="00651B28">
      <w:pPr>
        <w:pStyle w:val="ParagraphafSubheader"/>
        <w:rPr>
          <w:lang w:eastAsia="en-GB" w:bidi="ar-SA"/>
        </w:rPr>
      </w:pPr>
      <w:r w:rsidRPr="006F7344">
        <w:rPr>
          <w:lang w:eastAsia="en-GB" w:bidi="ar-SA"/>
        </w:rPr>
        <w:t>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6F7344" w:rsidRDefault="00A408D1" w:rsidP="00651B28">
      <w:pPr>
        <w:pStyle w:val="ParagraphNormal"/>
        <w:rPr>
          <w:lang w:eastAsia="en-GB" w:bidi="ar-SA"/>
        </w:rPr>
      </w:pPr>
      <w:r w:rsidRPr="006F7344">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6F7344" w:rsidRDefault="00A408D1" w:rsidP="00651B28">
      <w:pPr>
        <w:pStyle w:val="ParagraphNormal"/>
        <w:rPr>
          <w:lang w:eastAsia="en-GB" w:bidi="ar-SA"/>
        </w:rPr>
      </w:pPr>
      <w:r w:rsidRPr="006F7344">
        <w:rPr>
          <w:lang w:eastAsia="en-GB" w:bidi="ar-SA"/>
        </w:rPr>
        <w:lastRenderedPageBreak/>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1211BF0E" w:rsidR="00A408D1" w:rsidRPr="006F7344" w:rsidRDefault="00A408D1" w:rsidP="00651B28">
      <w:pPr>
        <w:pStyle w:val="ParagraphNormal"/>
        <w:rPr>
          <w:lang w:eastAsia="en-GB" w:bidi="ar-SA"/>
        </w:rPr>
      </w:pPr>
      <w:r w:rsidRPr="006F7344">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without promoting it." The stigma of heresy continues to be pinned on minority groups if the religious teachings they believe to be the truth are considered contrary to the main religious teachings adopted in Indonesia. This is the main reason for declaring </w:t>
      </w:r>
      <w:r w:rsidRPr="006F7344">
        <w:rPr>
          <w:i/>
          <w:iCs/>
          <w:lang w:eastAsia="en-GB" w:bidi="ar-SA"/>
        </w:rPr>
        <w:t xml:space="preserve">Ahmadiyya </w:t>
      </w:r>
      <w:r w:rsidRPr="006F7344">
        <w:rPr>
          <w:lang w:eastAsia="en-GB" w:bidi="ar-SA"/>
        </w:rPr>
        <w:t xml:space="preserve">and </w:t>
      </w:r>
      <w:proofErr w:type="spellStart"/>
      <w:r w:rsidRPr="006F7344">
        <w:rPr>
          <w:i/>
          <w:iCs/>
          <w:lang w:eastAsia="en-GB" w:bidi="ar-SA"/>
        </w:rPr>
        <w:t>Gafatar</w:t>
      </w:r>
      <w:proofErr w:type="spellEnd"/>
      <w:r w:rsidRPr="006F7344">
        <w:rPr>
          <w:i/>
          <w:iCs/>
          <w:lang w:eastAsia="en-GB" w:bidi="ar-SA"/>
        </w:rPr>
        <w:t xml:space="preserve"> </w:t>
      </w:r>
      <w:r w:rsidRPr="006F7344">
        <w:rPr>
          <w:lang w:eastAsia="en-GB" w:bidi="ar-SA"/>
        </w:rPr>
        <w:t xml:space="preserve">as heretical religions. MUI is a semi-government agency. It is not a law-forming institution, nor is it an institution that sits in the executive ranks. However, the MUI was given the authority to act as a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w:t>
      </w:r>
      <w:proofErr w:type="spellStart"/>
      <w:r w:rsidRPr="006F7344">
        <w:rPr>
          <w:lang w:eastAsia="en-GB" w:bidi="ar-SA"/>
        </w:rPr>
        <w:t>Assyaukanie</w:t>
      </w:r>
      <w:proofErr w:type="spellEnd"/>
      <w:r w:rsidRPr="006F7344">
        <w:rPr>
          <w:lang w:eastAsia="en-GB" w:bidi="ar-SA"/>
        </w:rPr>
        <w:t xml:space="preserve">, heresy is derived from theological terms. </w:t>
      </w:r>
      <w:proofErr w:type="spellStart"/>
      <w:r w:rsidRPr="006F7344">
        <w:rPr>
          <w:lang w:eastAsia="en-GB" w:bidi="ar-SA"/>
        </w:rPr>
        <w:t>Ma'ruf</w:t>
      </w:r>
      <w:proofErr w:type="spellEnd"/>
      <w:r w:rsidRPr="006F7344">
        <w:rPr>
          <w:lang w:eastAsia="en-GB" w:bidi="ar-SA"/>
        </w:rPr>
        <w:t xml:space="preserve"> Amin, a former MUI chairperson, said that a belief or religion is considered heretical if it covers one of the </w:t>
      </w:r>
      <w:r w:rsidRPr="006F7344">
        <w:rPr>
          <w:lang w:eastAsia="en-GB" w:bidi="ar-SA"/>
        </w:rPr>
        <w:lastRenderedPageBreak/>
        <w:t>ten criteria of heresy, such as denying the principles of faith or believing or following a belief that is not in line with the argumentation from the Holy Qur'an and the Prophetic Traditions (</w:t>
      </w:r>
      <w:proofErr w:type="spellStart"/>
      <w:r w:rsidRPr="006F7344">
        <w:rPr>
          <w:lang w:eastAsia="en-GB" w:bidi="ar-SA"/>
        </w:rPr>
        <w:t>dalil</w:t>
      </w:r>
      <w:proofErr w:type="spellEnd"/>
      <w:r w:rsidRPr="006F7344">
        <w:rPr>
          <w:lang w:eastAsia="en-GB" w:bidi="ar-SA"/>
        </w:rPr>
        <w:t xml:space="preserve"> </w:t>
      </w:r>
      <w:proofErr w:type="spellStart"/>
      <w:r w:rsidRPr="006F7344">
        <w:rPr>
          <w:lang w:eastAsia="en-GB" w:bidi="ar-SA"/>
        </w:rPr>
        <w:t>syar'i</w:t>
      </w:r>
      <w:proofErr w:type="spellEnd"/>
      <w:r w:rsidRPr="006F7344">
        <w:rPr>
          <w:lang w:eastAsia="en-GB" w:bidi="ar-SA"/>
        </w:rPr>
        <w:t>).</w:t>
      </w:r>
      <w:r w:rsidR="0089664F" w:rsidRPr="00E82028">
        <w:rPr>
          <w:rStyle w:val="FootnoteReference"/>
        </w:rPr>
        <w:footnoteReference w:id="301"/>
      </w:r>
    </w:p>
    <w:p w14:paraId="2DE8AC61" w14:textId="77777777" w:rsidR="00A408D1" w:rsidRPr="006F7344" w:rsidRDefault="00A408D1" w:rsidP="00651B28">
      <w:pPr>
        <w:pStyle w:val="ParagraphNormal"/>
      </w:pPr>
      <w:r w:rsidRPr="006F7344">
        <w:t xml:space="preserve">In the case of </w:t>
      </w:r>
      <w:r w:rsidRPr="006F7344">
        <w:rPr>
          <w:i/>
          <w:iCs/>
        </w:rPr>
        <w:t>Ahmadiyya</w:t>
      </w:r>
      <w:r w:rsidRPr="006F7344">
        <w:t xml:space="preserve"> and </w:t>
      </w:r>
      <w:proofErr w:type="spellStart"/>
      <w:r w:rsidRPr="006F7344">
        <w:rPr>
          <w:i/>
          <w:iCs/>
        </w:rPr>
        <w:t>Gafatar</w:t>
      </w:r>
      <w:proofErr w:type="spellEnd"/>
      <w:r w:rsidRPr="006F7344">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4BA56F31" w14:textId="77777777" w:rsidR="00A408D1" w:rsidRPr="006F7344" w:rsidRDefault="00A408D1" w:rsidP="00734F87">
      <w:pPr>
        <w:pStyle w:val="ParagraphNormal"/>
      </w:pPr>
      <w:r w:rsidRPr="006F7344">
        <w:t>The IABL limits the right to religious freedom in both internal and external forums. Indonesia's blasphemy law has a purpose: to protect the established religion.</w:t>
      </w:r>
      <w:r w:rsidR="0089664F" w:rsidRPr="00E82028">
        <w:rPr>
          <w:rStyle w:val="FootnoteReference"/>
        </w:rPr>
        <w:footnoteReference w:id="302"/>
      </w:r>
      <w:r w:rsidR="0089664F" w:rsidRPr="006F7344">
        <w:t xml:space="preserve"> </w:t>
      </w:r>
      <w:r w:rsidRPr="006F7344">
        <w:rPr>
          <w:rFonts w:ascii="Times New Roman" w:hAnsi="Times New Roman" w:cs="Times New Roman"/>
          <w:szCs w:val="24"/>
          <w:lang w:eastAsia="en-GB" w:bidi="ar-SA"/>
          <w14:ligatures w14:val="none"/>
          <w14:numSpacing w14:val="default"/>
        </w:rPr>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004B621F" w14:textId="66FFF6C8" w:rsidR="00A408D1" w:rsidRPr="006F7344" w:rsidRDefault="0089664F" w:rsidP="00734F87">
      <w:pPr>
        <w:pStyle w:val="ParagraphNormal"/>
        <w:rPr>
          <w:rFonts w:ascii="Times New Roman" w:hAnsi="Times New Roman" w:cs="Times New Roman"/>
          <w:szCs w:val="24"/>
          <w:lang w:eastAsia="en-GB" w:bidi="ar-SA"/>
          <w14:ligatures w14:val="none"/>
          <w14:numSpacing w14:val="default"/>
        </w:rPr>
      </w:pPr>
      <w:r w:rsidRPr="006F7344">
        <w:t>As mentioned earlier, the reason behind the enactment of the Law No. 1/PNPS/1965</w:t>
      </w:r>
      <w:r w:rsidRPr="00E82028">
        <w:rPr>
          <w:rStyle w:val="FootnoteReference"/>
        </w:rPr>
        <w:footnoteReference w:id="303"/>
      </w:r>
      <w:r w:rsidRPr="006F7344">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w:t>
      </w:r>
      <w:r w:rsidRPr="006F7344">
        <w:lastRenderedPageBreak/>
        <w:t>1956, the government of Indonesia recognized five religions that are Islam, Christian Protestant, Catholic, Hinduism, Buddhism.</w:t>
      </w:r>
      <w:r w:rsidRPr="00E82028">
        <w:rPr>
          <w:rStyle w:val="FootnoteReference"/>
        </w:rPr>
        <w:footnoteReference w:id="304"/>
      </w:r>
      <w:r w:rsidRPr="006F7344">
        <w:t xml:space="preserve"> </w:t>
      </w:r>
      <w:r w:rsidR="00A408D1" w:rsidRPr="006F7344">
        <w:rPr>
          <w:rFonts w:ascii="Times New Roman" w:hAnsi="Times New Roman" w:cs="Times New Roman"/>
          <w:szCs w:val="24"/>
          <w:lang w:eastAsia="en-GB" w:bidi="ar-SA"/>
          <w14:ligatures w14:val="none"/>
          <w14:numSpacing w14:val="default"/>
        </w:rPr>
        <w:t>However, it does not mean the government bans other beliefs such as Baha'i, Shinto, Jewish, and many other religions. After the Reformation Era, under the President Gus Dur administration, those five acknowledged religions became six by adding Confucianism.</w:t>
      </w:r>
      <w:r w:rsidRPr="00E82028">
        <w:rPr>
          <w:rStyle w:val="FootnoteReference"/>
        </w:rPr>
        <w:footnoteReference w:id="305"/>
      </w:r>
    </w:p>
    <w:p w14:paraId="70D87368" w14:textId="77777777" w:rsidR="00A408D1" w:rsidRPr="006F7344" w:rsidRDefault="00A408D1" w:rsidP="00734F87">
      <w:pPr>
        <w:pStyle w:val="ParagraphNormal"/>
        <w:rPr>
          <w:color w:val="252525"/>
        </w:rPr>
      </w:pPr>
      <w:r w:rsidRPr="006F7344">
        <w:rPr>
          <w:rFonts w:ascii="Times New Roman" w:hAnsi="Times New Roman" w:cs="Times New Roman"/>
          <w:szCs w:val="24"/>
          <w:lang w:eastAsia="en-GB" w:bidi="ar-SA"/>
          <w14:ligatures w14:val="none"/>
          <w14:numSpacing w14:val="default"/>
        </w:rPr>
        <w:t>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w:t>
      </w:r>
      <w:r w:rsidR="0089664F" w:rsidRPr="00E82028">
        <w:rPr>
          <w:rStyle w:val="FootnoteReference"/>
        </w:rPr>
        <w:footnoteReference w:id="306"/>
      </w:r>
      <w:r w:rsidR="0089664F" w:rsidRPr="006F7344">
        <w:t xml:space="preserve"> </w:t>
      </w:r>
      <w:r w:rsidRPr="006F7344">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6F7344">
        <w:rPr>
          <w:rFonts w:ascii="Times New Roman" w:hAnsi="Times New Roman" w:cs="Times New Roman"/>
          <w:color w:val="252525"/>
          <w:szCs w:val="24"/>
          <w:lang w:eastAsia="en-GB" w:bidi="ar-SA"/>
          <w14:ligatures w14:val="none"/>
          <w14:numSpacing w14:val="default"/>
        </w:rPr>
        <w:t>Sarekat</w:t>
      </w:r>
      <w:proofErr w:type="spellEnd"/>
      <w:r w:rsidRPr="006F7344">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77777777" w:rsidR="00A408D1" w:rsidRPr="006F7344" w:rsidRDefault="00A408D1" w:rsidP="00734F87">
      <w:pPr>
        <w:pStyle w:val="ParagraphNormal"/>
        <w:rPr>
          <w:color w:val="252525"/>
        </w:rPr>
      </w:pPr>
      <w:r w:rsidRPr="006F7344">
        <w:rPr>
          <w:rFonts w:ascii="Times New Roman" w:hAnsi="Times New Roman" w:cs="Times New Roman"/>
          <w:color w:val="252525"/>
          <w:szCs w:val="24"/>
          <w:lang w:eastAsia="en-GB" w:bidi="ar-SA"/>
          <w14:ligatures w14:val="none"/>
          <w14:numSpacing w14:val="default"/>
        </w:rPr>
        <w:lastRenderedPageBreak/>
        <w:t xml:space="preserve">The </w:t>
      </w:r>
      <w:proofErr w:type="spellStart"/>
      <w:r w:rsidRPr="006F7344">
        <w:rPr>
          <w:rFonts w:ascii="Times New Roman" w:hAnsi="Times New Roman" w:cs="Times New Roman"/>
          <w:color w:val="252525"/>
          <w:szCs w:val="24"/>
          <w:lang w:eastAsia="en-GB" w:bidi="ar-SA"/>
          <w14:ligatures w14:val="none"/>
          <w14:numSpacing w14:val="default"/>
        </w:rPr>
        <w:t>Soeharto</w:t>
      </w:r>
      <w:proofErr w:type="spellEnd"/>
      <w:r w:rsidRPr="006F7344">
        <w:rPr>
          <w:rFonts w:ascii="Times New Roman" w:hAnsi="Times New Roman" w:cs="Times New Roman"/>
          <w:color w:val="252525"/>
          <w:szCs w:val="24"/>
          <w:lang w:eastAsia="en-GB" w:bidi="ar-SA"/>
          <w14:ligatures w14:val="none"/>
          <w14:numSpacing w14:val="default"/>
        </w:rPr>
        <w:t xml:space="preserve"> Administration kept the IABL in place during the new order period because </w:t>
      </w:r>
      <w:proofErr w:type="spellStart"/>
      <w:r w:rsidRPr="006F7344">
        <w:rPr>
          <w:rFonts w:ascii="Times New Roman" w:hAnsi="Times New Roman" w:cs="Times New Roman"/>
          <w:color w:val="252525"/>
          <w:szCs w:val="24"/>
          <w:lang w:eastAsia="en-GB" w:bidi="ar-SA"/>
          <w14:ligatures w14:val="none"/>
          <w14:numSpacing w14:val="default"/>
        </w:rPr>
        <w:t>Soeharto</w:t>
      </w:r>
      <w:proofErr w:type="spellEnd"/>
      <w:r w:rsidRPr="006F7344">
        <w:rPr>
          <w:rFonts w:ascii="Times New Roman" w:hAnsi="Times New Roman" w:cs="Times New Roman"/>
          <w:color w:val="252525"/>
          <w:szCs w:val="24"/>
          <w:lang w:eastAsia="en-GB" w:bidi="ar-SA"/>
          <w14:ligatures w14:val="none"/>
          <w14:numSpacing w14:val="default"/>
        </w:rPr>
        <w:t xml:space="preserve">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82028">
        <w:rPr>
          <w:rStyle w:val="FootnoteReference"/>
        </w:rPr>
        <w:footnoteReference w:id="307"/>
      </w:r>
      <w:r w:rsidR="0036349F" w:rsidRPr="006F7344">
        <w:t xml:space="preserve"> </w:t>
      </w:r>
      <w:bookmarkStart w:id="202" w:name="_Toc118302788"/>
    </w:p>
    <w:p w14:paraId="310A7E95"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lastRenderedPageBreak/>
        <w:t xml:space="preserve">Compared to the </w:t>
      </w:r>
      <w:proofErr w:type="spellStart"/>
      <w:r w:rsidRPr="006F7344">
        <w:rPr>
          <w:rFonts w:ascii="Times New Roman" w:hAnsi="Times New Roman" w:cs="Times New Roman"/>
          <w:color w:val="252525"/>
          <w:szCs w:val="24"/>
          <w:lang w:eastAsia="en-GB" w:bidi="ar-SA"/>
          <w14:ligatures w14:val="none"/>
          <w14:numSpacing w14:val="default"/>
        </w:rPr>
        <w:t>Ahok</w:t>
      </w:r>
      <w:proofErr w:type="spellEnd"/>
      <w:r w:rsidRPr="006F7344">
        <w:rPr>
          <w:rFonts w:ascii="Times New Roman" w:hAnsi="Times New Roman" w:cs="Times New Roman"/>
          <w:color w:val="252525"/>
          <w:szCs w:val="24"/>
          <w:lang w:eastAsia="en-GB" w:bidi="ar-SA"/>
          <w14:ligatures w14:val="none"/>
          <w14:numSpacing w14:val="default"/>
        </w:rPr>
        <w:t xml:space="preserve">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w:t>
      </w:r>
      <w:r w:rsidRPr="006F7344">
        <w:rPr>
          <w:rFonts w:ascii="Times New Roman" w:hAnsi="Times New Roman" w:cs="Times New Roman"/>
          <w:color w:val="252525"/>
          <w:szCs w:val="24"/>
          <w:lang w:eastAsia="en-GB" w:bidi="ar-SA"/>
          <w14:ligatures w14:val="none"/>
          <w14:numSpacing w14:val="default"/>
        </w:rPr>
        <w:lastRenderedPageBreak/>
        <w:t>group has been confirmed in various public policies that were manufactured in various regions.</w:t>
      </w:r>
    </w:p>
    <w:p w14:paraId="29A3F7DA" w14:textId="7428364F" w:rsidR="0036349F" w:rsidRPr="006F7344" w:rsidRDefault="0036349F" w:rsidP="00A408D1">
      <w:pPr>
        <w:pStyle w:val="Heading2"/>
        <w:numPr>
          <w:ilvl w:val="1"/>
          <w:numId w:val="21"/>
        </w:numPr>
        <w:ind w:left="432"/>
      </w:pPr>
      <w:bookmarkStart w:id="203" w:name="_Toc121200597"/>
      <w:r w:rsidRPr="006F7344">
        <w:t>Conclusion</w:t>
      </w:r>
      <w:bookmarkEnd w:id="202"/>
      <w:bookmarkEnd w:id="203"/>
    </w:p>
    <w:p w14:paraId="08DA1530" w14:textId="77777777" w:rsidR="00A408D1" w:rsidRPr="006F7344" w:rsidRDefault="00A408D1" w:rsidP="00734F87">
      <w:pPr>
        <w:pStyle w:val="ParagraphafSubheader"/>
        <w:rPr>
          <w:lang w:eastAsia="en-GB" w:bidi="ar-SA"/>
        </w:rPr>
      </w:pPr>
      <w:r w:rsidRPr="006F7344">
        <w:rPr>
          <w:lang w:eastAsia="en-GB" w:bidi="ar-SA"/>
        </w:rPr>
        <w:t>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religious teachings as crimes. Godly nationalism has been defined narrowly, where the state only protects established religions "adhered to in Indonesia" and can punish religions or religious teachings that contradict the main teachings of established religions. This narrow meaning of "Godly Nationalism"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77777777" w:rsidR="00A408D1" w:rsidRPr="006F7344" w:rsidRDefault="00A408D1" w:rsidP="00734F87">
      <w:pPr>
        <w:pStyle w:val="ParagraphNormal"/>
        <w:rPr>
          <w:lang w:eastAsia="en-GB" w:bidi="ar-SA"/>
        </w:rPr>
      </w:pPr>
      <w:r w:rsidRPr="006F7344">
        <w:rPr>
          <w:lang w:eastAsia="en-GB" w:bidi="ar-SA"/>
        </w:rPr>
        <w:t xml:space="preserve">Islamic populism is rising along with the failure of democracy in Indonesia. The democracy index is decreasing, nationalist parties are involved in corruption, and people's welfare is low (the poverty rate is increasing). The Islamic Party cooperates with </w:t>
      </w:r>
      <w:proofErr w:type="spellStart"/>
      <w:r w:rsidRPr="006F7344">
        <w:rPr>
          <w:lang w:eastAsia="en-GB" w:bidi="ar-SA"/>
        </w:rPr>
        <w:t>hardline</w:t>
      </w:r>
      <w:proofErr w:type="spellEnd"/>
      <w:r w:rsidRPr="006F7344">
        <w:rPr>
          <w:lang w:eastAsia="en-GB" w:bidi="ar-SA"/>
        </w:rPr>
        <w:t xml:space="preserve"> Islamist groups in the opposition. Strengthening the Blasphemy Law as a result of Growing Islamic </w:t>
      </w:r>
      <w:proofErr w:type="spellStart"/>
      <w:r w:rsidRPr="006F7344">
        <w:rPr>
          <w:lang w:eastAsia="en-GB" w:bidi="ar-SA"/>
        </w:rPr>
        <w:t>PopulismModerate</w:t>
      </w:r>
      <w:proofErr w:type="spellEnd"/>
      <w:r w:rsidRPr="006F7344">
        <w:rPr>
          <w:lang w:eastAsia="en-GB" w:bidi="ar-SA"/>
        </w:rPr>
        <w:t xml:space="preserv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77777777" w:rsidR="00A408D1" w:rsidRPr="006F7344" w:rsidRDefault="00A408D1" w:rsidP="00734F87">
      <w:pPr>
        <w:pStyle w:val="ParagraphNormal"/>
        <w:rPr>
          <w:lang w:eastAsia="en-GB" w:bidi="ar-SA"/>
        </w:rPr>
      </w:pPr>
      <w:r w:rsidRPr="006F7344">
        <w:rPr>
          <w:lang w:eastAsia="en-GB" w:bidi="ar-SA"/>
        </w:rPr>
        <w:t xml:space="preserve">Unlike the </w:t>
      </w:r>
      <w:proofErr w:type="spellStart"/>
      <w:r w:rsidRPr="006F7344">
        <w:rPr>
          <w:lang w:eastAsia="en-GB" w:bidi="ar-SA"/>
        </w:rPr>
        <w:t>Ahok</w:t>
      </w:r>
      <w:proofErr w:type="spellEnd"/>
      <w:r w:rsidRPr="006F7344">
        <w:rPr>
          <w:lang w:eastAsia="en-GB" w:bidi="ar-SA"/>
        </w:rPr>
        <w:t xml:space="preserve"> case, which has a political undertone, the Ahmadiyya case is distinct from other blasphemy cases in </w:t>
      </w:r>
      <w:proofErr w:type="spellStart"/>
      <w:r w:rsidRPr="006F7344">
        <w:rPr>
          <w:lang w:eastAsia="en-GB" w:bidi="ar-SA"/>
        </w:rPr>
        <w:t>Indonesia.The</w:t>
      </w:r>
      <w:proofErr w:type="spellEnd"/>
      <w:r w:rsidRPr="006F7344">
        <w:rPr>
          <w:lang w:eastAsia="en-GB" w:bidi="ar-SA"/>
        </w:rPr>
        <w:t xml:space="preserve"> Ahmadiyya can be classified as a splinter Islamic group. In the case of </w:t>
      </w:r>
      <w:proofErr w:type="spellStart"/>
      <w:r w:rsidRPr="006F7344">
        <w:rPr>
          <w:lang w:eastAsia="en-GB" w:bidi="ar-SA"/>
        </w:rPr>
        <w:t>Ahok</w:t>
      </w:r>
      <w:proofErr w:type="spellEnd"/>
      <w:r w:rsidRPr="006F7344">
        <w:rPr>
          <w:lang w:eastAsia="en-GB" w:bidi="ar-SA"/>
        </w:rPr>
        <w:t xml:space="preserve">, </w:t>
      </w:r>
      <w:proofErr w:type="spellStart"/>
      <w:r w:rsidRPr="006F7344">
        <w:rPr>
          <w:lang w:eastAsia="en-GB" w:bidi="ar-SA"/>
        </w:rPr>
        <w:t>Ahok</w:t>
      </w:r>
      <w:proofErr w:type="spellEnd"/>
      <w:r w:rsidRPr="006F7344">
        <w:rPr>
          <w:lang w:eastAsia="en-GB" w:bidi="ar-SA"/>
        </w:rPr>
        <w:t xml:space="preserve"> is a member of the Christian religion, which is one of the religions that has received recognition as an official religion in Indonesia. However, Ahmadiyya is categorized as heresy because it is not </w:t>
      </w:r>
      <w:r w:rsidRPr="006F7344">
        <w:rPr>
          <w:lang w:eastAsia="en-GB" w:bidi="ar-SA"/>
        </w:rPr>
        <w:lastRenderedPageBreak/>
        <w:t xml:space="preserve">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w:t>
      </w:r>
      <w:proofErr w:type="spellStart"/>
      <w:r w:rsidRPr="006F7344">
        <w:rPr>
          <w:lang w:eastAsia="en-GB" w:bidi="ar-SA"/>
        </w:rPr>
        <w:t>Gafatar</w:t>
      </w:r>
      <w:proofErr w:type="spellEnd"/>
      <w:r w:rsidRPr="006F7344">
        <w:rPr>
          <w:lang w:eastAsia="en-GB" w:bidi="ar-SA"/>
        </w:rPr>
        <w:t>.</w:t>
      </w:r>
    </w:p>
    <w:p w14:paraId="6CFE1D3E" w14:textId="77777777" w:rsidR="00A408D1" w:rsidRPr="006F7344" w:rsidRDefault="00A408D1" w:rsidP="00734F87">
      <w:pPr>
        <w:pStyle w:val="ParagraphNormal"/>
        <w:rPr>
          <w:lang w:eastAsia="en-GB" w:bidi="ar-SA"/>
        </w:rPr>
      </w:pPr>
      <w:r w:rsidRPr="006F7344">
        <w:rPr>
          <w:lang w:eastAsia="en-GB" w:bidi="ar-SA"/>
        </w:rPr>
        <w:t xml:space="preserve">The growth of the </w:t>
      </w:r>
      <w:r w:rsidRPr="006F7344">
        <w:rPr>
          <w:i/>
          <w:iCs/>
          <w:lang w:eastAsia="en-GB" w:bidi="ar-SA"/>
        </w:rPr>
        <w:t xml:space="preserve">Main Hakim </w:t>
      </w:r>
      <w:proofErr w:type="spellStart"/>
      <w:r w:rsidRPr="006F7344">
        <w:rPr>
          <w:i/>
          <w:iCs/>
          <w:lang w:eastAsia="en-GB" w:bidi="ar-SA"/>
        </w:rPr>
        <w:t>Sendiri</w:t>
      </w:r>
      <w:proofErr w:type="spellEnd"/>
      <w:r w:rsidRPr="006F7344">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4A09974C" w:rsidR="0036349F" w:rsidRPr="006F7344" w:rsidRDefault="00A408D1" w:rsidP="00734F87">
      <w:pPr>
        <w:pStyle w:val="ParagraphNormal"/>
        <w:rPr>
          <w:lang w:eastAsia="en-GB" w:bidi="ar-SA"/>
        </w:rPr>
      </w:pPr>
      <w:r w:rsidRPr="006F7344">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continue to be issued by the state to interfere in the religious affairs of citizens and determine the right religions and wrong religions. In such a position, the existence of the anti-defamation law continues to receive requests to be maintained. In the end, the majority religion became a popular religion, which determined the social life of the </w:t>
      </w:r>
      <w:r w:rsidR="0036349F" w:rsidRPr="006F7344">
        <w:t>community.</w:t>
      </w:r>
    </w:p>
    <w:p w14:paraId="57001E72" w14:textId="77777777" w:rsidR="00797866" w:rsidRPr="006F7344" w:rsidRDefault="00797866" w:rsidP="00A408D1">
      <w:pPr>
        <w:spacing w:line="360" w:lineRule="auto"/>
        <w:sectPr w:rsidR="00797866" w:rsidRPr="006F7344" w:rsidSect="00BD72D4">
          <w:headerReference w:type="even" r:id="rId42"/>
          <w:pgSz w:w="11906" w:h="16838" w:code="9"/>
          <w:pgMar w:top="2131" w:right="1411" w:bottom="1411" w:left="2131" w:header="1411" w:footer="706" w:gutter="0"/>
          <w:cols w:space="708"/>
          <w:docGrid w:linePitch="360"/>
        </w:sectPr>
      </w:pPr>
    </w:p>
    <w:p w14:paraId="146C37CC" w14:textId="5C81CD4C" w:rsidR="005D7428" w:rsidRPr="006F7344" w:rsidRDefault="005D7428" w:rsidP="009A35F1">
      <w:pPr>
        <w:rPr>
          <w:cs/>
        </w:rPr>
        <w:sectPr w:rsidR="005D7428" w:rsidRPr="006F7344" w:rsidSect="00BD72D4">
          <w:pgSz w:w="11906" w:h="16838" w:code="9"/>
          <w:pgMar w:top="2131" w:right="1411" w:bottom="1411" w:left="2131" w:header="1411" w:footer="706" w:gutter="0"/>
          <w:cols w:space="708"/>
          <w:docGrid w:linePitch="360"/>
        </w:sectPr>
      </w:pPr>
    </w:p>
    <w:p w14:paraId="17026F89" w14:textId="4D3917DE" w:rsidR="008C13BA" w:rsidRPr="006F7344" w:rsidRDefault="005D7428" w:rsidP="005D7428">
      <w:pPr>
        <w:pStyle w:val="CHAPsStyle14ptBoldCentered"/>
      </w:pPr>
      <w:bookmarkStart w:id="204" w:name="_Toc118302789"/>
      <w:bookmarkStart w:id="205" w:name="_Toc121200598"/>
      <w:r w:rsidRPr="006F7344">
        <w:lastRenderedPageBreak/>
        <w:t>CHAPTER VI</w:t>
      </w:r>
      <w:r w:rsidR="00F12B6B" w:rsidRPr="006F7344">
        <w:t xml:space="preserve"> </w:t>
      </w:r>
      <w:r w:rsidR="009B0952">
        <w:br/>
      </w:r>
      <w:r w:rsidRPr="006F7344">
        <w:t>A PSEUDO SECULAR STATE UNDER ANTI-BLASPHEMY LAW REGIME HARVEST AN ILUSSION OF RELIGIOUS FREEDOM</w:t>
      </w:r>
      <w:bookmarkEnd w:id="204"/>
      <w:bookmarkEnd w:id="205"/>
    </w:p>
    <w:p w14:paraId="5EBAC798" w14:textId="77777777" w:rsidR="005D7428" w:rsidRPr="006F7344"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6F7344" w:rsidRDefault="003C0C0F" w:rsidP="003C0C0F">
      <w:pPr>
        <w:pStyle w:val="Heading2"/>
        <w:numPr>
          <w:ilvl w:val="0"/>
          <w:numId w:val="0"/>
        </w:numPr>
        <w:ind w:left="432" w:hanging="432"/>
      </w:pPr>
      <w:bookmarkStart w:id="206" w:name="_Toc118302790"/>
      <w:bookmarkStart w:id="207" w:name="_Toc121200599"/>
      <w:r w:rsidRPr="006F7344">
        <w:t xml:space="preserve">6.1 </w:t>
      </w:r>
      <w:r w:rsidR="005D7428" w:rsidRPr="006F7344">
        <w:t>Introduction</w:t>
      </w:r>
      <w:bookmarkEnd w:id="206"/>
      <w:bookmarkEnd w:id="207"/>
    </w:p>
    <w:p w14:paraId="72DBAEFE" w14:textId="77777777" w:rsidR="009F12F4" w:rsidRPr="006F7344" w:rsidRDefault="009F12F4" w:rsidP="001740C4">
      <w:pPr>
        <w:pStyle w:val="ParagraphNormal"/>
      </w:pPr>
      <w:r w:rsidRPr="006F7344">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6F7344">
        <w:t>Proselytism</w:t>
      </w:r>
      <w:proofErr w:type="spellEnd"/>
      <w:r w:rsidRPr="006F7344">
        <w:t xml:space="preserve"> Law. In Austria and Belgium, only a few religions were recognized as official, while others were not.</w:t>
      </w:r>
    </w:p>
    <w:p w14:paraId="16A8A012" w14:textId="583B9FA3" w:rsidR="001740C4" w:rsidRPr="006F7344" w:rsidRDefault="001740C4" w:rsidP="001740C4">
      <w:pPr>
        <w:pStyle w:val="ParagraphNormal"/>
      </w:pPr>
      <w:r w:rsidRPr="006F7344">
        <w:t>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proofErr w:type="spellStart"/>
      <w:r w:rsidRPr="006F7344">
        <w:t>Niuwenhuis</w:t>
      </w:r>
      <w:proofErr w:type="spellEnd"/>
      <w:r w:rsidRPr="006F7344">
        <w:t xml:space="preserve">, 2012: p.153). An-Na'im, a Muslim scholar and specialist on human rights who </w:t>
      </w:r>
      <w:proofErr w:type="spellStart"/>
      <w:r w:rsidRPr="006F7344">
        <w:t>analyzes</w:t>
      </w:r>
      <w:proofErr w:type="spellEnd"/>
      <w:r w:rsidRPr="006F7344">
        <w:t xml:space="preserve"> state and religious relations in Muslim countries such as Turkey, India, and Indonesia, supported </w:t>
      </w:r>
      <w:proofErr w:type="spellStart"/>
      <w:r w:rsidRPr="006F7344">
        <w:t>Niuwenhuis's</w:t>
      </w:r>
      <w:proofErr w:type="spellEnd"/>
      <w:r w:rsidRPr="006F7344">
        <w:t xml:space="preserve"> proposal. An-Na'im </w:t>
      </w:r>
      <w:r w:rsidR="00933A5A" w:rsidRPr="006F7344">
        <w:t>thoughts</w:t>
      </w:r>
      <w:r w:rsidRPr="006F7344">
        <w:t xml:space="preserve"> that Muslim countries should </w:t>
      </w:r>
      <w:r w:rsidRPr="006F7344">
        <w:lastRenderedPageBreak/>
        <w:t>reconsider the close link between state and religion (Islam) in order to better preserve the right to religious freedom.</w:t>
      </w:r>
    </w:p>
    <w:p w14:paraId="50576D22" w14:textId="1183A75B" w:rsidR="001740C4" w:rsidRPr="006F7344" w:rsidRDefault="001740C4" w:rsidP="001740C4">
      <w:pPr>
        <w:pStyle w:val="ParagraphNormal"/>
      </w:pPr>
      <w:r w:rsidRPr="006F7344">
        <w:t>This chapter investigates in further detail how the Anti-</w:t>
      </w:r>
      <w:r w:rsidR="009F12F4" w:rsidRPr="006F7344">
        <w:t>Blasphemy</w:t>
      </w:r>
      <w:r w:rsidRPr="006F7344">
        <w:t xml:space="preserve"> Law gives an overview of the pattern of </w:t>
      </w:r>
      <w:r w:rsidR="009F12F4" w:rsidRPr="006F7344">
        <w:t>relations</w:t>
      </w:r>
      <w:r w:rsidRPr="006F7344">
        <w:t xml:space="preserve">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6F7344">
        <w:t>anti-</w:t>
      </w:r>
      <w:r w:rsidRPr="006F7344">
        <w:t>blasphemy legislation might contribute to the optimization of the right to freedom of religion, or perhaps constitute an impediment, must be investigated further.</w:t>
      </w:r>
    </w:p>
    <w:p w14:paraId="45027EE7" w14:textId="6CB74BFA" w:rsidR="001740C4" w:rsidRPr="006F7344" w:rsidRDefault="001740C4" w:rsidP="001740C4">
      <w:pPr>
        <w:pStyle w:val="ParagraphNormal"/>
      </w:pPr>
      <w:r w:rsidRPr="006F7344">
        <w:t xml:space="preserve">The application of the </w:t>
      </w:r>
      <w:r w:rsidR="009F12F4" w:rsidRPr="006F7344">
        <w:t>anti-</w:t>
      </w:r>
      <w:r w:rsidRPr="006F7344">
        <w:t xml:space="preserve">blasphemy law in the cases of </w:t>
      </w:r>
      <w:proofErr w:type="spellStart"/>
      <w:r w:rsidRPr="006F7344">
        <w:rPr>
          <w:i/>
          <w:iCs/>
        </w:rPr>
        <w:t>Ahok</w:t>
      </w:r>
      <w:proofErr w:type="spellEnd"/>
      <w:r w:rsidRPr="006F7344">
        <w:rPr>
          <w:i/>
          <w:iCs/>
        </w:rPr>
        <w:t xml:space="preserve">, </w:t>
      </w:r>
      <w:proofErr w:type="spellStart"/>
      <w:r w:rsidRPr="006F7344">
        <w:rPr>
          <w:i/>
          <w:iCs/>
        </w:rPr>
        <w:t>Gafatar</w:t>
      </w:r>
      <w:proofErr w:type="spellEnd"/>
      <w:r w:rsidRPr="006F7344">
        <w:rPr>
          <w:i/>
          <w:iCs/>
        </w:rPr>
        <w:t xml:space="preserve">, </w:t>
      </w:r>
      <w:proofErr w:type="spellStart"/>
      <w:r w:rsidRPr="006F7344">
        <w:rPr>
          <w:i/>
          <w:iCs/>
        </w:rPr>
        <w:t>Meiliana</w:t>
      </w:r>
      <w:proofErr w:type="spellEnd"/>
      <w:r w:rsidRPr="006F7344">
        <w:rPr>
          <w:i/>
          <w:iCs/>
        </w:rPr>
        <w:t>, and Ahmadiyya</w:t>
      </w:r>
      <w:r w:rsidRPr="006F7344">
        <w:t xml:space="preserve"> provides a more comprehensive explanation of why pseudo-secularity between State and Religions under the regime of Indonesia Anti's Blasphemy Law is strengthening and endangering the right to freedom of religion.</w:t>
      </w:r>
    </w:p>
    <w:p w14:paraId="319B6F66" w14:textId="72DF1723" w:rsidR="001740C4" w:rsidRPr="006F7344" w:rsidRDefault="001740C4" w:rsidP="001740C4">
      <w:pPr>
        <w:pStyle w:val="ParagraphNormal"/>
      </w:pPr>
      <w:r w:rsidRPr="006F7344">
        <w:t xml:space="preserve">The scholarship on the connection between the state and religion in Indonesia focuses mostly on normative historical research. Ota Atsushi, Oka-moto Masaaki, and Ahmad </w:t>
      </w:r>
      <w:proofErr w:type="spellStart"/>
      <w:r w:rsidRPr="006F7344">
        <w:t>Suaedy</w:t>
      </w:r>
      <w:proofErr w:type="spellEnd"/>
      <w:r w:rsidRPr="006F7344">
        <w:t xml:space="preserve"> (2010), for instance, highlight how Islam has hegemonized its relationship with Indonesia via the implementation of sharia norms, the establishment of a compilation of Islamic law as family law for Muslims in Indonesia.</w:t>
      </w:r>
      <w:r w:rsidRPr="006F7344">
        <w:rPr>
          <w:rStyle w:val="FootnoteReference"/>
        </w:rPr>
        <w:t xml:space="preserve"> </w:t>
      </w:r>
      <w:r w:rsidRPr="00E82028">
        <w:rPr>
          <w:rStyle w:val="FootnoteReference"/>
        </w:rPr>
        <w:footnoteReference w:id="308"/>
      </w:r>
      <w:r w:rsidRPr="006F7344">
        <w:t xml:space="preserve">  Consequently, </w:t>
      </w:r>
      <w:r w:rsidRPr="006F7344">
        <w:lastRenderedPageBreak/>
        <w:t xml:space="preserve">this </w:t>
      </w:r>
      <w:r w:rsidR="009F12F4" w:rsidRPr="006F7344">
        <w:t>chapter</w:t>
      </w:r>
      <w:r w:rsidRPr="006F7344">
        <w:t xml:space="preserve"> does not explore contemporary trends in the connection between religion and the state, particularly after the </w:t>
      </w:r>
      <w:r w:rsidR="009F12F4" w:rsidRPr="006F7344">
        <w:t>r</w:t>
      </w:r>
      <w:r w:rsidRPr="006F7344">
        <w:t>eformation</w:t>
      </w:r>
      <w:r w:rsidR="009F12F4" w:rsidRPr="006F7344">
        <w:t xml:space="preserve"> era</w:t>
      </w:r>
      <w:r w:rsidRPr="006F7344">
        <w:t xml:space="preserve">. This </w:t>
      </w:r>
      <w:r w:rsidR="009F12F4" w:rsidRPr="006F7344">
        <w:t>chapter</w:t>
      </w:r>
      <w:r w:rsidRPr="006F7344">
        <w:t xml:space="preserve"> also does not cover Pancasila's perspective on the connection between Islam and the state, nor does it examine the perspectives of Islamic groups on the subject. As a result of the application of the anti-blasphemy law, however, it is essential to utilize this </w:t>
      </w:r>
      <w:r w:rsidR="009F12F4" w:rsidRPr="006F7344">
        <w:t>chapter</w:t>
      </w:r>
      <w:r w:rsidRPr="006F7344">
        <w:t xml:space="preserve"> as a study guide while documenting the evolution of interactions between the state and religion.</w:t>
      </w:r>
    </w:p>
    <w:p w14:paraId="08A7E585" w14:textId="04F28AE6" w:rsidR="00FC37AA" w:rsidRPr="006F7344" w:rsidRDefault="00FC37AA" w:rsidP="00FB3960">
      <w:pPr>
        <w:pStyle w:val="ParagraphNormal"/>
      </w:pPr>
      <w:r w:rsidRPr="006F7344">
        <w:t>Second, Abdul Karim (2005)</w:t>
      </w:r>
      <w:r w:rsidRPr="00E82028">
        <w:rPr>
          <w:rStyle w:val="FootnoteReference"/>
        </w:rPr>
        <w:footnoteReference w:id="309"/>
      </w:r>
      <w:r w:rsidRPr="006F7344">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06BC8E82" w:rsidR="00FC37AA" w:rsidRPr="006F7344" w:rsidRDefault="00FC37AA" w:rsidP="00FC37AA">
      <w:pPr>
        <w:pStyle w:val="Quote"/>
      </w:pPr>
      <w:r w:rsidRPr="006F7344">
        <w:t>“In the reform era, the ambiguity of the "gender identity" of our constitution is getting worse. This indication began when the demands for amendments to the 1945 Constitution were failed to be carried out by law and policy makers”.</w:t>
      </w:r>
    </w:p>
    <w:p w14:paraId="061EBC38" w14:textId="3B7E6F5E" w:rsidR="001740C4" w:rsidRPr="006F7344" w:rsidRDefault="001740C4" w:rsidP="001740C4">
      <w:pPr>
        <w:pStyle w:val="ParagraphNormal"/>
      </w:pPr>
      <w:r w:rsidRPr="006F7344">
        <w:t>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more clear picture of whether the argument that Indonesia is not a religious state, but a religious state, is accurate or not.</w:t>
      </w:r>
    </w:p>
    <w:p w14:paraId="446706C6" w14:textId="55DAD09F" w:rsidR="001740C4" w:rsidRPr="006F7344" w:rsidRDefault="001740C4" w:rsidP="001740C4">
      <w:pPr>
        <w:pStyle w:val="ParagraphNormal"/>
      </w:pPr>
      <w:r w:rsidRPr="006F7344">
        <w:lastRenderedPageBreak/>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6F7344" w:rsidRDefault="00E76675" w:rsidP="00933A5A">
      <w:pPr>
        <w:pStyle w:val="Heading2"/>
        <w:numPr>
          <w:ilvl w:val="1"/>
          <w:numId w:val="28"/>
        </w:numPr>
      </w:pPr>
      <w:bookmarkStart w:id="208" w:name="_Toc121200600"/>
      <w:bookmarkStart w:id="209" w:name="_Toc118302791"/>
      <w:r w:rsidRPr="006F7344">
        <w:t>Theory and Conceptual Framework</w:t>
      </w:r>
      <w:bookmarkEnd w:id="208"/>
    </w:p>
    <w:p w14:paraId="0E98EBCB" w14:textId="77777777" w:rsidR="00734F87" w:rsidRPr="00734F87"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6F7344" w:rsidRDefault="007A5AD7" w:rsidP="00734F87">
      <w:pPr>
        <w:pStyle w:val="Heading3"/>
      </w:pPr>
      <w:bookmarkStart w:id="210" w:name="_Toc121200601"/>
      <w:r w:rsidRPr="006F7344">
        <w:t xml:space="preserve">Relationship between State </w:t>
      </w:r>
      <w:r w:rsidR="00E76675" w:rsidRPr="006F7344">
        <w:t xml:space="preserve">and </w:t>
      </w:r>
      <w:r w:rsidRPr="006F7344">
        <w:t>Religion</w:t>
      </w:r>
      <w:bookmarkEnd w:id="209"/>
      <w:r w:rsidR="00E76675" w:rsidRPr="006F7344">
        <w:t>.</w:t>
      </w:r>
      <w:bookmarkEnd w:id="210"/>
    </w:p>
    <w:p w14:paraId="72E26ADE" w14:textId="77777777" w:rsidR="00C8569A" w:rsidRPr="006F7344" w:rsidRDefault="00C8569A" w:rsidP="00734F87">
      <w:pPr>
        <w:pStyle w:val="ParagraphafSubheader"/>
      </w:pPr>
      <w:r w:rsidRPr="006F7344">
        <w:t xml:space="preserve">This study examines the link between religion and politics from a theoretical standpoint. This notion is also known as the relationship between church and the state in certain publications (An-Na'im, 2008; Durham and </w:t>
      </w:r>
      <w:proofErr w:type="spellStart"/>
      <w:r w:rsidRPr="006F7344">
        <w:t>Scharffs</w:t>
      </w:r>
      <w:proofErr w:type="spellEnd"/>
      <w:r w:rsidRPr="006F7344">
        <w:t xml:space="preserve">, 2010; Salim and </w:t>
      </w:r>
      <w:proofErr w:type="spellStart"/>
      <w:r w:rsidRPr="006F7344">
        <w:t>Azzra</w:t>
      </w:r>
      <w:proofErr w:type="spellEnd"/>
      <w:r w:rsidRPr="006F7344">
        <w:t xml:space="preserve">, 2020). Durham and </w:t>
      </w:r>
      <w:proofErr w:type="spellStart"/>
      <w:r w:rsidRPr="006F7344">
        <w:t>Scharffs</w:t>
      </w:r>
      <w:proofErr w:type="spellEnd"/>
      <w:r w:rsidRPr="006F7344">
        <w:t xml:space="preserve"> (2010: 121-175)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6F7344">
        <w:t>lacité</w:t>
      </w:r>
      <w:proofErr w:type="spellEnd"/>
      <w:r w:rsidRPr="006F7344">
        <w:t>, secular control regimes, and abolitionist regimes. Authors underline that the form of state-religion relations influences the degree of religious freedom in a country (p.123).</w:t>
      </w:r>
    </w:p>
    <w:p w14:paraId="732AC919" w14:textId="77777777" w:rsidR="00C8569A" w:rsidRPr="006F7344" w:rsidRDefault="00C8569A" w:rsidP="00C8569A">
      <w:pPr>
        <w:pStyle w:val="ParagraphNormal"/>
      </w:pPr>
      <w:r w:rsidRPr="006F7344">
        <w:t xml:space="preserve">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w:t>
      </w:r>
      <w:r w:rsidRPr="006F7344">
        <w:lastRenderedPageBreak/>
        <w:t>one religion) reduces religious liberty for other faiths. Negative identification in which State animosity towards religion leads in the absence of religious liberty.</w:t>
      </w:r>
    </w:p>
    <w:p w14:paraId="4B71A710" w14:textId="77777777" w:rsidR="00C8569A" w:rsidRPr="006F7344" w:rsidRDefault="00C8569A" w:rsidP="00C8569A">
      <w:pPr>
        <w:pStyle w:val="ParagraphNormal"/>
      </w:pPr>
      <w:r w:rsidRPr="006F7344">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4D049D24" w14:textId="70461DB3" w:rsidR="00C8569A" w:rsidRPr="006F7344" w:rsidRDefault="00C8569A" w:rsidP="00C8569A">
      <w:pPr>
        <w:pStyle w:val="ParagraphNormal"/>
      </w:pPr>
      <w:r w:rsidRPr="006F7344">
        <w:t xml:space="preserve">People often believe that a high degree of religious freedom corresponds with a low degree of religion-state identity or a low degree of religious freedom correlates with a high degree of religion-state identification (Durham and </w:t>
      </w:r>
      <w:proofErr w:type="spellStart"/>
      <w:r w:rsidRPr="006F7344">
        <w:t>Scharffs</w:t>
      </w:r>
      <w:proofErr w:type="spellEnd"/>
      <w:r w:rsidRPr="006F7344">
        <w:t xml:space="preserve">, 2010). Durham and </w:t>
      </w:r>
      <w:proofErr w:type="spellStart"/>
      <w:r w:rsidRPr="006F7344">
        <w:t>Scharffs</w:t>
      </w:r>
      <w:proofErr w:type="spellEnd"/>
      <w:r w:rsidRPr="006F7344">
        <w:t xml:space="preserve"> claim that separation between state and religion does not necessarily lead to a high degree of </w:t>
      </w:r>
      <w:proofErr w:type="spellStart"/>
      <w:r w:rsidRPr="006F7344">
        <w:t>FoRB</w:t>
      </w:r>
      <w:proofErr w:type="spellEnd"/>
      <w:r w:rsidRPr="006F7344">
        <w:t>, and vice versa, because the structure of religion-state interactions is never static (2010, p.121).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3643EC44" w14:textId="743DE39A" w:rsidR="00AD02FD" w:rsidRPr="006F7344" w:rsidRDefault="00150EDB" w:rsidP="00734F87">
      <w:pPr>
        <w:pStyle w:val="Heading3"/>
        <w:spacing w:before="0" w:after="0" w:line="360" w:lineRule="auto"/>
      </w:pPr>
      <w:bookmarkStart w:id="211" w:name="_Toc118302792"/>
      <w:bookmarkStart w:id="212" w:name="_Toc121200602"/>
      <w:r w:rsidRPr="006F7344">
        <w:t>I</w:t>
      </w:r>
      <w:r w:rsidR="00AD02FD" w:rsidRPr="006F7344">
        <w:t xml:space="preserve">mplication </w:t>
      </w:r>
      <w:r w:rsidRPr="006F7344">
        <w:t xml:space="preserve">of Relationship </w:t>
      </w:r>
      <w:r w:rsidR="00AD02FD" w:rsidRPr="006F7344">
        <w:t>towards Religious Freedom</w:t>
      </w:r>
      <w:bookmarkEnd w:id="211"/>
      <w:bookmarkEnd w:id="212"/>
    </w:p>
    <w:p w14:paraId="03AAC382" w14:textId="77777777" w:rsidR="00C8569A" w:rsidRPr="006F7344" w:rsidRDefault="00C8569A" w:rsidP="00C8569A">
      <w:pPr>
        <w:pStyle w:val="ParagraphafSubheader"/>
      </w:pPr>
      <w:r w:rsidRPr="006F7344">
        <w:t>Abdul-</w:t>
      </w:r>
      <w:proofErr w:type="spellStart"/>
      <w:r w:rsidRPr="006F7344">
        <w:t>lah</w:t>
      </w:r>
      <w:proofErr w:type="spellEnd"/>
      <w:r w:rsidRPr="006F7344">
        <w:t xml:space="preserve"> An-Na'im,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w:t>
      </w:r>
      <w:r w:rsidRPr="006F7344">
        <w:lastRenderedPageBreak/>
        <w:t>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"religious compulsion is forbidden." Therefore, An-Na'im underlined that secularism is a step forward for the future of Muslim-majority nations.</w:t>
      </w:r>
    </w:p>
    <w:p w14:paraId="491AFBD0" w14:textId="77777777" w:rsidR="00C8569A" w:rsidRPr="006F7344" w:rsidRDefault="00C8569A" w:rsidP="00734F87">
      <w:pPr>
        <w:pStyle w:val="ParagraphNormal"/>
      </w:pPr>
      <w:r w:rsidRPr="006F7344">
        <w:t xml:space="preserve">However, the terms secularism and secularity are sometimes misunderstood. Secularism emphasizes the notion of the separation of state and religious connections. 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secularity, as an adjective, focuses on the nature of the state's relationship with religion, which neutralizes the state's position on religion or accommodates the interests of religious adherents without </w:t>
      </w:r>
      <w:proofErr w:type="spellStart"/>
      <w:r w:rsidRPr="006F7344">
        <w:t>favoring</w:t>
      </w:r>
      <w:proofErr w:type="spellEnd"/>
      <w:r w:rsidRPr="006F7344">
        <w:t xml:space="preserve"> one religion or forbidding others.</w:t>
      </w:r>
    </w:p>
    <w:p w14:paraId="0149E8CD" w14:textId="78E16E5E" w:rsidR="00C8569A" w:rsidRPr="006F7344" w:rsidRDefault="00C8569A" w:rsidP="00734F87">
      <w:pPr>
        <w:pStyle w:val="ParagraphNormal"/>
      </w:pPr>
      <w:r w:rsidRPr="006F7344">
        <w:t xml:space="preserve">This publication refers to the idea of Durham and </w:t>
      </w:r>
      <w:proofErr w:type="spellStart"/>
      <w:r w:rsidRPr="006F7344">
        <w:t>Scharffs</w:t>
      </w:r>
      <w:proofErr w:type="spellEnd"/>
      <w:r w:rsidRPr="006F7344">
        <w:t xml:space="preserve"> using the term secularity rather than secularism. </w:t>
      </w:r>
      <w:proofErr w:type="spellStart"/>
      <w:r w:rsidRPr="006F7344">
        <w:t>Scharffs</w:t>
      </w:r>
      <w:proofErr w:type="spellEnd"/>
      <w:r w:rsidRPr="006F7344">
        <w:t xml:space="preserve"> recalled that secularism and secularity are distinct because, both theoretically and practically, they differ in terms of meaning, character, and degrees of freedom, as shown in Table </w:t>
      </w:r>
      <w:r w:rsidR="00734F87">
        <w:t>10</w:t>
      </w:r>
      <w:r w:rsidRPr="006F7344">
        <w:t>.</w:t>
      </w:r>
    </w:p>
    <w:p w14:paraId="18D8C0C3" w14:textId="1EB494CF" w:rsidR="004F55F4" w:rsidRPr="006F7344" w:rsidRDefault="004F55F4" w:rsidP="004F55F4">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10</w:t>
      </w:r>
      <w:r w:rsidRPr="006F7344">
        <w:rPr>
          <w:noProof/>
        </w:rPr>
        <w:fldChar w:fldCharType="end"/>
      </w:r>
      <w:r w:rsidRPr="006F7344">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6F7344"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6F7344" w:rsidRDefault="004F55F4" w:rsidP="00453263">
            <w:pPr>
              <w:jc w:val="both"/>
              <w:rPr>
                <w:bCs/>
                <w:sz w:val="20"/>
                <w:szCs w:val="20"/>
              </w:rPr>
            </w:pPr>
            <w:r w:rsidRPr="006F7344">
              <w:rPr>
                <w:bCs/>
                <w:sz w:val="20"/>
                <w:szCs w:val="20"/>
              </w:rPr>
              <w:t>Distinction</w:t>
            </w:r>
          </w:p>
        </w:tc>
        <w:tc>
          <w:tcPr>
            <w:tcW w:w="3580" w:type="dxa"/>
            <w:tcBorders>
              <w:top w:val="single" w:sz="4" w:space="0" w:color="auto"/>
            </w:tcBorders>
          </w:tcPr>
          <w:p w14:paraId="24B352C4" w14:textId="77777777" w:rsidR="004F55F4" w:rsidRPr="006F7344" w:rsidRDefault="004F55F4" w:rsidP="00453263">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w:t>
            </w:r>
          </w:p>
        </w:tc>
        <w:tc>
          <w:tcPr>
            <w:tcW w:w="3464" w:type="dxa"/>
            <w:tcBorders>
              <w:top w:val="single" w:sz="4" w:space="0" w:color="auto"/>
            </w:tcBorders>
          </w:tcPr>
          <w:p w14:paraId="0E7AFAF4" w14:textId="77777777" w:rsidR="004F55F4" w:rsidRPr="006F7344" w:rsidRDefault="004F55F4" w:rsidP="00453263">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Secularism</w:t>
            </w:r>
          </w:p>
        </w:tc>
      </w:tr>
      <w:tr w:rsidR="004F55F4" w:rsidRPr="006F7344"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6F7344" w:rsidRDefault="004F55F4" w:rsidP="00453263">
            <w:pPr>
              <w:jc w:val="both"/>
              <w:rPr>
                <w:bCs/>
                <w:sz w:val="20"/>
                <w:szCs w:val="20"/>
              </w:rPr>
            </w:pPr>
            <w:r w:rsidRPr="006F7344">
              <w:rPr>
                <w:bCs/>
                <w:sz w:val="20"/>
                <w:szCs w:val="20"/>
              </w:rPr>
              <w:t>Definition</w:t>
            </w:r>
          </w:p>
        </w:tc>
        <w:tc>
          <w:tcPr>
            <w:tcW w:w="3580" w:type="dxa"/>
          </w:tcPr>
          <w:p w14:paraId="5AD40CEA" w14:textId="6F45E390" w:rsidR="004F55F4" w:rsidRPr="006F7344" w:rsidRDefault="004F55F4" w:rsidP="00453263">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p>
          <w:p w14:paraId="14005BD4" w14:textId="77777777" w:rsidR="004F55F4" w:rsidRPr="006F7344" w:rsidRDefault="004F55F4" w:rsidP="00453263">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77777777" w:rsidR="004F55F4" w:rsidRPr="006F7344" w:rsidRDefault="004F55F4" w:rsidP="00453263">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 xml:space="preserve">“secularism is an a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or even in progressive proselytizing atheism, or what has been called “secular fundamentalism”. </w:t>
            </w:r>
          </w:p>
        </w:tc>
      </w:tr>
      <w:tr w:rsidR="004F55F4" w:rsidRPr="006F7344"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6F7344" w:rsidRDefault="004F55F4" w:rsidP="00453263">
            <w:pPr>
              <w:jc w:val="both"/>
              <w:rPr>
                <w:bCs/>
                <w:sz w:val="20"/>
                <w:szCs w:val="20"/>
              </w:rPr>
            </w:pPr>
            <w:r w:rsidRPr="006F7344">
              <w:rPr>
                <w:bCs/>
                <w:sz w:val="20"/>
                <w:szCs w:val="20"/>
              </w:rPr>
              <w:t>State position</w:t>
            </w:r>
          </w:p>
        </w:tc>
        <w:tc>
          <w:tcPr>
            <w:tcW w:w="3580" w:type="dxa"/>
          </w:tcPr>
          <w:p w14:paraId="709DE41F" w14:textId="77777777" w:rsidR="004F55F4" w:rsidRPr="006F7344" w:rsidRDefault="004F55F4" w:rsidP="00453263">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 will be inclined towards negative liberty. States are avoiding to interference freedom of other people.</w:t>
            </w:r>
          </w:p>
        </w:tc>
        <w:tc>
          <w:tcPr>
            <w:tcW w:w="3464" w:type="dxa"/>
          </w:tcPr>
          <w:p w14:paraId="74455F76" w14:textId="1C0808CD" w:rsidR="004F55F4" w:rsidRPr="006F7344" w:rsidRDefault="004F55F4" w:rsidP="00453263">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 xml:space="preserve">Secularism will be inclined towards positive liberty. States are willing to use their power, resources, or freedom to fulfil one’s potential who are willing to </w:t>
            </w:r>
            <w:r w:rsidRPr="006F7344">
              <w:rPr>
                <w:bCs/>
                <w:sz w:val="20"/>
                <w:szCs w:val="20"/>
              </w:rPr>
              <w:lastRenderedPageBreak/>
              <w:t xml:space="preserve">use coercive means to help us achieve what is food for us. </w:t>
            </w:r>
          </w:p>
        </w:tc>
      </w:tr>
      <w:tr w:rsidR="004F55F4" w:rsidRPr="006F7344"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6F7344" w:rsidRDefault="004F55F4" w:rsidP="00453263">
            <w:pPr>
              <w:jc w:val="both"/>
              <w:rPr>
                <w:bCs/>
                <w:sz w:val="20"/>
                <w:szCs w:val="20"/>
              </w:rPr>
            </w:pPr>
            <w:r w:rsidRPr="006F7344">
              <w:rPr>
                <w:bCs/>
                <w:sz w:val="20"/>
                <w:szCs w:val="20"/>
              </w:rPr>
              <w:lastRenderedPageBreak/>
              <w:t>Upholding certain values</w:t>
            </w:r>
          </w:p>
        </w:tc>
        <w:tc>
          <w:tcPr>
            <w:tcW w:w="3580" w:type="dxa"/>
            <w:tcBorders>
              <w:bottom w:val="single" w:sz="4" w:space="0" w:color="auto"/>
            </w:tcBorders>
          </w:tcPr>
          <w:p w14:paraId="1B14BC70" w14:textId="77777777" w:rsidR="004F55F4" w:rsidRPr="006F7344" w:rsidRDefault="004F55F4" w:rsidP="00453263">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6F7344" w:rsidRDefault="004F55F4" w:rsidP="00453263">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Secularism allows criminalization towards certain religions.</w:t>
            </w:r>
          </w:p>
        </w:tc>
      </w:tr>
    </w:tbl>
    <w:p w14:paraId="78B83E93" w14:textId="12D6ACC3" w:rsidR="004F55F4" w:rsidRPr="006F7344" w:rsidRDefault="004F55F4" w:rsidP="00077716">
      <w:pPr>
        <w:pStyle w:val="ParagraphNormal"/>
        <w:ind w:firstLine="0"/>
        <w:rPr>
          <w:sz w:val="20"/>
          <w:szCs w:val="20"/>
        </w:rPr>
      </w:pPr>
      <w:r w:rsidRPr="006F7344">
        <w:rPr>
          <w:sz w:val="20"/>
          <w:szCs w:val="20"/>
        </w:rPr>
        <w:t xml:space="preserve">Source: Cited from </w:t>
      </w:r>
      <w:r w:rsidR="00077716" w:rsidRPr="006F7344">
        <w:rPr>
          <w:sz w:val="20"/>
          <w:szCs w:val="20"/>
        </w:rPr>
        <w:t xml:space="preserve">Durham &amp; </w:t>
      </w:r>
      <w:r w:rsidRPr="006F7344">
        <w:rPr>
          <w:sz w:val="20"/>
          <w:szCs w:val="20"/>
        </w:rPr>
        <w:t xml:space="preserve">Brett </w:t>
      </w:r>
      <w:proofErr w:type="spellStart"/>
      <w:r w:rsidRPr="006F7344">
        <w:rPr>
          <w:sz w:val="20"/>
          <w:szCs w:val="20"/>
        </w:rPr>
        <w:t>Scharffs</w:t>
      </w:r>
      <w:proofErr w:type="spellEnd"/>
      <w:r w:rsidR="00077716" w:rsidRPr="006F7344">
        <w:rPr>
          <w:sz w:val="20"/>
          <w:szCs w:val="20"/>
        </w:rPr>
        <w:t xml:space="preserve"> (2010).</w:t>
      </w:r>
    </w:p>
    <w:p w14:paraId="406496E5" w14:textId="50AE6697" w:rsidR="00CB1D33" w:rsidRPr="006F7344" w:rsidRDefault="00CB1D33" w:rsidP="00CB1D33">
      <w:pPr>
        <w:pStyle w:val="ParagraphNormal"/>
      </w:pPr>
      <w:r w:rsidRPr="006F7344">
        <w:t xml:space="preserve">According to Durham and </w:t>
      </w:r>
      <w:proofErr w:type="spellStart"/>
      <w:r w:rsidRPr="006F7344">
        <w:t>Scharffs</w:t>
      </w:r>
      <w:proofErr w:type="spellEnd"/>
      <w:r w:rsidR="009F12F4" w:rsidRPr="006F7344">
        <w:t xml:space="preserve"> (2010)</w:t>
      </w:r>
      <w:r w:rsidRPr="006F7344">
        <w:t xml:space="preserve">, the </w:t>
      </w:r>
      <w:r w:rsidR="009F12F4" w:rsidRPr="006F7344">
        <w:t>relationship</w:t>
      </w:r>
      <w:r w:rsidRPr="006F7344">
        <w:t xml:space="preserve"> between state and religion determines the degree to which the right to freedom of religion is realized. In Diagram 6.1, the connection between the two might be very dynamic or undergo a transition from a positive identification posture in which the state dominates people' religious matters. Such a relationship can evolve into a state that is tolerant of all religions practiced by its citizens, a neutral state relationship to religion in which the state 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6F7344" w:rsidRDefault="00CB1D33" w:rsidP="00C930FF">
      <w:pPr>
        <w:pStyle w:val="ParagraphNormal"/>
        <w:rPr>
          <w:noProof/>
        </w:rPr>
      </w:pPr>
      <w:r w:rsidRPr="006F7344">
        <w:rPr>
          <w:noProof/>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6F7344" w:rsidRDefault="00734F87" w:rsidP="00C930FF">
      <w:pPr>
        <w:pStyle w:val="ParagraphNormal"/>
        <w:rPr>
          <w:noProof/>
        </w:rPr>
      </w:pPr>
      <w:r w:rsidRPr="006F7344">
        <w:rPr>
          <w:noProof/>
        </w:rPr>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6D6AA9DE" w:rsidR="003A6EC0" w:rsidRPr="001C5516" w:rsidRDefault="003A6EC0" w:rsidP="00CB1D33">
                            <w:pPr>
                              <w:pStyle w:val="Caption"/>
                              <w:rPr>
                                <w:noProof/>
                                <w:sz w:val="24"/>
                                <w:szCs w:val="32"/>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" stroked="f">
                <v:textbox style="mso-fit-shape-to-text:t" inset="0,0,0,0">
                  <w:txbxContent>
                    <w:p w14:paraId="7752DFC9" w14:textId="6D6AA9DE" w:rsidR="003A6EC0" w:rsidRPr="001C5516" w:rsidRDefault="003A6EC0" w:rsidP="00CB1D33">
                      <w:pPr>
                        <w:pStyle w:val="Caption"/>
                        <w:rPr>
                          <w:noProof/>
                          <w:sz w:val="24"/>
                          <w:szCs w:val="32"/>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6F7344" w:rsidRDefault="00CB1D33" w:rsidP="00CB1D33">
      <w:pPr>
        <w:pStyle w:val="ParagraphNormal"/>
        <w:rPr>
          <w:noProof/>
        </w:rPr>
      </w:pPr>
      <w:r w:rsidRPr="006F7344">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213" w:name="_Toc118302793"/>
      <w:r w:rsidRPr="006F7344">
        <w:rPr>
          <w:noProof/>
        </w:rPr>
        <w:t xml:space="preserve">Extreme secularism can </w:t>
      </w:r>
      <w:r w:rsidRPr="006F7344">
        <w:rPr>
          <w:noProof/>
        </w:rPr>
        <w:lastRenderedPageBreak/>
        <w:t>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6F7344">
        <w:rPr>
          <w:noProof/>
        </w:rPr>
        <w:t>Blasphemy</w:t>
      </w:r>
      <w:r w:rsidRPr="006F7344">
        <w:rPr>
          <w:noProof/>
        </w:rPr>
        <w:t xml:space="preserve"> of Religion Law was maintained and implemented, and how this affected the situation of the right to religious freedom in Indonesia.</w:t>
      </w:r>
    </w:p>
    <w:p w14:paraId="00B03A0A" w14:textId="64C0E3E8" w:rsidR="00CB1D33" w:rsidRPr="006F7344" w:rsidRDefault="00CB1D33" w:rsidP="00CB1D33">
      <w:pPr>
        <w:pStyle w:val="ParagraphNormal"/>
        <w:rPr>
          <w:noProof/>
        </w:rPr>
      </w:pPr>
      <w:r w:rsidRPr="006F7344">
        <w:rPr>
          <w:noProof/>
        </w:rPr>
        <w:t>Referring to figure 14, the relationship between the state and religion in Indonesia oscillates like a yo-yo, at times displaying the face of a separate state and religion, at other times supporting established religions, or favoring only the six major religions, and at other times controlling religion - existing religions. When seen from a normative perspective, the Indonesian Constitution recognizes and protects the right 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6F7344">
        <w:rPr>
          <w:noProof/>
        </w:rPr>
        <w:t>Blasphemy</w:t>
      </w:r>
      <w:r w:rsidRPr="006F7344">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6F7344" w:rsidRDefault="00CB1D33" w:rsidP="00CB1D33">
      <w:pPr>
        <w:pStyle w:val="ParagraphNormal"/>
        <w:rPr>
          <w:noProof/>
        </w:rPr>
      </w:pPr>
      <w:r w:rsidRPr="006F7344">
        <w:rPr>
          <w:noProof/>
        </w:rPr>
        <w:t>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77777777" w:rsidR="00CB1D33" w:rsidRPr="006F7344" w:rsidRDefault="00CB1D33" w:rsidP="00CB1D33">
      <w:pPr>
        <w:pStyle w:val="ParagraphNormal"/>
        <w:rPr>
          <w:noProof/>
        </w:rPr>
      </w:pPr>
      <w:r w:rsidRPr="006F7344">
        <w:rPr>
          <w:noProof/>
        </w:rPr>
        <w:t xml:space="preserve">Sociologically, the positive identification of religion in Indonesia might lead to tolerance of religious life, although it is not unusual for the state to regard the six faiths or beliefs subscribed to and those not devoted to less equally. State protection </w:t>
      </w:r>
      <w:r w:rsidRPr="006F7344">
        <w:rPr>
          <w:noProof/>
        </w:rPr>
        <w:lastRenderedPageBreak/>
        <w:t>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"heretic" or by punishing leaders or followers of these religions or beliefs as perpetrators of religious blasphemy.</w:t>
      </w:r>
    </w:p>
    <w:p w14:paraId="7904BCD4" w14:textId="77777777" w:rsidR="00CB1D33" w:rsidRPr="006F7344" w:rsidRDefault="00CB1D33" w:rsidP="00CB1D33">
      <w:pPr>
        <w:pStyle w:val="ParagraphNormal"/>
        <w:rPr>
          <w:noProof/>
        </w:rPr>
      </w:pPr>
      <w:r w:rsidRPr="006F7344">
        <w:rPr>
          <w:noProof/>
        </w:rPr>
        <w:t>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583EE7D7" w:rsidR="00CB1D33" w:rsidRPr="006F7344" w:rsidRDefault="00CB1D33" w:rsidP="00CB1D33">
      <w:pPr>
        <w:pStyle w:val="ParagraphNormal"/>
        <w:rPr>
          <w:noProof/>
        </w:rPr>
      </w:pPr>
      <w:r w:rsidRPr="006F7344">
        <w:rPr>
          <w:noProof/>
        </w:rPr>
        <w:t>Culture is produced and evolved under the influence of different factors, such as values, beliefs, and actions that become the norm in social life. According to the definition of culture by McCormick, culture is "an institutionalized and systematic collection of ideas, values, attitudes, and activities."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the restriction of religion in society or even to the establishment of an antireligious state (Schaarffs, 2010).</w:t>
      </w:r>
    </w:p>
    <w:p w14:paraId="667F2A12" w14:textId="77777777" w:rsidR="00CB1D33" w:rsidRPr="006F7344" w:rsidRDefault="00CB1D33" w:rsidP="00CB1D33">
      <w:pPr>
        <w:pStyle w:val="ParagraphNormal"/>
        <w:rPr>
          <w:noProof/>
        </w:rPr>
      </w:pPr>
      <w:r w:rsidRPr="006F7344">
        <w:rPr>
          <w:noProof/>
        </w:rPr>
        <w:t xml:space="preserve">Since the majority of BLs are implemented by Muslim-dominated nations, several analysts believed that the restrictions of the FoRB exist due of the tight relationship between state and religion. This section discusses whether the concept of separation between state and religion is likely to occur, particularly in Muslim-majority nations, and if it warrants further discussion. Professor An-Naim, an expert </w:t>
      </w:r>
      <w:r w:rsidRPr="006F7344">
        <w:rPr>
          <w:noProof/>
        </w:rPr>
        <w:lastRenderedPageBreak/>
        <w:t>in Islamic law and human rights, is among those who advocate for secularism as a means to lessen the state's authority over religion. An-Naim (2017)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"no coercion in religion" as stated in Art.18 of the ICCPR and the principle of "no-compulsion in religion" that is explicitly acknowledged by the Qur'an, An-critical Naim's thinking asserts that Islamic regimes tend to implement Sharia Law on all its inhabitants. Therefore, he was persuaded by the concept of separation between Islam and the state or a secular state in which the government is neutral regarding religious beliefs and public policies and supports religious observance, but may control the link between Islam and politics. Unfortunately, An-Naim does not specify the form of secularism that is appropriate for an Islamic state. An-Naim overlooked the fact that most nations with BL adhere to cultural relativism (Afshari, 1994). Referring to Article 18 (3) and Article 19 (3) of the ICCPR, it is permissible for them to limit FoE based on the state's discretion stipulated in their national legislation, even if countries such as Pakistan and Malaysia have not yet ratified the ICCPR. The concept of An-Naim with the above-mentioned qualities of secularism is ideal, but it can only be realized in Islamic nations by a public vote and constitution amendment, followed by social and legal change. For instance, the secularization of Turkey began in 1928 when the term "Islam is the official religion" was removed from the Constitution. Then, few years later, by the Constitutional Amendment of 1937, the concepts of secularism were made official. This fundamental transition requires strong government leadership and political resolve, as well as public backing (Dever, 1969: p.58). Otherwise, this concept is pure imagination.</w:t>
      </w:r>
    </w:p>
    <w:p w14:paraId="377DF39E" w14:textId="77777777" w:rsidR="00CB1D33" w:rsidRPr="006F7344" w:rsidRDefault="00CB1D33" w:rsidP="00CB1D33">
      <w:pPr>
        <w:pStyle w:val="ParagraphNormal"/>
        <w:rPr>
          <w:noProof/>
        </w:rPr>
      </w:pPr>
      <w:r w:rsidRPr="006F7344">
        <w:rPr>
          <w:noProof/>
        </w:rPr>
        <w:t xml:space="preserve">Second, secularism is harder to establish in countries where cultural relativism is prevalent. According to Donnelly (1984), culture relativism is "the fundamental wellspring of moral justice and rule's validity" (p. 401). In other words, human rights are relative and contingent on how a community interprets them and the extent to which cultural variances are tolerated. Donnelly emphasized, however, that radical or strong culture relativism is "misguided" due to its rejection of human dignity. While extreme universalism also denies local knowledge and national sovereignty (p.402). </w:t>
      </w:r>
      <w:r w:rsidRPr="006F7344">
        <w:rPr>
          <w:noProof/>
        </w:rPr>
        <w:lastRenderedPageBreak/>
        <w:t>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relativism. Therefore, restrictions on FoRB and FoE are acceptable under Art.18 (3) or 19 (3) of the ICCPR so long as they do not contradict the rights provided by Art.1, 2, and 4 of the ICCPR. For example, the implementation of BL may be acceptable from the standpoint of a weak culture relativism, but it would be problematic if the enforcement of such a rule excluded or discriminated against particular groups of individuals on the basis of their religion or belief that differs from the majority.</w:t>
      </w:r>
    </w:p>
    <w:p w14:paraId="75F7D0A2" w14:textId="77777777" w:rsidR="00CB1D33" w:rsidRPr="006F7344" w:rsidRDefault="00CB1D33" w:rsidP="00CB1D33">
      <w:pPr>
        <w:pStyle w:val="ParagraphNormal"/>
        <w:rPr>
          <w:noProof/>
        </w:rPr>
      </w:pPr>
      <w:r w:rsidRPr="006F7344">
        <w:rPr>
          <w:noProof/>
        </w:rPr>
        <w:t>In Chapter 4 of the book titled Law and Religion: National, International, and Comparative Perspective, Professors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However, there are nations with total identification or religious institution, such as Norway, Finland, and the United Kingdom, that also have a high level of religious freedom. On the other side, countries like as Soviet-era Russia and Albania, which have non-identification or non-establishment religions, have a limited degree of religious freedom (p.122). In conclusion, secularism is not the sole condition that ensures a high level of religious freedom. Other aspects, such as political and economic concerns and the flexibility with which societies interpret religious law, must also be studied.</w:t>
      </w:r>
    </w:p>
    <w:p w14:paraId="6D6ECEEC" w14:textId="64041780" w:rsidR="00CB1D33" w:rsidRPr="006F7344" w:rsidRDefault="00CB1D33" w:rsidP="00CB1D33">
      <w:pPr>
        <w:pStyle w:val="ParagraphNormal"/>
        <w:rPr>
          <w:noProof/>
        </w:rPr>
      </w:pPr>
      <w:r w:rsidRPr="006F7344">
        <w:rPr>
          <w:noProof/>
        </w:rPr>
        <w:lastRenderedPageBreak/>
        <w:t>However, Islamic nations such as Pakistan, Malaysia, and Brunei cannot qualify as true democracies (Rothstein and Broms, 2011). Consequently, it is improbable that the universality of human rights would be completely applied. If what An-Naim (2011) implies is that governments accept the ideals of a secular state without modifying its institution, then Indonesia has met An-expectations Naim's with its decision. Indonesia is a mostly Muslim country, although it has never been designated an Islamic state. Rather, it is a state built on the rule of law, which upholds the Pancasila philosophy and adheres to the ideal of secularism (Sheo, 2012). Nevertheless, the BL remains difficult.</w:t>
      </w:r>
    </w:p>
    <w:p w14:paraId="013450BD" w14:textId="0069CBAA" w:rsidR="00492508" w:rsidRPr="006F7344" w:rsidRDefault="00CB1D33" w:rsidP="00CB1D33">
      <w:pPr>
        <w:pStyle w:val="ParagraphNormal"/>
        <w:ind w:firstLine="0"/>
        <w:rPr>
          <w:b/>
          <w:bCs/>
        </w:rPr>
      </w:pPr>
      <w:r w:rsidRPr="006F7344">
        <w:rPr>
          <w:b/>
          <w:bCs/>
        </w:rPr>
        <w:t xml:space="preserve">6.2.3 </w:t>
      </w:r>
      <w:bookmarkEnd w:id="213"/>
      <w:r w:rsidRPr="006F7344">
        <w:rPr>
          <w:b/>
          <w:bCs/>
        </w:rPr>
        <w:t>Unfinished debate of Indonesia-State and religion</w:t>
      </w:r>
    </w:p>
    <w:p w14:paraId="601659F8" w14:textId="2D8B25B8" w:rsidR="00C04BF2" w:rsidRPr="006F7344" w:rsidRDefault="00C04BF2" w:rsidP="00C04BF2">
      <w:pPr>
        <w:pStyle w:val="ParagraphafSubheader"/>
      </w:pPr>
      <w:r w:rsidRPr="006F7344">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6F7344">
        <w:t>Snouck</w:t>
      </w:r>
      <w:proofErr w:type="spellEnd"/>
      <w:r w:rsidRPr="006F7344">
        <w:t xml:space="preserve"> </w:t>
      </w:r>
      <w:proofErr w:type="spellStart"/>
      <w:r w:rsidRPr="006F7344">
        <w:t>Hurgronje's</w:t>
      </w:r>
      <w:proofErr w:type="spellEnd"/>
      <w:r w:rsidRPr="006F7344">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6F7344" w:rsidRDefault="00C04BF2" w:rsidP="009001A6">
      <w:pPr>
        <w:pStyle w:val="ParagraphNormal"/>
      </w:pPr>
      <w:r w:rsidRPr="006F7344">
        <w:t xml:space="preserve">The Dutch colonial administration excluded religious groups from practical politics by creating the Office of Indigenous Affairs (Het </w:t>
      </w:r>
      <w:proofErr w:type="spellStart"/>
      <w:r w:rsidRPr="006F7344">
        <w:t>Kantoor</w:t>
      </w:r>
      <w:proofErr w:type="spellEnd"/>
      <w:r w:rsidRPr="006F7344">
        <w:t xml:space="preserve"> for </w:t>
      </w:r>
      <w:proofErr w:type="spellStart"/>
      <w:r w:rsidRPr="006F7344">
        <w:t>Inlandsche</w:t>
      </w:r>
      <w:proofErr w:type="spellEnd"/>
      <w:r w:rsidRPr="006F7344">
        <w:t xml:space="preserve"> </w:t>
      </w:r>
      <w:proofErr w:type="spellStart"/>
      <w:r w:rsidRPr="006F7344">
        <w:t>zaken</w:t>
      </w:r>
      <w:proofErr w:type="spellEnd"/>
      <w:r w:rsidRPr="006F7344">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6F7344">
        <w:t>Shumubu</w:t>
      </w:r>
      <w:proofErr w:type="spellEnd"/>
      <w:r w:rsidRPr="006F7344">
        <w:t xml:space="preserve"> or the Office of Religious Affairs (KUA). Pre-independence, the state regulated marriage, education, and political activities to protect Muslim interests.</w:t>
      </w:r>
    </w:p>
    <w:p w14:paraId="6EDF8BAC" w14:textId="0614BF11" w:rsidR="00C04BF2" w:rsidRPr="006F7344" w:rsidRDefault="00C04BF2" w:rsidP="009001A6">
      <w:pPr>
        <w:pStyle w:val="ParagraphNormal"/>
      </w:pPr>
      <w:r w:rsidRPr="006F7344">
        <w:lastRenderedPageBreak/>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535FE1B1" w14:textId="77777777" w:rsidR="00C04BF2" w:rsidRPr="006F7344" w:rsidRDefault="00C04BF2" w:rsidP="009001A6">
      <w:pPr>
        <w:pStyle w:val="ParagraphNormal"/>
      </w:pPr>
      <w:r w:rsidRPr="006F7344">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6F7344">
        <w:t>Sila</w:t>
      </w:r>
      <w:proofErr w:type="spellEnd"/>
      <w:r w:rsidRPr="006F7344">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52E9C626" w14:textId="18D8E1EC" w:rsidR="00C04BF2" w:rsidRPr="006F7344" w:rsidRDefault="00C04BF2" w:rsidP="009001A6">
      <w:pPr>
        <w:pStyle w:val="ParagraphNormal"/>
      </w:pPr>
      <w:r w:rsidRPr="006F7344">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6D637884" w14:textId="77777777" w:rsidR="00C04BF2" w:rsidRPr="006F7344" w:rsidRDefault="00C04BF2" w:rsidP="009001A6">
      <w:pPr>
        <w:pStyle w:val="ParagraphNormal"/>
      </w:pPr>
      <w:r w:rsidRPr="006F7344">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1C13628E" w14:textId="77777777" w:rsidR="00C04BF2" w:rsidRPr="006F7344" w:rsidRDefault="00C04BF2" w:rsidP="009001A6">
      <w:pPr>
        <w:pStyle w:val="ParagraphNormal"/>
      </w:pPr>
      <w:r w:rsidRPr="006F7344">
        <w:lastRenderedPageBreak/>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3C63C0A6" w:rsidR="00C04BF2" w:rsidRPr="006F7344" w:rsidRDefault="00C04BF2" w:rsidP="009001A6">
      <w:pPr>
        <w:pStyle w:val="ParagraphNormal"/>
      </w:pPr>
      <w:r w:rsidRPr="006F7344">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6F7344">
        <w:t>Gafatar</w:t>
      </w:r>
      <w:proofErr w:type="spellEnd"/>
      <w:r w:rsidRPr="006F7344">
        <w:t>,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2C6867D2" w14:textId="77777777" w:rsidR="00C04BF2" w:rsidRPr="006F7344" w:rsidRDefault="00C04BF2" w:rsidP="009001A6">
      <w:pPr>
        <w:pStyle w:val="Quote"/>
      </w:pPr>
      <w:r w:rsidRPr="006F7344">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34EC0AA3" w14:textId="6A9E1EB8" w:rsidR="007806E7" w:rsidRPr="006F7344" w:rsidRDefault="00C04BF2" w:rsidP="009001A6">
      <w:pPr>
        <w:pStyle w:val="ParagraphNormal"/>
      </w:pPr>
      <w:r w:rsidRPr="006F7344">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6F7344" w:rsidRDefault="004022AF">
      <w:pPr>
        <w:pStyle w:val="Heading2"/>
        <w:numPr>
          <w:ilvl w:val="2"/>
          <w:numId w:val="22"/>
        </w:numPr>
      </w:pPr>
      <w:bookmarkStart w:id="214" w:name="_Toc118302794"/>
      <w:bookmarkStart w:id="215" w:name="_Toc121200603"/>
      <w:r w:rsidRPr="006F7344">
        <w:t>Anti-Blasphemy Law allows the state to interfere in the religious affairs</w:t>
      </w:r>
      <w:bookmarkEnd w:id="214"/>
      <w:bookmarkEnd w:id="215"/>
    </w:p>
    <w:p w14:paraId="7A62767F" w14:textId="0A05E199" w:rsidR="007817F6" w:rsidRPr="006F7344" w:rsidRDefault="007817F6" w:rsidP="007817F6">
      <w:pPr>
        <w:pStyle w:val="ParagraphafSubheader"/>
      </w:pPr>
      <w:r w:rsidRPr="006F7344">
        <w:t xml:space="preserve">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w:t>
      </w:r>
      <w:r w:rsidRPr="006F7344">
        <w:lastRenderedPageBreak/>
        <w:t>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EAC537F" w:rsidR="004022AF" w:rsidRPr="006F7344" w:rsidRDefault="007817F6" w:rsidP="009001A6">
      <w:pPr>
        <w:pStyle w:val="ParagraphNormal"/>
      </w:pPr>
      <w:r w:rsidRPr="006F7344">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DCB4BD5" w14:textId="4A905E55" w:rsidR="004022AF" w:rsidRPr="006F7344" w:rsidRDefault="004022AF" w:rsidP="004022AF">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11</w:t>
      </w:r>
      <w:r w:rsidRPr="006F7344">
        <w:rPr>
          <w:noProof/>
        </w:rPr>
        <w:fldChar w:fldCharType="end"/>
      </w:r>
      <w:r w:rsidRPr="006F7344">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6F7344" w14:paraId="34D37FB2" w14:textId="77777777" w:rsidTr="004022AF">
        <w:tc>
          <w:tcPr>
            <w:tcW w:w="1838" w:type="dxa"/>
          </w:tcPr>
          <w:p w14:paraId="7FE953D7" w14:textId="77777777" w:rsidR="004022AF" w:rsidRPr="006F7344" w:rsidRDefault="004022AF" w:rsidP="00453263">
            <w:pPr>
              <w:jc w:val="center"/>
              <w:rPr>
                <w:bCs/>
                <w:sz w:val="20"/>
                <w:szCs w:val="20"/>
              </w:rPr>
            </w:pPr>
          </w:p>
        </w:tc>
        <w:tc>
          <w:tcPr>
            <w:tcW w:w="2430" w:type="dxa"/>
          </w:tcPr>
          <w:p w14:paraId="35424F20" w14:textId="77777777" w:rsidR="004022AF" w:rsidRPr="006F7344" w:rsidRDefault="004022AF" w:rsidP="00453263">
            <w:pPr>
              <w:jc w:val="center"/>
              <w:rPr>
                <w:bCs/>
                <w:sz w:val="20"/>
                <w:szCs w:val="20"/>
              </w:rPr>
            </w:pPr>
            <w:r w:rsidRPr="006F7344">
              <w:rPr>
                <w:bCs/>
                <w:sz w:val="20"/>
                <w:szCs w:val="20"/>
              </w:rPr>
              <w:t>Before Amendment of the 1945 Constitution</w:t>
            </w:r>
          </w:p>
          <w:p w14:paraId="4BE24761" w14:textId="77777777" w:rsidR="004022AF" w:rsidRPr="006F7344" w:rsidRDefault="004022AF" w:rsidP="00453263">
            <w:pPr>
              <w:jc w:val="center"/>
              <w:rPr>
                <w:bCs/>
                <w:sz w:val="20"/>
                <w:szCs w:val="20"/>
              </w:rPr>
            </w:pPr>
            <w:r w:rsidRPr="006F7344">
              <w:rPr>
                <w:bCs/>
                <w:sz w:val="20"/>
                <w:szCs w:val="20"/>
              </w:rPr>
              <w:t>(1945 to 1998)</w:t>
            </w:r>
          </w:p>
        </w:tc>
        <w:tc>
          <w:tcPr>
            <w:tcW w:w="3060" w:type="dxa"/>
          </w:tcPr>
          <w:p w14:paraId="42D93C64" w14:textId="77777777" w:rsidR="004022AF" w:rsidRPr="006F7344" w:rsidRDefault="004022AF" w:rsidP="00453263">
            <w:pPr>
              <w:jc w:val="center"/>
              <w:rPr>
                <w:bCs/>
                <w:sz w:val="20"/>
                <w:szCs w:val="20"/>
              </w:rPr>
            </w:pPr>
            <w:r w:rsidRPr="006F7344">
              <w:rPr>
                <w:bCs/>
                <w:sz w:val="20"/>
                <w:szCs w:val="20"/>
              </w:rPr>
              <w:t>After the Amendment of 1945 Constitution</w:t>
            </w:r>
          </w:p>
          <w:p w14:paraId="22EE8E3D" w14:textId="77777777" w:rsidR="004022AF" w:rsidRPr="006F7344" w:rsidRDefault="004022AF" w:rsidP="00453263">
            <w:pPr>
              <w:jc w:val="center"/>
              <w:rPr>
                <w:bCs/>
                <w:sz w:val="20"/>
                <w:szCs w:val="20"/>
              </w:rPr>
            </w:pPr>
            <w:r w:rsidRPr="006F7344">
              <w:rPr>
                <w:bCs/>
                <w:sz w:val="20"/>
                <w:szCs w:val="20"/>
              </w:rPr>
              <w:t>(1998 to 2021)</w:t>
            </w:r>
          </w:p>
        </w:tc>
      </w:tr>
      <w:tr w:rsidR="004022AF" w:rsidRPr="006F7344" w14:paraId="55A39536" w14:textId="77777777" w:rsidTr="004022AF">
        <w:tc>
          <w:tcPr>
            <w:tcW w:w="1838" w:type="dxa"/>
          </w:tcPr>
          <w:p w14:paraId="30D698B8" w14:textId="77777777" w:rsidR="004022AF" w:rsidRPr="006F7344" w:rsidRDefault="004022AF" w:rsidP="00453263">
            <w:pPr>
              <w:rPr>
                <w:bCs/>
                <w:sz w:val="20"/>
                <w:szCs w:val="20"/>
              </w:rPr>
            </w:pPr>
            <w:r w:rsidRPr="006F7344">
              <w:rPr>
                <w:bCs/>
                <w:sz w:val="20"/>
                <w:szCs w:val="20"/>
              </w:rPr>
              <w:t xml:space="preserve">Number of Criminalization of blasphemy case </w:t>
            </w:r>
          </w:p>
        </w:tc>
        <w:tc>
          <w:tcPr>
            <w:tcW w:w="2430" w:type="dxa"/>
          </w:tcPr>
          <w:p w14:paraId="33ADA881" w14:textId="77777777" w:rsidR="004022AF" w:rsidRPr="006F7344" w:rsidRDefault="004022AF" w:rsidP="00453263">
            <w:pPr>
              <w:rPr>
                <w:bCs/>
                <w:sz w:val="20"/>
                <w:szCs w:val="20"/>
              </w:rPr>
            </w:pPr>
            <w:r w:rsidRPr="006F7344">
              <w:rPr>
                <w:bCs/>
                <w:sz w:val="20"/>
                <w:szCs w:val="20"/>
              </w:rPr>
              <w:t xml:space="preserve">             </w:t>
            </w:r>
          </w:p>
          <w:p w14:paraId="282638A7" w14:textId="77777777" w:rsidR="004022AF" w:rsidRPr="006F7344" w:rsidRDefault="004022AF" w:rsidP="00453263">
            <w:pPr>
              <w:jc w:val="center"/>
              <w:rPr>
                <w:bCs/>
                <w:sz w:val="20"/>
                <w:szCs w:val="20"/>
              </w:rPr>
            </w:pPr>
            <w:r w:rsidRPr="006F7344">
              <w:rPr>
                <w:bCs/>
                <w:sz w:val="20"/>
                <w:szCs w:val="20"/>
              </w:rPr>
              <w:t>3</w:t>
            </w:r>
          </w:p>
          <w:p w14:paraId="5D5825B3" w14:textId="77777777" w:rsidR="004022AF" w:rsidRPr="006F7344" w:rsidRDefault="004022AF" w:rsidP="00453263">
            <w:pPr>
              <w:rPr>
                <w:bCs/>
                <w:sz w:val="20"/>
                <w:szCs w:val="20"/>
              </w:rPr>
            </w:pPr>
          </w:p>
          <w:p w14:paraId="19AB255D" w14:textId="77777777" w:rsidR="004022AF" w:rsidRPr="006F7344" w:rsidRDefault="004022AF" w:rsidP="00453263">
            <w:pPr>
              <w:rPr>
                <w:bCs/>
                <w:sz w:val="20"/>
                <w:szCs w:val="20"/>
              </w:rPr>
            </w:pPr>
          </w:p>
        </w:tc>
        <w:tc>
          <w:tcPr>
            <w:tcW w:w="3060" w:type="dxa"/>
          </w:tcPr>
          <w:p w14:paraId="55C51263" w14:textId="77777777" w:rsidR="004022AF" w:rsidRPr="006F7344" w:rsidRDefault="004022AF" w:rsidP="00453263">
            <w:pPr>
              <w:rPr>
                <w:bCs/>
                <w:sz w:val="20"/>
                <w:szCs w:val="20"/>
              </w:rPr>
            </w:pPr>
            <w:r w:rsidRPr="006F7344">
              <w:rPr>
                <w:bCs/>
                <w:sz w:val="20"/>
                <w:szCs w:val="20"/>
              </w:rPr>
              <w:t xml:space="preserve">  </w:t>
            </w:r>
          </w:p>
          <w:p w14:paraId="045F4340" w14:textId="77777777" w:rsidR="004022AF" w:rsidRPr="006F7344" w:rsidRDefault="004022AF" w:rsidP="00453263">
            <w:pPr>
              <w:jc w:val="center"/>
              <w:rPr>
                <w:bCs/>
                <w:sz w:val="20"/>
                <w:szCs w:val="20"/>
              </w:rPr>
            </w:pPr>
            <w:r w:rsidRPr="006F7344">
              <w:rPr>
                <w:bCs/>
                <w:sz w:val="20"/>
                <w:szCs w:val="20"/>
              </w:rPr>
              <w:t>67</w:t>
            </w:r>
          </w:p>
        </w:tc>
      </w:tr>
    </w:tbl>
    <w:p w14:paraId="78DB162E" w14:textId="3471AC89" w:rsidR="004022AF" w:rsidRPr="009001A6" w:rsidRDefault="004022AF" w:rsidP="004022AF">
      <w:pPr>
        <w:pStyle w:val="ParagraphNormal"/>
        <w:rPr>
          <w:sz w:val="20"/>
          <w:szCs w:val="28"/>
        </w:rPr>
      </w:pPr>
      <w:r w:rsidRPr="009001A6">
        <w:rPr>
          <w:sz w:val="20"/>
          <w:szCs w:val="28"/>
        </w:rPr>
        <w:t>Sources: Cited from various sources.</w:t>
      </w:r>
    </w:p>
    <w:p w14:paraId="506EBCF0" w14:textId="05D8F60C" w:rsidR="007817F6" w:rsidRPr="006F7344" w:rsidRDefault="007817F6" w:rsidP="007817F6">
      <w:pPr>
        <w:pStyle w:val="ParagraphNormal"/>
      </w:pPr>
      <w:bookmarkStart w:id="216" w:name="_Toc118302795"/>
      <w:r w:rsidRPr="006F7344">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6F7344">
        <w:t>Hardline</w:t>
      </w:r>
      <w:proofErr w:type="spellEnd"/>
      <w:r w:rsidRPr="006F7344">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6F7344" w:rsidRDefault="007817F6" w:rsidP="009001A6">
      <w:pPr>
        <w:pStyle w:val="ParagraphNormal"/>
      </w:pPr>
      <w:r w:rsidRPr="006F7344">
        <w:t xml:space="preserve">In Durham and </w:t>
      </w:r>
      <w:proofErr w:type="spellStart"/>
      <w:r w:rsidRPr="006F7344">
        <w:t>Scharffs</w:t>
      </w:r>
      <w:proofErr w:type="spellEnd"/>
      <w:r w:rsidRPr="006F7344">
        <w:t xml:space="preserve">' (2010) diagram, Indonesia is between a theocratic and a religious state. This empowers certain faiths to monopoly the truth and persecute wrongdoers. Such a connection threatens religious freedom since someone who </w:t>
      </w:r>
      <w:r w:rsidRPr="006F7344">
        <w:lastRenderedPageBreak/>
        <w:t xml:space="preserve">chooses and believes in his faith and religious teachings might be branded heretical and punished. </w:t>
      </w:r>
    </w:p>
    <w:p w14:paraId="38E68BCF" w14:textId="40543E07" w:rsidR="005E5914" w:rsidRPr="006F7344" w:rsidRDefault="007817F6" w:rsidP="007817F6">
      <w:pPr>
        <w:pStyle w:val="ParagraphNormal"/>
        <w:ind w:firstLine="0"/>
        <w:rPr>
          <w:b/>
          <w:bCs/>
        </w:rPr>
      </w:pPr>
      <w:r w:rsidRPr="006F7344">
        <w:rPr>
          <w:b/>
          <w:bCs/>
        </w:rPr>
        <w:t xml:space="preserve">6.3.2 </w:t>
      </w:r>
      <w:r w:rsidR="005E5914" w:rsidRPr="006F7344">
        <w:rPr>
          <w:b/>
          <w:bCs/>
        </w:rPr>
        <w:t xml:space="preserve">Anti-Blasphemy Law </w:t>
      </w:r>
      <w:r w:rsidR="001D3A05" w:rsidRPr="006F7344">
        <w:rPr>
          <w:b/>
          <w:bCs/>
        </w:rPr>
        <w:t>Favours</w:t>
      </w:r>
      <w:r w:rsidR="00E76675" w:rsidRPr="006F7344">
        <w:rPr>
          <w:b/>
          <w:bCs/>
        </w:rPr>
        <w:t xml:space="preserve"> </w:t>
      </w:r>
      <w:r w:rsidR="008011C6" w:rsidRPr="006F7344">
        <w:rPr>
          <w:b/>
          <w:bCs/>
        </w:rPr>
        <w:t>to E</w:t>
      </w:r>
      <w:r w:rsidR="005E5914" w:rsidRPr="006F7344">
        <w:rPr>
          <w:b/>
          <w:bCs/>
        </w:rPr>
        <w:t xml:space="preserve">stablished religions </w:t>
      </w:r>
      <w:bookmarkEnd w:id="216"/>
    </w:p>
    <w:p w14:paraId="286FC7FD" w14:textId="48E0962F" w:rsidR="007817F6" w:rsidRPr="006F7344" w:rsidRDefault="007817F6" w:rsidP="007817F6">
      <w:pPr>
        <w:pStyle w:val="ParagraphNormal"/>
      </w:pPr>
      <w:r w:rsidRPr="006F7344">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31C0A7B" w:rsidR="007817F6" w:rsidRPr="006F7344" w:rsidRDefault="007817F6" w:rsidP="007817F6">
      <w:pPr>
        <w:pStyle w:val="ParagraphNormal"/>
      </w:pPr>
      <w:r w:rsidRPr="006F7344">
        <w:t>President Soekarno signed the IABL in 1965.</w:t>
      </w:r>
      <w:r w:rsidRPr="006F7344">
        <w:rPr>
          <w:rStyle w:val="FootnoteReference"/>
        </w:rPr>
        <w:t xml:space="preserve"> </w:t>
      </w:r>
      <w:r w:rsidRPr="00E82028">
        <w:rPr>
          <w:rStyle w:val="FootnoteReference"/>
        </w:rPr>
        <w:footnoteReference w:id="310"/>
      </w:r>
      <w:r w:rsidRPr="006F7344">
        <w:t xml:space="preserve"> It was designed to decrease social friction between conservative people and non-religious belief groups and atheists</w:t>
      </w:r>
      <w:r w:rsidRPr="00E82028">
        <w:rPr>
          <w:rStyle w:val="FootnoteReference"/>
        </w:rPr>
        <w:footnoteReference w:id="311"/>
      </w:r>
      <w:r w:rsidRPr="006F7344">
        <w:t xml:space="preserve">  who were in opposition to Pancasila and posed a threat to the protected religion, national security, and national disintegration.</w:t>
      </w:r>
      <w:r w:rsidRPr="006F7344">
        <w:rPr>
          <w:rStyle w:val="FootnoteReference"/>
        </w:rPr>
        <w:t xml:space="preserve"> </w:t>
      </w:r>
      <w:r w:rsidRPr="00E82028">
        <w:rPr>
          <w:rStyle w:val="FootnoteReference"/>
        </w:rPr>
        <w:footnoteReference w:id="312"/>
      </w:r>
      <w:r w:rsidRPr="006F7344">
        <w:t xml:space="preserve">  The events of the communist revolution of 1965 became a terrible chapter in Indonesian history, and the people did not want a similar catastrophe to occur again.</w:t>
      </w:r>
      <w:r w:rsidRPr="006F7344">
        <w:rPr>
          <w:rStyle w:val="FootnoteReference"/>
        </w:rPr>
        <w:t xml:space="preserve"> </w:t>
      </w:r>
      <w:r w:rsidRPr="00E82028">
        <w:rPr>
          <w:rStyle w:val="FootnoteReference"/>
        </w:rPr>
        <w:footnoteReference w:id="313"/>
      </w:r>
      <w:r w:rsidRPr="006F7344">
        <w:t xml:space="preserve"> Following this dreadful occurrence, the House of Representatives issued the Provisional People's Consultative Assembly of the Republic of Indonesia No. XXV/MPRS/1966, which outlawed communism, Leninism, and Marxism.</w:t>
      </w:r>
      <w:r w:rsidRPr="006F7344">
        <w:rPr>
          <w:rStyle w:val="FootnoteReference"/>
        </w:rPr>
        <w:t xml:space="preserve"> </w:t>
      </w:r>
      <w:r w:rsidRPr="00E82028">
        <w:rPr>
          <w:rStyle w:val="FootnoteReference"/>
        </w:rPr>
        <w:footnoteReference w:id="314"/>
      </w:r>
      <w:r w:rsidRPr="006F7344">
        <w:t xml:space="preserve">  The 1965 revolution movement urged Soekarno to step down and provided </w:t>
      </w:r>
      <w:proofErr w:type="spellStart"/>
      <w:r w:rsidRPr="006F7344">
        <w:t>Soeharto</w:t>
      </w:r>
      <w:proofErr w:type="spellEnd"/>
      <w:r w:rsidRPr="006F7344">
        <w:t xml:space="preserve"> the mandate to succeed him. The administration legislation under </w:t>
      </w:r>
      <w:r w:rsidRPr="006F7344">
        <w:lastRenderedPageBreak/>
        <w:t xml:space="preserve">President </w:t>
      </w:r>
      <w:proofErr w:type="spellStart"/>
      <w:r w:rsidRPr="006F7344">
        <w:t>Soeharto</w:t>
      </w:r>
      <w:proofErr w:type="spellEnd"/>
      <w:r w:rsidRPr="006F7344">
        <w:t xml:space="preserve"> during the so-called "New Order" period was altered at that time.</w:t>
      </w:r>
      <w:r w:rsidRPr="006F7344">
        <w:rPr>
          <w:rStyle w:val="FootnoteReference"/>
        </w:rPr>
        <w:t xml:space="preserve"> </w:t>
      </w:r>
      <w:r w:rsidRPr="00E82028">
        <w:rPr>
          <w:rStyle w:val="FootnoteReference"/>
        </w:rPr>
        <w:footnoteReference w:id="315"/>
      </w:r>
    </w:p>
    <w:p w14:paraId="36128D42" w14:textId="2C1436E7" w:rsidR="007817F6" w:rsidRPr="006F7344" w:rsidRDefault="007817F6" w:rsidP="005E5914">
      <w:pPr>
        <w:pStyle w:val="ParagraphNormal"/>
      </w:pPr>
      <w:r w:rsidRPr="006F7344">
        <w:t>As stated previously, Soekarno signed the President Stipulation in 1965,</w:t>
      </w:r>
      <w:r w:rsidRPr="00E82028">
        <w:rPr>
          <w:rStyle w:val="FootnoteReference"/>
        </w:rPr>
        <w:footnoteReference w:id="316"/>
      </w:r>
      <w:r w:rsidRPr="006F7344">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w:t>
      </w:r>
      <w:r w:rsidRPr="006F7344">
        <w:rPr>
          <w:rStyle w:val="FootnoteReference"/>
        </w:rPr>
        <w:t xml:space="preserve"> </w:t>
      </w:r>
      <w:r w:rsidRPr="00E82028">
        <w:rPr>
          <w:rStyle w:val="FootnoteReference"/>
        </w:rPr>
        <w:footnoteReference w:id="317"/>
      </w:r>
      <w:r w:rsidRPr="006F7344">
        <w:t xml:space="preserve">  In accordance with the explanation of Article 1 of the President Stipulation of 1956, Indonesia recognizes Islam, Protestant Christianity, Catholicism, Hinduism, and Buddhism.</w:t>
      </w:r>
      <w:r w:rsidRPr="006F7344">
        <w:rPr>
          <w:rStyle w:val="FootnoteReference"/>
        </w:rPr>
        <w:t xml:space="preserve"> </w:t>
      </w:r>
      <w:r w:rsidRPr="00E82028">
        <w:rPr>
          <w:rStyle w:val="FootnoteReference"/>
        </w:rPr>
        <w:footnoteReference w:id="318"/>
      </w:r>
      <w:r w:rsidRPr="006F7344">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2B6A38B2" w:rsidR="007817F6" w:rsidRPr="006F7344" w:rsidRDefault="007817F6" w:rsidP="007817F6">
      <w:pPr>
        <w:pStyle w:val="ParagraphNormal"/>
      </w:pPr>
      <w:r w:rsidRPr="006F7344">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Pr="006F7344">
        <w:rPr>
          <w:rStyle w:val="FootnoteReference"/>
        </w:rPr>
        <w:t xml:space="preserve"> </w:t>
      </w:r>
      <w:r w:rsidRPr="00E82028">
        <w:rPr>
          <w:rStyle w:val="FootnoteReference"/>
        </w:rPr>
        <w:footnoteReference w:id="319"/>
      </w:r>
      <w:r w:rsidRPr="006F7344">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w:t>
      </w:r>
      <w:r w:rsidRPr="006F7344">
        <w:lastRenderedPageBreak/>
        <w:t xml:space="preserve">provinces. Most founding fathers of Muslim ancestry prioritized Indonesia's unity. Schwarz cited by </w:t>
      </w:r>
      <w:proofErr w:type="spellStart"/>
      <w:r w:rsidRPr="006F7344">
        <w:t>Nalle</w:t>
      </w:r>
      <w:proofErr w:type="spellEnd"/>
      <w:r w:rsidRPr="006F7344">
        <w:t xml:space="preserve"> explains that Islamic groups such as </w:t>
      </w:r>
      <w:proofErr w:type="spellStart"/>
      <w:r w:rsidRPr="006F7344">
        <w:t>Sarekat</w:t>
      </w:r>
      <w:proofErr w:type="spellEnd"/>
      <w:r w:rsidRPr="006F7344">
        <w:t xml:space="preserve"> Islam (Islamic Union) and Muhammadiyah (the followers of Muhammad) played a significant part in the Dutch colonial's suppression in 1929.</w:t>
      </w:r>
      <w:r w:rsidRPr="00E82028">
        <w:rPr>
          <w:rStyle w:val="FootnoteReference"/>
        </w:rPr>
        <w:footnoteReference w:id="320"/>
      </w:r>
      <w:r w:rsidRPr="006F7344">
        <w:t xml:space="preserve"> Many Muslim leaders, like Mohammad Hatta, </w:t>
      </w:r>
      <w:proofErr w:type="spellStart"/>
      <w:r w:rsidRPr="006F7344">
        <w:t>Sutan</w:t>
      </w:r>
      <w:proofErr w:type="spellEnd"/>
      <w:r w:rsidRPr="006F7344">
        <w:t xml:space="preserve"> </w:t>
      </w:r>
      <w:proofErr w:type="spellStart"/>
      <w:r w:rsidRPr="006F7344">
        <w:t>Sjahrir</w:t>
      </w:r>
      <w:proofErr w:type="spellEnd"/>
      <w:r w:rsidRPr="006F7344">
        <w:t xml:space="preserve">, and Mohammad </w:t>
      </w:r>
      <w:proofErr w:type="spellStart"/>
      <w:r w:rsidRPr="006F7344">
        <w:t>Yamin</w:t>
      </w:r>
      <w:proofErr w:type="spellEnd"/>
      <w:r w:rsidRPr="006F7344">
        <w:t>, backed the National Indonesia Party created by Soekarno. They have successfully announced Indonesia's unity. Therefore, on 1 June 1945, Soekarno articulated Pancasila,</w:t>
      </w:r>
      <w:r w:rsidRPr="006F7344">
        <w:rPr>
          <w:rStyle w:val="FootnoteReference"/>
        </w:rPr>
        <w:t xml:space="preserve"> </w:t>
      </w:r>
      <w:r w:rsidRPr="00E82028">
        <w:rPr>
          <w:rStyle w:val="FootnoteReference"/>
        </w:rPr>
        <w:footnoteReference w:id="321"/>
      </w:r>
      <w:r w:rsidRPr="006F7344">
        <w:t xml:space="preserve">  which consists of the five principles, as a basic national standard. The five principles are: (1) the beliefs of God the Almighty; (2) fairness and civility among peoples; (3) the unity of Indonesia; and (5) socioeconomic justice for everyone. Taking into account the aspirations of the Muslim population to form an Islamic state, Soekarno established the first principle as the foundation for all other principles.</w:t>
      </w:r>
      <w:r w:rsidRPr="006F7344">
        <w:rPr>
          <w:rStyle w:val="FootnoteReference"/>
        </w:rPr>
        <w:t xml:space="preserve"> </w:t>
      </w:r>
      <w:r w:rsidRPr="00E82028">
        <w:rPr>
          <w:rStyle w:val="FootnoteReference"/>
        </w:rPr>
        <w:footnoteReference w:id="322"/>
      </w:r>
      <w:r w:rsidRPr="006F7344">
        <w:t xml:space="preserve"> </w:t>
      </w:r>
      <w:r w:rsidRPr="006F7344">
        <w:rPr>
          <w:rStyle w:val="FootnoteReference"/>
        </w:rPr>
        <w:t xml:space="preserve"> </w:t>
      </w:r>
      <w:r w:rsidRPr="006F7344">
        <w:t xml:space="preserve">In the final text of Pancasila, the Belief in God with the commitment to implement the </w:t>
      </w:r>
      <w:proofErr w:type="spellStart"/>
      <w:r w:rsidRPr="006F7344">
        <w:t>Shari'ah</w:t>
      </w:r>
      <w:proofErr w:type="spellEnd"/>
      <w:r w:rsidRPr="006F7344">
        <w:t xml:space="preserve"> for Muslims, also known as the Jakarta Charter, has been removed.</w:t>
      </w:r>
      <w:r w:rsidRPr="006F7344">
        <w:rPr>
          <w:rStyle w:val="FootnoteReference"/>
        </w:rPr>
        <w:t xml:space="preserve"> </w:t>
      </w:r>
      <w:r w:rsidRPr="006F7344">
        <w:t>The judgment strikes a compromise between safeguarding the established faith and recognizing the majority Muslim community.</w:t>
      </w:r>
    </w:p>
    <w:p w14:paraId="1482A600" w14:textId="3C4C06C6" w:rsidR="006929C2" w:rsidRPr="006F7344" w:rsidRDefault="006929C2" w:rsidP="005E5914">
      <w:pPr>
        <w:pStyle w:val="ParagraphNormal"/>
      </w:pPr>
      <w:r w:rsidRPr="006F7344">
        <w:t xml:space="preserve">During the new order period, the IABL was maintained by the </w:t>
      </w:r>
      <w:proofErr w:type="spellStart"/>
      <w:r w:rsidRPr="006F7344">
        <w:t>Soeharto</w:t>
      </w:r>
      <w:proofErr w:type="spellEnd"/>
      <w:r w:rsidRPr="006F7344">
        <w:t xml:space="preserve"> Administration because President </w:t>
      </w:r>
      <w:proofErr w:type="spellStart"/>
      <w:r w:rsidRPr="006F7344">
        <w:t>Soeharto</w:t>
      </w:r>
      <w:proofErr w:type="spellEnd"/>
      <w:r w:rsidRPr="006F7344">
        <w:t xml:space="preserve"> wanted national stability, avoided horizontal conflicts that would affect the running of the government. Under President </w:t>
      </w:r>
      <w:proofErr w:type="spellStart"/>
      <w:r w:rsidRPr="006F7344">
        <w:t>Soeharto</w:t>
      </w:r>
      <w:proofErr w:type="spellEnd"/>
      <w:r w:rsidRPr="006F7344">
        <w:t xml:space="preserve">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53B6AAEA" w:rsidR="007817F6" w:rsidRPr="006F7344" w:rsidRDefault="007817F6" w:rsidP="007817F6">
      <w:pPr>
        <w:pStyle w:val="ParagraphNormal"/>
      </w:pPr>
      <w:r w:rsidRPr="006F7344">
        <w:lastRenderedPageBreak/>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r w:rsidR="001D3A05" w:rsidRPr="006F7344">
        <w:t>socio-political</w:t>
      </w:r>
      <w:r w:rsidRPr="006F7344">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5C768E1E" w:rsidR="007817F6" w:rsidRPr="006F7344" w:rsidRDefault="007817F6" w:rsidP="007817F6">
      <w:pPr>
        <w:pStyle w:val="ParagraphNormal"/>
      </w:pPr>
      <w:r w:rsidRPr="006F7344">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w:t>
      </w:r>
      <w:proofErr w:type="spellStart"/>
      <w:r w:rsidRPr="006F7344">
        <w:t>Ahok</w:t>
      </w:r>
      <w:proofErr w:type="spellEnd"/>
      <w:r w:rsidRPr="006F7344">
        <w:t xml:space="preserve"> identifies himself a Christian. Christianity is one of Indonesia's six predominant faiths. However, as a result of animosity, the Anti-Defamation Law has been utilized as a political instrument to punish </w:t>
      </w:r>
      <w:proofErr w:type="spellStart"/>
      <w:r w:rsidRPr="006F7344">
        <w:t>Ahok</w:t>
      </w:r>
      <w:proofErr w:type="spellEnd"/>
      <w:r w:rsidRPr="006F7344">
        <w:t xml:space="preserve">. </w:t>
      </w:r>
      <w:proofErr w:type="spellStart"/>
      <w:r w:rsidRPr="006F7344">
        <w:t>Meiliana</w:t>
      </w:r>
      <w:proofErr w:type="spellEnd"/>
      <w:r w:rsidRPr="006F7344">
        <w:t xml:space="preserve"> is also a Buddhist, which is one of the six major faiths practiced in Indo-</w:t>
      </w:r>
      <w:proofErr w:type="spellStart"/>
      <w:r w:rsidRPr="006F7344">
        <w:t>nesia</w:t>
      </w:r>
      <w:proofErr w:type="spellEnd"/>
      <w:r w:rsidRPr="006F7344">
        <w:t xml:space="preserve">. </w:t>
      </w:r>
      <w:proofErr w:type="spellStart"/>
      <w:r w:rsidRPr="006F7344">
        <w:t>Meiliana</w:t>
      </w:r>
      <w:proofErr w:type="spellEnd"/>
      <w:r w:rsidRPr="006F7344">
        <w:t xml:space="preserve"> is likewise a target of blasphemy law enforcement, like </w:t>
      </w:r>
      <w:proofErr w:type="spellStart"/>
      <w:r w:rsidRPr="006F7344">
        <w:t>Ahok</w:t>
      </w:r>
      <w:proofErr w:type="spellEnd"/>
      <w:r w:rsidRPr="006F7344">
        <w:t>.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71372BFF" w14:textId="54202BEB" w:rsidR="007817F6" w:rsidRPr="006F7344" w:rsidRDefault="007817F6" w:rsidP="007817F6">
      <w:pPr>
        <w:pStyle w:val="ParagraphNormal"/>
      </w:pPr>
      <w:r w:rsidRPr="006F7344">
        <w:t xml:space="preserve">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w:t>
      </w:r>
      <w:r w:rsidRPr="006F7344">
        <w:lastRenderedPageBreak/>
        <w:t>those freedoms.</w:t>
      </w:r>
      <w:r w:rsidRPr="006F7344">
        <w:rPr>
          <w:rStyle w:val="FootnoteReference"/>
        </w:rPr>
        <w:t xml:space="preserve"> </w:t>
      </w:r>
      <w:r w:rsidRPr="00E82028">
        <w:rPr>
          <w:rStyle w:val="FootnoteReference"/>
        </w:rPr>
        <w:footnoteReference w:id="323"/>
      </w:r>
      <w:r w:rsidRPr="006F7344">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6F7344" w:rsidRDefault="007817F6" w:rsidP="007817F6">
      <w:pPr>
        <w:pStyle w:val="ParagraphNormal"/>
      </w:pPr>
      <w:r w:rsidRPr="006F7344">
        <w:t xml:space="preserve">In the instance of </w:t>
      </w:r>
      <w:proofErr w:type="spellStart"/>
      <w:r w:rsidRPr="006F7344">
        <w:t>Gafatar</w:t>
      </w:r>
      <w:proofErr w:type="spellEnd"/>
      <w:r w:rsidRPr="006F7344">
        <w:t>,</w:t>
      </w:r>
      <w:r w:rsidRPr="006F7344">
        <w:rPr>
          <w:rStyle w:val="FootnoteReference"/>
        </w:rPr>
        <w:t xml:space="preserve"> </w:t>
      </w:r>
      <w:r w:rsidRPr="00E82028">
        <w:rPr>
          <w:rStyle w:val="FootnoteReference"/>
        </w:rPr>
        <w:footnoteReference w:id="324"/>
      </w:r>
      <w:r w:rsidRPr="006F7344">
        <w:t xml:space="preserve"> three leaders of the religious sect were detained in Jakarta on May 26 for blasphemy because, according to the Authorities, </w:t>
      </w:r>
      <w:proofErr w:type="spellStart"/>
      <w:r w:rsidRPr="006F7344">
        <w:t>Gafatar's</w:t>
      </w:r>
      <w:proofErr w:type="spellEnd"/>
      <w:r w:rsidRPr="006F7344">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6F7344">
        <w:t>Gafatar</w:t>
      </w:r>
      <w:proofErr w:type="spellEnd"/>
      <w:r w:rsidRPr="006F7344">
        <w:t xml:space="preserve"> and any connected groups. Since the Minister of Religious Affairs never granted it legal status, the </w:t>
      </w:r>
      <w:proofErr w:type="spellStart"/>
      <w:r w:rsidRPr="006F7344">
        <w:t>Gafatar</w:t>
      </w:r>
      <w:proofErr w:type="spellEnd"/>
      <w:r w:rsidRPr="006F7344">
        <w:t xml:space="preserve"> has no legal standing as a civil body. Before the court ruled that the </w:t>
      </w:r>
      <w:proofErr w:type="spellStart"/>
      <w:r w:rsidRPr="006F7344">
        <w:t>Gafatar</w:t>
      </w:r>
      <w:proofErr w:type="spellEnd"/>
      <w:r w:rsidRPr="006F7344">
        <w:t xml:space="preserve"> is guilty of violating the blasphemy statute, the government had previously classified them as an unlawful organization. In this regard, it was unclear what legal basis the government would employ to restrict the religious freedom of </w:t>
      </w:r>
      <w:proofErr w:type="spellStart"/>
      <w:r w:rsidRPr="006F7344">
        <w:t>Gafatar</w:t>
      </w:r>
      <w:proofErr w:type="spellEnd"/>
      <w:r w:rsidRPr="006F7344">
        <w:t xml:space="preserve"> members.</w:t>
      </w:r>
    </w:p>
    <w:p w14:paraId="4A824EC9" w14:textId="17D905D6" w:rsidR="007817F6" w:rsidRPr="006F7344" w:rsidRDefault="007817F6" w:rsidP="007817F6">
      <w:pPr>
        <w:pStyle w:val="ParagraphNormal"/>
      </w:pPr>
      <w:r w:rsidRPr="006F7344">
        <w:t xml:space="preserve">In the same month, the East Jakarta District Court sentenced the three top leaders of the outlawed </w:t>
      </w:r>
      <w:proofErr w:type="spellStart"/>
      <w:r w:rsidRPr="006F7344">
        <w:t>Gafatar</w:t>
      </w:r>
      <w:proofErr w:type="spellEnd"/>
      <w:r w:rsidRPr="006F7344">
        <w:t xml:space="preserve"> religious cult to between three and five years in prison for blasphemy.</w:t>
      </w:r>
      <w:r w:rsidRPr="006F7344">
        <w:rPr>
          <w:rStyle w:val="FootnoteReference"/>
        </w:rPr>
        <w:t xml:space="preserve"> </w:t>
      </w:r>
      <w:r w:rsidRPr="00E82028">
        <w:rPr>
          <w:rStyle w:val="FootnoteReference"/>
        </w:rPr>
        <w:footnoteReference w:id="325"/>
      </w:r>
      <w:r w:rsidRPr="006F7344">
        <w:t xml:space="preserve"> </w:t>
      </w:r>
      <w:proofErr w:type="spellStart"/>
      <w:r w:rsidRPr="006F7344">
        <w:t>Gafatar</w:t>
      </w:r>
      <w:proofErr w:type="spellEnd"/>
      <w:r w:rsidRPr="006F7344">
        <w:t xml:space="preserve"> is not protected by the IABLs since the government defines a religion as having a prophet, sacred book, and divinity, as well as being globally acknowledged. The court determined that, unlike the six recognized faiths mentioned in the IBL, </w:t>
      </w:r>
      <w:proofErr w:type="spellStart"/>
      <w:r w:rsidRPr="006F7344">
        <w:t>Gafatar</w:t>
      </w:r>
      <w:proofErr w:type="spellEnd"/>
      <w:r w:rsidRPr="006F7344">
        <w:t xml:space="preserve"> did not meet these standards. The Court restricts the </w:t>
      </w:r>
      <w:proofErr w:type="spellStart"/>
      <w:r w:rsidRPr="006F7344">
        <w:t>Gafatar's</w:t>
      </w:r>
      <w:proofErr w:type="spellEnd"/>
      <w:r w:rsidRPr="006F7344">
        <w:t xml:space="preserve"> freedom of expression in order to preserve the six recognized faiths, rather than for the other purposes listed in the ICCPR. The </w:t>
      </w:r>
      <w:proofErr w:type="spellStart"/>
      <w:r w:rsidRPr="006F7344">
        <w:t>Gafatar's</w:t>
      </w:r>
      <w:proofErr w:type="spellEnd"/>
      <w:r w:rsidRPr="006F7344">
        <w:t xml:space="preserve"> ruling breaches the ICCPR's guarantees of freedom of religion and speech.</w:t>
      </w:r>
    </w:p>
    <w:p w14:paraId="4B36F388" w14:textId="42568A62" w:rsidR="007817F6" w:rsidRPr="006F7344" w:rsidRDefault="007817F6" w:rsidP="007817F6">
      <w:pPr>
        <w:pStyle w:val="ParagraphNormal"/>
      </w:pPr>
      <w:proofErr w:type="spellStart"/>
      <w:r w:rsidRPr="006F7344">
        <w:t>Ustad</w:t>
      </w:r>
      <w:proofErr w:type="spellEnd"/>
      <w:r w:rsidRPr="006F7344">
        <w:t xml:space="preserve"> Abdul </w:t>
      </w:r>
      <w:proofErr w:type="spellStart"/>
      <w:r w:rsidRPr="006F7344">
        <w:t>Somad</w:t>
      </w:r>
      <w:proofErr w:type="spellEnd"/>
      <w:r w:rsidRPr="006F7344">
        <w:t xml:space="preserve">, a religious leader with thousands of followers in Indonesia, faced this situation. Due to the uncertainty of the criteria in the Blasphemy Law, </w:t>
      </w:r>
      <w:proofErr w:type="spellStart"/>
      <w:r w:rsidRPr="006F7344">
        <w:t>Ustad</w:t>
      </w:r>
      <w:proofErr w:type="spellEnd"/>
      <w:r w:rsidRPr="006F7344">
        <w:t xml:space="preserve"> </w:t>
      </w:r>
      <w:proofErr w:type="spellStart"/>
      <w:r w:rsidRPr="006F7344">
        <w:t>Somad</w:t>
      </w:r>
      <w:proofErr w:type="spellEnd"/>
      <w:r w:rsidRPr="006F7344">
        <w:t xml:space="preserve"> was also charged of blasphemy as a follower of the predominant faith of the majority [Islam]. Similar experiences were shared by other prominent Muslim national personalities, as seen in Table 10.</w:t>
      </w:r>
    </w:p>
    <w:p w14:paraId="0D07B9AE" w14:textId="77777777" w:rsidR="007817F6" w:rsidRPr="006F7344" w:rsidRDefault="007817F6" w:rsidP="007817F6">
      <w:pPr>
        <w:pStyle w:val="ParagraphNormal"/>
      </w:pPr>
    </w:p>
    <w:p w14:paraId="41E55A97" w14:textId="29E29E4B" w:rsidR="00221DB0" w:rsidRPr="006F7344" w:rsidRDefault="00221DB0" w:rsidP="00221DB0">
      <w:pPr>
        <w:pStyle w:val="Caption"/>
        <w:keepNext/>
      </w:pPr>
      <w:r w:rsidRPr="006F7344">
        <w:lastRenderedPageBreak/>
        <w:t xml:space="preserve">Table </w:t>
      </w:r>
      <w:r w:rsidRPr="006F7344">
        <w:fldChar w:fldCharType="begin"/>
      </w:r>
      <w:r w:rsidRPr="006F7344">
        <w:instrText xml:space="preserve"> SEQ Table \* ARABIC </w:instrText>
      </w:r>
      <w:r w:rsidRPr="006F7344">
        <w:fldChar w:fldCharType="separate"/>
      </w:r>
      <w:r w:rsidR="009B2D0B">
        <w:rPr>
          <w:noProof/>
        </w:rPr>
        <w:t>12</w:t>
      </w:r>
      <w:r w:rsidRPr="006F7344">
        <w:rPr>
          <w:noProof/>
        </w:rPr>
        <w:fldChar w:fldCharType="end"/>
      </w:r>
      <w:r w:rsidRPr="006F7344">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26"/>
        <w:gridCol w:w="952"/>
        <w:gridCol w:w="1562"/>
        <w:gridCol w:w="1206"/>
        <w:gridCol w:w="1225"/>
        <w:gridCol w:w="1465"/>
      </w:tblGrid>
      <w:tr w:rsidR="00840500" w:rsidRPr="00257AD3" w14:paraId="36800BFE" w14:textId="77777777" w:rsidTr="00257AD3">
        <w:trPr>
          <w:trHeight w:val="525"/>
          <w:tblHeader/>
        </w:trPr>
        <w:tc>
          <w:tcPr>
            <w:tcW w:w="530" w:type="dxa"/>
            <w:shd w:val="clear" w:color="auto" w:fill="D0CECE" w:themeFill="background2" w:themeFillShade="E6"/>
          </w:tcPr>
          <w:p w14:paraId="2204C60F" w14:textId="77777777" w:rsidR="006F7511" w:rsidRPr="00257AD3" w:rsidRDefault="006F7511" w:rsidP="006F7511">
            <w:pPr>
              <w:ind w:right="-525" w:firstLine="150"/>
              <w:rPr>
                <w:rFonts w:cs="Linux Libertine"/>
                <w:sz w:val="18"/>
                <w:szCs w:val="18"/>
              </w:rPr>
            </w:pPr>
            <w:r w:rsidRPr="00257AD3">
              <w:rPr>
                <w:rFonts w:cs="Linux Libertine"/>
                <w:sz w:val="18"/>
                <w:szCs w:val="18"/>
              </w:rPr>
              <w:t>No.</w:t>
            </w:r>
          </w:p>
        </w:tc>
        <w:tc>
          <w:tcPr>
            <w:tcW w:w="1374" w:type="dxa"/>
            <w:shd w:val="clear" w:color="auto" w:fill="D0CECE" w:themeFill="background2" w:themeFillShade="E6"/>
          </w:tcPr>
          <w:p w14:paraId="2C2EDF47" w14:textId="77777777" w:rsidR="006F7511" w:rsidRPr="00257AD3" w:rsidRDefault="006F7511" w:rsidP="00453263">
            <w:pPr>
              <w:ind w:left="109"/>
              <w:rPr>
                <w:rFonts w:cs="Linux Libertine"/>
                <w:sz w:val="18"/>
                <w:szCs w:val="18"/>
              </w:rPr>
            </w:pPr>
            <w:r w:rsidRPr="00257AD3">
              <w:rPr>
                <w:rFonts w:cs="Linux Libertine"/>
                <w:sz w:val="18"/>
                <w:szCs w:val="18"/>
              </w:rPr>
              <w:t xml:space="preserve">The Court </w:t>
            </w:r>
          </w:p>
        </w:tc>
        <w:tc>
          <w:tcPr>
            <w:tcW w:w="795" w:type="dxa"/>
            <w:shd w:val="clear" w:color="auto" w:fill="D0CECE" w:themeFill="background2" w:themeFillShade="E6"/>
          </w:tcPr>
          <w:p w14:paraId="1D38789E" w14:textId="77777777" w:rsidR="006F7511" w:rsidRPr="00257AD3" w:rsidRDefault="006F7511" w:rsidP="00453263">
            <w:pPr>
              <w:ind w:left="190" w:right="198"/>
              <w:jc w:val="both"/>
              <w:rPr>
                <w:rFonts w:cs="Linux Libertine"/>
                <w:sz w:val="18"/>
                <w:szCs w:val="18"/>
              </w:rPr>
            </w:pPr>
            <w:r w:rsidRPr="00257AD3">
              <w:rPr>
                <w:rFonts w:cs="Linux Libertine"/>
                <w:sz w:val="18"/>
                <w:szCs w:val="18"/>
              </w:rPr>
              <w:t>Year</w:t>
            </w:r>
          </w:p>
        </w:tc>
        <w:tc>
          <w:tcPr>
            <w:tcW w:w="1611" w:type="dxa"/>
            <w:shd w:val="clear" w:color="auto" w:fill="D0CECE" w:themeFill="background2" w:themeFillShade="E6"/>
          </w:tcPr>
          <w:p w14:paraId="1A78065D" w14:textId="77777777" w:rsidR="006F7511" w:rsidRPr="00257AD3" w:rsidRDefault="006F7511" w:rsidP="00453263">
            <w:pPr>
              <w:ind w:left="190" w:right="198"/>
              <w:jc w:val="both"/>
              <w:rPr>
                <w:rFonts w:cs="Linux Libertine"/>
                <w:sz w:val="18"/>
                <w:szCs w:val="18"/>
              </w:rPr>
            </w:pPr>
            <w:r w:rsidRPr="00257AD3">
              <w:rPr>
                <w:rFonts w:cs="Linux Libertine"/>
                <w:sz w:val="18"/>
                <w:szCs w:val="18"/>
              </w:rPr>
              <w:t>Defendant’s Name</w:t>
            </w:r>
          </w:p>
        </w:tc>
        <w:tc>
          <w:tcPr>
            <w:tcW w:w="1260" w:type="dxa"/>
            <w:shd w:val="clear" w:color="auto" w:fill="D0CECE" w:themeFill="background2" w:themeFillShade="E6"/>
          </w:tcPr>
          <w:p w14:paraId="0998E3C6" w14:textId="77777777" w:rsidR="006F7511" w:rsidRPr="00257AD3" w:rsidRDefault="006F7511" w:rsidP="006F7511">
            <w:pPr>
              <w:jc w:val="center"/>
              <w:rPr>
                <w:rFonts w:cs="Linux Libertine"/>
                <w:sz w:val="18"/>
                <w:szCs w:val="18"/>
              </w:rPr>
            </w:pPr>
            <w:r w:rsidRPr="00257AD3">
              <w:rPr>
                <w:rFonts w:cs="Linux Libertine"/>
                <w:sz w:val="18"/>
                <w:szCs w:val="18"/>
              </w:rPr>
              <w:t>Defendant’s Religion</w:t>
            </w:r>
          </w:p>
        </w:tc>
        <w:tc>
          <w:tcPr>
            <w:tcW w:w="1260" w:type="dxa"/>
            <w:shd w:val="clear" w:color="auto" w:fill="D0CECE" w:themeFill="background2" w:themeFillShade="E6"/>
          </w:tcPr>
          <w:p w14:paraId="4966C911" w14:textId="77777777" w:rsidR="006F7511" w:rsidRPr="00257AD3" w:rsidRDefault="006F7511" w:rsidP="006F7511">
            <w:pPr>
              <w:ind w:firstLine="76"/>
              <w:rPr>
                <w:rFonts w:cs="Linux Libertine"/>
                <w:sz w:val="18"/>
                <w:szCs w:val="18"/>
              </w:rPr>
            </w:pPr>
            <w:r w:rsidRPr="00257AD3">
              <w:rPr>
                <w:rFonts w:cs="Linux Libertine"/>
                <w:sz w:val="18"/>
                <w:szCs w:val="18"/>
              </w:rPr>
              <w:t>Indictment</w:t>
            </w:r>
          </w:p>
        </w:tc>
        <w:tc>
          <w:tcPr>
            <w:tcW w:w="1530" w:type="dxa"/>
            <w:shd w:val="clear" w:color="auto" w:fill="D0CECE" w:themeFill="background2" w:themeFillShade="E6"/>
          </w:tcPr>
          <w:p w14:paraId="073C7C7A" w14:textId="77777777" w:rsidR="006F7511" w:rsidRPr="00257AD3" w:rsidRDefault="006F7511" w:rsidP="00453263">
            <w:pPr>
              <w:ind w:left="77" w:right="161"/>
              <w:rPr>
                <w:rFonts w:cs="Linux Libertine"/>
                <w:sz w:val="18"/>
                <w:szCs w:val="18"/>
              </w:rPr>
            </w:pPr>
            <w:r w:rsidRPr="00257AD3">
              <w:rPr>
                <w:rFonts w:cs="Linux Libertine"/>
                <w:sz w:val="18"/>
                <w:szCs w:val="18"/>
              </w:rPr>
              <w:t>Punishment</w:t>
            </w:r>
          </w:p>
        </w:tc>
      </w:tr>
      <w:tr w:rsidR="006F7511" w:rsidRPr="00257AD3" w14:paraId="46E89A01" w14:textId="77777777" w:rsidTr="00B61634">
        <w:trPr>
          <w:trHeight w:val="525"/>
        </w:trPr>
        <w:tc>
          <w:tcPr>
            <w:tcW w:w="530" w:type="dxa"/>
          </w:tcPr>
          <w:p w14:paraId="6958E789" w14:textId="77777777" w:rsidR="006F7511" w:rsidRPr="00257AD3" w:rsidRDefault="006F7511" w:rsidP="006F7511">
            <w:pPr>
              <w:ind w:right="-525" w:firstLine="150"/>
              <w:rPr>
                <w:rFonts w:cs="Linux Libertine"/>
                <w:sz w:val="18"/>
                <w:szCs w:val="18"/>
              </w:rPr>
            </w:pPr>
            <w:r w:rsidRPr="00257AD3">
              <w:rPr>
                <w:rFonts w:cs="Linux Libertine"/>
                <w:sz w:val="18"/>
                <w:szCs w:val="18"/>
              </w:rPr>
              <w:t>1</w:t>
            </w:r>
          </w:p>
        </w:tc>
        <w:tc>
          <w:tcPr>
            <w:tcW w:w="1374" w:type="dxa"/>
          </w:tcPr>
          <w:p w14:paraId="12B771ED" w14:textId="77777777" w:rsidR="006F7511" w:rsidRPr="00257AD3" w:rsidRDefault="006F7511" w:rsidP="00453263">
            <w:pPr>
              <w:ind w:left="109"/>
              <w:rPr>
                <w:rFonts w:cs="Linux Libertine"/>
                <w:sz w:val="18"/>
                <w:szCs w:val="18"/>
              </w:rPr>
            </w:pPr>
            <w:r w:rsidRPr="00257AD3">
              <w:rPr>
                <w:rFonts w:cs="Linux Libertine"/>
                <w:sz w:val="18"/>
                <w:szCs w:val="18"/>
              </w:rPr>
              <w:t>Medan District Court</w:t>
            </w:r>
          </w:p>
        </w:tc>
        <w:tc>
          <w:tcPr>
            <w:tcW w:w="795" w:type="dxa"/>
          </w:tcPr>
          <w:p w14:paraId="229A4DF1" w14:textId="77777777" w:rsidR="006F7511" w:rsidRPr="00257AD3" w:rsidRDefault="006F7511" w:rsidP="00453263">
            <w:pPr>
              <w:ind w:left="190" w:right="198"/>
              <w:jc w:val="both"/>
              <w:rPr>
                <w:rFonts w:cs="Linux Libertine"/>
                <w:sz w:val="18"/>
                <w:szCs w:val="18"/>
              </w:rPr>
            </w:pPr>
            <w:r w:rsidRPr="00257AD3">
              <w:rPr>
                <w:rFonts w:cs="Linux Libertine"/>
                <w:sz w:val="18"/>
                <w:szCs w:val="18"/>
              </w:rPr>
              <w:t>1968</w:t>
            </w:r>
          </w:p>
        </w:tc>
        <w:tc>
          <w:tcPr>
            <w:tcW w:w="1611" w:type="dxa"/>
          </w:tcPr>
          <w:p w14:paraId="14ACDCE9"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HB. </w:t>
            </w:r>
            <w:proofErr w:type="spellStart"/>
            <w:r w:rsidRPr="00257AD3">
              <w:rPr>
                <w:rFonts w:cs="Linux Libertine"/>
                <w:sz w:val="18"/>
                <w:szCs w:val="18"/>
              </w:rPr>
              <w:t>Jassin</w:t>
            </w:r>
            <w:proofErr w:type="spellEnd"/>
            <w:r w:rsidRPr="00257AD3">
              <w:rPr>
                <w:rFonts w:cs="Linux Libertine"/>
                <w:sz w:val="18"/>
                <w:szCs w:val="18"/>
              </w:rPr>
              <w:t xml:space="preserve"> </w:t>
            </w:r>
          </w:p>
          <w:p w14:paraId="46A39FA0" w14:textId="77777777" w:rsidR="006F7511" w:rsidRPr="00257AD3" w:rsidRDefault="006F7511" w:rsidP="00453263">
            <w:pPr>
              <w:ind w:left="190" w:right="198"/>
              <w:jc w:val="both"/>
              <w:rPr>
                <w:rFonts w:cs="Linux Libertine"/>
                <w:sz w:val="18"/>
                <w:szCs w:val="18"/>
              </w:rPr>
            </w:pPr>
          </w:p>
        </w:tc>
        <w:tc>
          <w:tcPr>
            <w:tcW w:w="1260" w:type="dxa"/>
          </w:tcPr>
          <w:p w14:paraId="0E2F93D2" w14:textId="77777777" w:rsidR="006F7511" w:rsidRPr="00257AD3" w:rsidRDefault="006F7511" w:rsidP="006F7511">
            <w:pPr>
              <w:rPr>
                <w:rFonts w:cs="Linux Libertine"/>
                <w:sz w:val="18"/>
                <w:szCs w:val="18"/>
              </w:rPr>
            </w:pPr>
            <w:r w:rsidRPr="00257AD3">
              <w:rPr>
                <w:rFonts w:cs="Linux Libertine"/>
                <w:sz w:val="18"/>
                <w:szCs w:val="18"/>
              </w:rPr>
              <w:t>Muslim who made</w:t>
            </w:r>
          </w:p>
          <w:p w14:paraId="524698D5" w14:textId="77777777" w:rsidR="006F7511" w:rsidRPr="00257AD3" w:rsidRDefault="006F7511" w:rsidP="006F7511">
            <w:pPr>
              <w:rPr>
                <w:rFonts w:cs="Linux Libertine"/>
                <w:sz w:val="18"/>
                <w:szCs w:val="18"/>
              </w:rPr>
            </w:pPr>
            <w:r w:rsidRPr="00257AD3">
              <w:rPr>
                <w:rFonts w:cs="Linux Libertine"/>
                <w:sz w:val="18"/>
                <w:szCs w:val="18"/>
              </w:rPr>
              <w:t>short story "The sky is getting cloudy" (1968)</w:t>
            </w:r>
          </w:p>
        </w:tc>
        <w:tc>
          <w:tcPr>
            <w:tcW w:w="1260" w:type="dxa"/>
          </w:tcPr>
          <w:p w14:paraId="7962106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21BFDE9" w14:textId="77777777" w:rsidR="006F7511" w:rsidRPr="00257AD3" w:rsidRDefault="006F7511" w:rsidP="00453263">
            <w:pPr>
              <w:ind w:left="77" w:right="161"/>
              <w:rPr>
                <w:rFonts w:cs="Linux Libertine"/>
                <w:sz w:val="18"/>
                <w:szCs w:val="18"/>
              </w:rPr>
            </w:pPr>
            <w:r w:rsidRPr="00257AD3">
              <w:rPr>
                <w:rFonts w:cs="Linux Libertine"/>
                <w:sz w:val="18"/>
                <w:szCs w:val="18"/>
              </w:rPr>
              <w:t>1-year sentence with 2-year probation</w:t>
            </w:r>
          </w:p>
        </w:tc>
      </w:tr>
      <w:tr w:rsidR="006F7511" w:rsidRPr="00257AD3" w14:paraId="40C22630" w14:textId="77777777" w:rsidTr="00B61634">
        <w:trPr>
          <w:trHeight w:val="505"/>
        </w:trPr>
        <w:tc>
          <w:tcPr>
            <w:tcW w:w="530" w:type="dxa"/>
          </w:tcPr>
          <w:p w14:paraId="6468E157" w14:textId="77777777" w:rsidR="006F7511" w:rsidRPr="00257AD3" w:rsidRDefault="006F7511" w:rsidP="006F7511">
            <w:pPr>
              <w:ind w:right="-525" w:firstLine="150"/>
              <w:rPr>
                <w:rFonts w:cs="Linux Libertine"/>
                <w:sz w:val="18"/>
                <w:szCs w:val="18"/>
              </w:rPr>
            </w:pPr>
            <w:r w:rsidRPr="00257AD3">
              <w:rPr>
                <w:rFonts w:cs="Linux Libertine"/>
                <w:sz w:val="18"/>
                <w:szCs w:val="18"/>
              </w:rPr>
              <w:t>2</w:t>
            </w:r>
          </w:p>
        </w:tc>
        <w:tc>
          <w:tcPr>
            <w:tcW w:w="1374" w:type="dxa"/>
          </w:tcPr>
          <w:p w14:paraId="2699C3AA" w14:textId="77777777" w:rsidR="006F7511" w:rsidRPr="00257AD3" w:rsidRDefault="006F7511" w:rsidP="00453263">
            <w:pPr>
              <w:ind w:left="109"/>
              <w:rPr>
                <w:rFonts w:cs="Linux Libertine"/>
                <w:sz w:val="18"/>
                <w:szCs w:val="18"/>
              </w:rPr>
            </w:pPr>
            <w:proofErr w:type="spellStart"/>
            <w:r w:rsidRPr="00257AD3">
              <w:rPr>
                <w:rFonts w:cs="Linux Libertine"/>
                <w:sz w:val="18"/>
                <w:szCs w:val="18"/>
              </w:rPr>
              <w:t>Polewali</w:t>
            </w:r>
            <w:proofErr w:type="spellEnd"/>
            <w:r w:rsidRPr="00257AD3">
              <w:rPr>
                <w:rFonts w:cs="Linux Libertine"/>
                <w:sz w:val="18"/>
                <w:szCs w:val="18"/>
              </w:rPr>
              <w:t xml:space="preserve"> Mandar District Court</w:t>
            </w:r>
          </w:p>
        </w:tc>
        <w:tc>
          <w:tcPr>
            <w:tcW w:w="795" w:type="dxa"/>
          </w:tcPr>
          <w:p w14:paraId="73F40A4D"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2005</w:t>
            </w:r>
          </w:p>
        </w:tc>
        <w:tc>
          <w:tcPr>
            <w:tcW w:w="1611" w:type="dxa"/>
          </w:tcPr>
          <w:p w14:paraId="743C18FE"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Sumardin</w:t>
            </w:r>
            <w:proofErr w:type="spellEnd"/>
            <w:r w:rsidRPr="00257AD3">
              <w:rPr>
                <w:rFonts w:cs="Linux Libertine"/>
                <w:sz w:val="18"/>
                <w:szCs w:val="18"/>
              </w:rPr>
              <w:t xml:space="preserve"> </w:t>
            </w:r>
            <w:proofErr w:type="spellStart"/>
            <w:r w:rsidRPr="00257AD3">
              <w:rPr>
                <w:rFonts w:cs="Linux Libertine"/>
                <w:sz w:val="18"/>
                <w:szCs w:val="18"/>
              </w:rPr>
              <w:t>Tappayya</w:t>
            </w:r>
            <w:proofErr w:type="spellEnd"/>
          </w:p>
          <w:p w14:paraId="4097AD34" w14:textId="77777777" w:rsidR="006F7511" w:rsidRPr="00257AD3" w:rsidRDefault="006F7511" w:rsidP="00453263">
            <w:pPr>
              <w:ind w:left="190" w:right="198"/>
              <w:jc w:val="both"/>
              <w:rPr>
                <w:rFonts w:cs="Linux Libertine"/>
                <w:sz w:val="18"/>
                <w:szCs w:val="18"/>
              </w:rPr>
            </w:pPr>
          </w:p>
        </w:tc>
        <w:tc>
          <w:tcPr>
            <w:tcW w:w="1260" w:type="dxa"/>
          </w:tcPr>
          <w:p w14:paraId="15DC7125" w14:textId="77777777" w:rsidR="006F7511" w:rsidRPr="00257AD3" w:rsidRDefault="006F7511" w:rsidP="006F7511">
            <w:pPr>
              <w:rPr>
                <w:rFonts w:cs="Linux Libertine"/>
                <w:sz w:val="18"/>
                <w:szCs w:val="18"/>
              </w:rPr>
            </w:pPr>
            <w:r w:rsidRPr="00257AD3">
              <w:rPr>
                <w:rFonts w:cs="Linux Libertine"/>
                <w:sz w:val="18"/>
                <w:szCs w:val="18"/>
              </w:rPr>
              <w:t>Village Leader who Praying by Whistling (2005)</w:t>
            </w:r>
          </w:p>
        </w:tc>
        <w:tc>
          <w:tcPr>
            <w:tcW w:w="1260" w:type="dxa"/>
          </w:tcPr>
          <w:p w14:paraId="44ED565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6015D611" w14:textId="77777777" w:rsidR="006F7511" w:rsidRPr="00257AD3" w:rsidRDefault="006F7511" w:rsidP="00453263">
            <w:pPr>
              <w:ind w:left="77" w:right="161"/>
              <w:rPr>
                <w:rFonts w:cs="Linux Libertine"/>
                <w:sz w:val="18"/>
                <w:szCs w:val="18"/>
              </w:rPr>
            </w:pPr>
            <w:r w:rsidRPr="00257AD3">
              <w:rPr>
                <w:rFonts w:cs="Linux Libertine"/>
                <w:sz w:val="18"/>
                <w:szCs w:val="18"/>
              </w:rPr>
              <w:t>6 months sentence with 1-year probation</w:t>
            </w:r>
          </w:p>
        </w:tc>
      </w:tr>
      <w:tr w:rsidR="006F7511" w:rsidRPr="00257AD3" w14:paraId="51E11021" w14:textId="77777777" w:rsidTr="00B61634">
        <w:trPr>
          <w:trHeight w:val="933"/>
        </w:trPr>
        <w:tc>
          <w:tcPr>
            <w:tcW w:w="530" w:type="dxa"/>
          </w:tcPr>
          <w:p w14:paraId="733FDB5F" w14:textId="77777777" w:rsidR="006F7511" w:rsidRPr="00257AD3" w:rsidRDefault="006F7511" w:rsidP="006F7511">
            <w:pPr>
              <w:ind w:right="-525" w:firstLine="150"/>
              <w:rPr>
                <w:rFonts w:cs="Linux Libertine"/>
                <w:sz w:val="18"/>
                <w:szCs w:val="18"/>
              </w:rPr>
            </w:pPr>
            <w:r w:rsidRPr="00257AD3">
              <w:rPr>
                <w:rFonts w:cs="Linux Libertine"/>
                <w:sz w:val="18"/>
                <w:szCs w:val="18"/>
              </w:rPr>
              <w:t>3</w:t>
            </w:r>
          </w:p>
        </w:tc>
        <w:tc>
          <w:tcPr>
            <w:tcW w:w="1374" w:type="dxa"/>
          </w:tcPr>
          <w:p w14:paraId="73CFC6D7" w14:textId="77777777" w:rsidR="006F7511" w:rsidRPr="00257AD3" w:rsidRDefault="006F7511" w:rsidP="00453263">
            <w:pPr>
              <w:ind w:left="109"/>
              <w:rPr>
                <w:rFonts w:cs="Linux Libertine"/>
                <w:sz w:val="18"/>
                <w:szCs w:val="18"/>
              </w:rPr>
            </w:pPr>
            <w:r w:rsidRPr="00257AD3">
              <w:rPr>
                <w:rFonts w:cs="Linux Libertine"/>
                <w:sz w:val="18"/>
                <w:szCs w:val="18"/>
              </w:rPr>
              <w:t>Makassar District Court</w:t>
            </w:r>
          </w:p>
        </w:tc>
        <w:tc>
          <w:tcPr>
            <w:tcW w:w="795" w:type="dxa"/>
          </w:tcPr>
          <w:p w14:paraId="050C25B6"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2008</w:t>
            </w:r>
          </w:p>
        </w:tc>
        <w:tc>
          <w:tcPr>
            <w:tcW w:w="1611" w:type="dxa"/>
          </w:tcPr>
          <w:p w14:paraId="3E0F777B"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Hikmat</w:t>
            </w:r>
            <w:proofErr w:type="spellEnd"/>
            <w:r w:rsidRPr="00257AD3">
              <w:rPr>
                <w:rFonts w:cs="Linux Libertine"/>
                <w:sz w:val="18"/>
                <w:szCs w:val="18"/>
              </w:rPr>
              <w:t xml:space="preserve"> </w:t>
            </w:r>
            <w:proofErr w:type="spellStart"/>
            <w:r w:rsidRPr="00257AD3">
              <w:rPr>
                <w:rFonts w:cs="Linux Libertine"/>
                <w:sz w:val="18"/>
                <w:szCs w:val="18"/>
              </w:rPr>
              <w:t>Faturiddin</w:t>
            </w:r>
            <w:proofErr w:type="spellEnd"/>
            <w:r w:rsidRPr="00257AD3">
              <w:rPr>
                <w:rFonts w:cs="Linux Libertine"/>
                <w:sz w:val="18"/>
                <w:szCs w:val="18"/>
              </w:rPr>
              <w:t xml:space="preserve">, Abdul Qadri, </w:t>
            </w:r>
            <w:proofErr w:type="spellStart"/>
            <w:r w:rsidRPr="00257AD3">
              <w:rPr>
                <w:rFonts w:cs="Linux Libertine"/>
                <w:sz w:val="18"/>
                <w:szCs w:val="18"/>
              </w:rPr>
              <w:t>Fadli</w:t>
            </w:r>
            <w:proofErr w:type="spellEnd"/>
            <w:r w:rsidRPr="00257AD3">
              <w:rPr>
                <w:rFonts w:cs="Linux Libertine"/>
                <w:sz w:val="18"/>
                <w:szCs w:val="18"/>
              </w:rPr>
              <w:t xml:space="preserve">, </w:t>
            </w:r>
            <w:proofErr w:type="spellStart"/>
            <w:r w:rsidRPr="00257AD3">
              <w:rPr>
                <w:rFonts w:cs="Linux Libertine"/>
                <w:sz w:val="18"/>
                <w:szCs w:val="18"/>
              </w:rPr>
              <w:t>Maulid</w:t>
            </w:r>
            <w:proofErr w:type="spellEnd"/>
            <w:r w:rsidRPr="00257AD3">
              <w:rPr>
                <w:rFonts w:cs="Linux Libertine"/>
                <w:sz w:val="18"/>
                <w:szCs w:val="18"/>
              </w:rPr>
              <w:t xml:space="preserve"> </w:t>
            </w:r>
            <w:proofErr w:type="spellStart"/>
            <w:r w:rsidRPr="00257AD3">
              <w:rPr>
                <w:rFonts w:cs="Linux Libertine"/>
                <w:sz w:val="18"/>
                <w:szCs w:val="18"/>
              </w:rPr>
              <w:t>Syawal</w:t>
            </w:r>
            <w:proofErr w:type="spellEnd"/>
            <w:r w:rsidRPr="00257AD3">
              <w:rPr>
                <w:rFonts w:cs="Linux Libertine"/>
                <w:sz w:val="18"/>
                <w:szCs w:val="18"/>
              </w:rPr>
              <w:t xml:space="preserve"> and </w:t>
            </w:r>
            <w:proofErr w:type="spellStart"/>
            <w:r w:rsidRPr="00257AD3">
              <w:rPr>
                <w:rFonts w:cs="Linux Libertine"/>
                <w:sz w:val="18"/>
                <w:szCs w:val="18"/>
              </w:rPr>
              <w:t>Asrul</w:t>
            </w:r>
            <w:proofErr w:type="spellEnd"/>
            <w:r w:rsidRPr="00257AD3">
              <w:rPr>
                <w:rFonts w:cs="Linux Libertine"/>
                <w:sz w:val="18"/>
                <w:szCs w:val="18"/>
              </w:rPr>
              <w:t xml:space="preserve"> AB</w:t>
            </w:r>
          </w:p>
        </w:tc>
        <w:tc>
          <w:tcPr>
            <w:tcW w:w="1260" w:type="dxa"/>
          </w:tcPr>
          <w:p w14:paraId="726784A5" w14:textId="77777777" w:rsidR="006F7511" w:rsidRPr="00257AD3" w:rsidRDefault="006F7511" w:rsidP="006F7511">
            <w:pPr>
              <w:rPr>
                <w:rFonts w:cs="Linux Libertine"/>
                <w:sz w:val="18"/>
                <w:szCs w:val="18"/>
              </w:rPr>
            </w:pPr>
            <w:r w:rsidRPr="00257AD3">
              <w:rPr>
                <w:rFonts w:cs="Linux Libertine"/>
                <w:sz w:val="18"/>
                <w:szCs w:val="18"/>
              </w:rPr>
              <w:t>Follower of Al-</w:t>
            </w:r>
            <w:proofErr w:type="spellStart"/>
            <w:r w:rsidRPr="00257AD3">
              <w:rPr>
                <w:rFonts w:cs="Linux Libertine"/>
                <w:sz w:val="18"/>
                <w:szCs w:val="18"/>
              </w:rPr>
              <w:t>Qiyadah</w:t>
            </w:r>
            <w:proofErr w:type="spellEnd"/>
            <w:r w:rsidRPr="00257AD3">
              <w:rPr>
                <w:rFonts w:cs="Linux Libertine"/>
                <w:sz w:val="18"/>
                <w:szCs w:val="18"/>
              </w:rPr>
              <w:t xml:space="preserve"> belief (2008)</w:t>
            </w:r>
          </w:p>
        </w:tc>
        <w:tc>
          <w:tcPr>
            <w:tcW w:w="1260" w:type="dxa"/>
          </w:tcPr>
          <w:p w14:paraId="08589B6A"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A4EF385" w14:textId="77777777" w:rsidR="006F7511" w:rsidRPr="00257AD3" w:rsidRDefault="006F7511" w:rsidP="00453263">
            <w:pPr>
              <w:ind w:left="77" w:right="161"/>
              <w:rPr>
                <w:rFonts w:cs="Linux Libertine"/>
                <w:sz w:val="18"/>
                <w:szCs w:val="18"/>
              </w:rPr>
            </w:pPr>
            <w:r w:rsidRPr="00257AD3">
              <w:rPr>
                <w:rFonts w:cs="Linux Libertine"/>
                <w:sz w:val="18"/>
                <w:szCs w:val="18"/>
              </w:rPr>
              <w:t>4 months sentence with 6 months’ probation</w:t>
            </w:r>
          </w:p>
        </w:tc>
      </w:tr>
      <w:tr w:rsidR="006F7511" w:rsidRPr="00257AD3" w14:paraId="514FE009" w14:textId="77777777" w:rsidTr="00B61634">
        <w:trPr>
          <w:trHeight w:val="494"/>
        </w:trPr>
        <w:tc>
          <w:tcPr>
            <w:tcW w:w="530" w:type="dxa"/>
          </w:tcPr>
          <w:p w14:paraId="4234A186" w14:textId="77777777" w:rsidR="006F7511" w:rsidRPr="00257AD3" w:rsidRDefault="006F7511" w:rsidP="006F7511">
            <w:pPr>
              <w:ind w:right="-525" w:firstLine="150"/>
              <w:rPr>
                <w:rFonts w:cs="Linux Libertine"/>
                <w:sz w:val="18"/>
                <w:szCs w:val="18"/>
              </w:rPr>
            </w:pPr>
            <w:r w:rsidRPr="00257AD3">
              <w:rPr>
                <w:rFonts w:cs="Linux Libertine"/>
                <w:sz w:val="18"/>
                <w:szCs w:val="18"/>
              </w:rPr>
              <w:t>4</w:t>
            </w:r>
          </w:p>
        </w:tc>
        <w:tc>
          <w:tcPr>
            <w:tcW w:w="1374" w:type="dxa"/>
          </w:tcPr>
          <w:p w14:paraId="78255BDB" w14:textId="77777777" w:rsidR="006F7511" w:rsidRPr="00257AD3" w:rsidRDefault="006F7511" w:rsidP="00453263">
            <w:pPr>
              <w:ind w:left="109"/>
              <w:rPr>
                <w:rFonts w:cs="Linux Libertine"/>
                <w:sz w:val="18"/>
                <w:szCs w:val="18"/>
              </w:rPr>
            </w:pPr>
            <w:proofErr w:type="spellStart"/>
            <w:r w:rsidRPr="00257AD3">
              <w:rPr>
                <w:rFonts w:cs="Linux Libertine"/>
                <w:sz w:val="18"/>
                <w:szCs w:val="18"/>
              </w:rPr>
              <w:t>Kupang</w:t>
            </w:r>
            <w:proofErr w:type="spellEnd"/>
            <w:r w:rsidRPr="00257AD3">
              <w:rPr>
                <w:rFonts w:cs="Linux Libertine"/>
                <w:sz w:val="18"/>
                <w:szCs w:val="18"/>
              </w:rPr>
              <w:t xml:space="preserve"> District Court</w:t>
            </w:r>
          </w:p>
        </w:tc>
        <w:tc>
          <w:tcPr>
            <w:tcW w:w="795" w:type="dxa"/>
          </w:tcPr>
          <w:p w14:paraId="4C41DA04"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2009</w:t>
            </w:r>
          </w:p>
        </w:tc>
        <w:tc>
          <w:tcPr>
            <w:tcW w:w="1611" w:type="dxa"/>
          </w:tcPr>
          <w:p w14:paraId="1555B63B"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Nimrot</w:t>
            </w:r>
            <w:proofErr w:type="spellEnd"/>
            <w:r w:rsidRPr="00257AD3">
              <w:rPr>
                <w:rFonts w:cs="Linux Libertine"/>
                <w:sz w:val="18"/>
                <w:szCs w:val="18"/>
              </w:rPr>
              <w:t xml:space="preserve"> </w:t>
            </w:r>
            <w:proofErr w:type="spellStart"/>
            <w:r w:rsidRPr="00257AD3">
              <w:rPr>
                <w:rFonts w:cs="Linux Libertine"/>
                <w:sz w:val="18"/>
                <w:szCs w:val="18"/>
              </w:rPr>
              <w:t>Lasbaun</w:t>
            </w:r>
            <w:proofErr w:type="spellEnd"/>
            <w:r w:rsidRPr="00257AD3">
              <w:rPr>
                <w:rFonts w:cs="Linux Libertine"/>
                <w:sz w:val="18"/>
                <w:szCs w:val="18"/>
              </w:rPr>
              <w:t xml:space="preserve"> and Friends</w:t>
            </w:r>
          </w:p>
          <w:p w14:paraId="143CA2B1" w14:textId="77777777" w:rsidR="006F7511" w:rsidRPr="00257AD3" w:rsidRDefault="006F7511" w:rsidP="00453263">
            <w:pPr>
              <w:ind w:left="190" w:right="198"/>
              <w:jc w:val="both"/>
              <w:rPr>
                <w:rFonts w:cs="Linux Libertine"/>
                <w:sz w:val="18"/>
                <w:szCs w:val="18"/>
              </w:rPr>
            </w:pPr>
          </w:p>
        </w:tc>
        <w:tc>
          <w:tcPr>
            <w:tcW w:w="1260" w:type="dxa"/>
          </w:tcPr>
          <w:p w14:paraId="753A2F0C" w14:textId="77777777" w:rsidR="006F7511" w:rsidRPr="00257AD3" w:rsidRDefault="006F7511" w:rsidP="006F7511">
            <w:pPr>
              <w:rPr>
                <w:rFonts w:cs="Linux Libertine"/>
                <w:sz w:val="18"/>
                <w:szCs w:val="18"/>
              </w:rPr>
            </w:pPr>
            <w:r w:rsidRPr="00257AD3">
              <w:rPr>
                <w:rFonts w:cs="Linux Libertine"/>
                <w:sz w:val="18"/>
                <w:szCs w:val="18"/>
              </w:rPr>
              <w:t>Christianity who believes Sion as the city of God (2009)</w:t>
            </w:r>
          </w:p>
        </w:tc>
        <w:tc>
          <w:tcPr>
            <w:tcW w:w="1260" w:type="dxa"/>
          </w:tcPr>
          <w:p w14:paraId="542BDBE4"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319F8F79" w14:textId="77777777" w:rsidR="006F7511" w:rsidRPr="00257AD3" w:rsidRDefault="006F7511" w:rsidP="00453263">
            <w:pPr>
              <w:ind w:left="77" w:right="161"/>
              <w:rPr>
                <w:rFonts w:cs="Linux Libertine"/>
                <w:sz w:val="18"/>
                <w:szCs w:val="18"/>
              </w:rPr>
            </w:pPr>
            <w:r w:rsidRPr="00257AD3">
              <w:rPr>
                <w:rFonts w:cs="Linux Libertine"/>
                <w:sz w:val="18"/>
                <w:szCs w:val="18"/>
              </w:rPr>
              <w:t>6 months sentence</w:t>
            </w:r>
          </w:p>
        </w:tc>
      </w:tr>
      <w:tr w:rsidR="006F7511" w:rsidRPr="00257AD3" w14:paraId="233FC60E" w14:textId="77777777" w:rsidTr="00B61634">
        <w:trPr>
          <w:trHeight w:val="522"/>
        </w:trPr>
        <w:tc>
          <w:tcPr>
            <w:tcW w:w="530" w:type="dxa"/>
          </w:tcPr>
          <w:p w14:paraId="00529343" w14:textId="77777777" w:rsidR="006F7511" w:rsidRPr="00257AD3" w:rsidRDefault="006F7511" w:rsidP="006F7511">
            <w:pPr>
              <w:ind w:right="-525" w:firstLine="150"/>
              <w:rPr>
                <w:rFonts w:cs="Linux Libertine"/>
                <w:sz w:val="18"/>
                <w:szCs w:val="18"/>
              </w:rPr>
            </w:pPr>
            <w:r w:rsidRPr="00257AD3">
              <w:rPr>
                <w:rFonts w:cs="Linux Libertine"/>
                <w:sz w:val="18"/>
                <w:szCs w:val="18"/>
              </w:rPr>
              <w:t>5</w:t>
            </w:r>
          </w:p>
        </w:tc>
        <w:tc>
          <w:tcPr>
            <w:tcW w:w="1374" w:type="dxa"/>
          </w:tcPr>
          <w:p w14:paraId="7AE82A95" w14:textId="77777777" w:rsidR="006F7511" w:rsidRPr="00257AD3" w:rsidRDefault="006F7511" w:rsidP="00453263">
            <w:pPr>
              <w:ind w:left="109"/>
              <w:rPr>
                <w:rFonts w:cs="Linux Libertine"/>
                <w:sz w:val="18"/>
                <w:szCs w:val="18"/>
              </w:rPr>
            </w:pPr>
            <w:r w:rsidRPr="00257AD3">
              <w:rPr>
                <w:rFonts w:cs="Linux Libertine"/>
                <w:sz w:val="18"/>
                <w:szCs w:val="18"/>
              </w:rPr>
              <w:t>District Court Ambon</w:t>
            </w:r>
          </w:p>
        </w:tc>
        <w:tc>
          <w:tcPr>
            <w:tcW w:w="795" w:type="dxa"/>
          </w:tcPr>
          <w:p w14:paraId="37B68DA4"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2009</w:t>
            </w:r>
          </w:p>
        </w:tc>
        <w:tc>
          <w:tcPr>
            <w:tcW w:w="1611" w:type="dxa"/>
          </w:tcPr>
          <w:p w14:paraId="7164AA03"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Wilhelmina </w:t>
            </w:r>
            <w:proofErr w:type="spellStart"/>
            <w:r w:rsidRPr="00257AD3">
              <w:rPr>
                <w:rFonts w:cs="Linux Libertine"/>
                <w:sz w:val="18"/>
                <w:szCs w:val="18"/>
              </w:rPr>
              <w:t>Holle</w:t>
            </w:r>
            <w:proofErr w:type="spellEnd"/>
            <w:r w:rsidRPr="00257AD3">
              <w:rPr>
                <w:rFonts w:cs="Linux Libertine"/>
                <w:sz w:val="18"/>
                <w:szCs w:val="18"/>
              </w:rPr>
              <w:t xml:space="preserve"> / </w:t>
            </w:r>
          </w:p>
          <w:p w14:paraId="3DDB2256"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Musohi</w:t>
            </w:r>
            <w:proofErr w:type="spellEnd"/>
            <w:r w:rsidRPr="00257AD3">
              <w:rPr>
                <w:rFonts w:cs="Linux Libertine"/>
                <w:sz w:val="18"/>
                <w:szCs w:val="18"/>
              </w:rPr>
              <w:t xml:space="preserve"> - Maluku Public Unrest</w:t>
            </w:r>
          </w:p>
        </w:tc>
        <w:tc>
          <w:tcPr>
            <w:tcW w:w="1260" w:type="dxa"/>
          </w:tcPr>
          <w:p w14:paraId="1AC110CA"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7BADDD2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80A6E8C" w14:textId="77777777" w:rsidR="006F7511" w:rsidRPr="00257AD3" w:rsidRDefault="006F7511" w:rsidP="00453263">
            <w:pPr>
              <w:ind w:left="77" w:right="161"/>
              <w:rPr>
                <w:rFonts w:cs="Linux Libertine"/>
                <w:sz w:val="18"/>
                <w:szCs w:val="18"/>
              </w:rPr>
            </w:pPr>
            <w:r w:rsidRPr="00257AD3">
              <w:rPr>
                <w:rFonts w:cs="Linux Libertine"/>
                <w:sz w:val="18"/>
                <w:szCs w:val="18"/>
              </w:rPr>
              <w:t>1-year sentence</w:t>
            </w:r>
          </w:p>
        </w:tc>
      </w:tr>
      <w:tr w:rsidR="006F7511" w:rsidRPr="00257AD3" w14:paraId="2AEB9F89" w14:textId="77777777" w:rsidTr="00B61634">
        <w:trPr>
          <w:trHeight w:val="780"/>
        </w:trPr>
        <w:tc>
          <w:tcPr>
            <w:tcW w:w="530" w:type="dxa"/>
          </w:tcPr>
          <w:p w14:paraId="609DCEB7" w14:textId="77777777" w:rsidR="006F7511" w:rsidRPr="00257AD3" w:rsidRDefault="006F7511" w:rsidP="006F7511">
            <w:pPr>
              <w:ind w:right="-525" w:firstLine="150"/>
              <w:rPr>
                <w:rFonts w:cs="Linux Libertine"/>
                <w:sz w:val="18"/>
                <w:szCs w:val="18"/>
              </w:rPr>
            </w:pPr>
            <w:r w:rsidRPr="00257AD3">
              <w:rPr>
                <w:rFonts w:cs="Linux Libertine"/>
                <w:sz w:val="18"/>
                <w:szCs w:val="18"/>
              </w:rPr>
              <w:t>6</w:t>
            </w:r>
          </w:p>
        </w:tc>
        <w:tc>
          <w:tcPr>
            <w:tcW w:w="1374" w:type="dxa"/>
          </w:tcPr>
          <w:p w14:paraId="21103533" w14:textId="77777777" w:rsidR="006F7511" w:rsidRPr="00257AD3" w:rsidRDefault="006F7511" w:rsidP="00453263">
            <w:pPr>
              <w:ind w:left="109"/>
              <w:rPr>
                <w:rFonts w:cs="Linux Libertine"/>
                <w:sz w:val="18"/>
                <w:szCs w:val="18"/>
              </w:rPr>
            </w:pPr>
            <w:proofErr w:type="spellStart"/>
            <w:r w:rsidRPr="00257AD3">
              <w:rPr>
                <w:rFonts w:cs="Linux Libertine"/>
                <w:sz w:val="18"/>
                <w:szCs w:val="18"/>
              </w:rPr>
              <w:t>Blitar</w:t>
            </w:r>
            <w:proofErr w:type="spellEnd"/>
            <w:r w:rsidRPr="00257AD3">
              <w:rPr>
                <w:rFonts w:cs="Linux Libertine"/>
                <w:sz w:val="18"/>
                <w:szCs w:val="18"/>
              </w:rPr>
              <w:t xml:space="preserve"> District Court</w:t>
            </w:r>
          </w:p>
        </w:tc>
        <w:tc>
          <w:tcPr>
            <w:tcW w:w="795" w:type="dxa"/>
          </w:tcPr>
          <w:p w14:paraId="05D59C87"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2011</w:t>
            </w:r>
          </w:p>
        </w:tc>
        <w:tc>
          <w:tcPr>
            <w:tcW w:w="1611" w:type="dxa"/>
          </w:tcPr>
          <w:p w14:paraId="6EE2A6F4"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Miftakhur</w:t>
            </w:r>
            <w:proofErr w:type="spellEnd"/>
            <w:r w:rsidRPr="00257AD3">
              <w:rPr>
                <w:rFonts w:cs="Linux Libertine"/>
                <w:sz w:val="18"/>
                <w:szCs w:val="18"/>
              </w:rPr>
              <w:t xml:space="preserve"> </w:t>
            </w:r>
            <w:proofErr w:type="spellStart"/>
            <w:r w:rsidRPr="00257AD3">
              <w:rPr>
                <w:rFonts w:cs="Linux Libertine"/>
                <w:sz w:val="18"/>
                <w:szCs w:val="18"/>
              </w:rPr>
              <w:t>Rosyidin</w:t>
            </w:r>
            <w:proofErr w:type="spellEnd"/>
            <w:r w:rsidRPr="00257AD3">
              <w:rPr>
                <w:rFonts w:cs="Linux Libertine"/>
                <w:sz w:val="18"/>
                <w:szCs w:val="18"/>
              </w:rPr>
              <w:t xml:space="preserve"> bin </w:t>
            </w:r>
            <w:proofErr w:type="spellStart"/>
            <w:r w:rsidRPr="00257AD3">
              <w:rPr>
                <w:rFonts w:cs="Linux Libertine"/>
                <w:sz w:val="18"/>
                <w:szCs w:val="18"/>
              </w:rPr>
              <w:t>Winarko</w:t>
            </w:r>
            <w:proofErr w:type="spellEnd"/>
            <w:r w:rsidRPr="00257AD3">
              <w:rPr>
                <w:rFonts w:cs="Linux Libertine"/>
                <w:sz w:val="18"/>
                <w:szCs w:val="18"/>
              </w:rPr>
              <w:t xml:space="preserve"> (RIP) </w:t>
            </w:r>
          </w:p>
        </w:tc>
        <w:tc>
          <w:tcPr>
            <w:tcW w:w="1260" w:type="dxa"/>
          </w:tcPr>
          <w:p w14:paraId="082BDC86" w14:textId="77777777" w:rsidR="006F7511" w:rsidRPr="00257AD3" w:rsidRDefault="006F7511" w:rsidP="006F7511">
            <w:pPr>
              <w:rPr>
                <w:rFonts w:cs="Linux Libertine"/>
                <w:sz w:val="18"/>
                <w:szCs w:val="18"/>
              </w:rPr>
            </w:pPr>
            <w:r w:rsidRPr="00257AD3">
              <w:rPr>
                <w:rFonts w:cs="Linux Libertine"/>
                <w:sz w:val="18"/>
                <w:szCs w:val="18"/>
              </w:rPr>
              <w:t>Muslim who imaged Cross in a mosque.</w:t>
            </w:r>
          </w:p>
        </w:tc>
        <w:tc>
          <w:tcPr>
            <w:tcW w:w="1260" w:type="dxa"/>
          </w:tcPr>
          <w:p w14:paraId="15B7BA27"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6D29DB" w14:textId="77777777" w:rsidR="006F7511" w:rsidRPr="00257AD3" w:rsidRDefault="006F7511" w:rsidP="00453263">
            <w:pPr>
              <w:ind w:left="77" w:right="161"/>
              <w:rPr>
                <w:rFonts w:cs="Linux Libertine"/>
                <w:sz w:val="18"/>
                <w:szCs w:val="18"/>
              </w:rPr>
            </w:pPr>
            <w:r w:rsidRPr="00257AD3">
              <w:rPr>
                <w:rFonts w:cs="Linux Libertine"/>
                <w:sz w:val="18"/>
                <w:szCs w:val="18"/>
              </w:rPr>
              <w:t>4 months sentence</w:t>
            </w:r>
          </w:p>
        </w:tc>
      </w:tr>
      <w:tr w:rsidR="006F7511" w:rsidRPr="00257AD3" w14:paraId="74C9F7BB" w14:textId="77777777" w:rsidTr="00B61634">
        <w:trPr>
          <w:trHeight w:val="652"/>
        </w:trPr>
        <w:tc>
          <w:tcPr>
            <w:tcW w:w="530" w:type="dxa"/>
          </w:tcPr>
          <w:p w14:paraId="2C54109B" w14:textId="77777777" w:rsidR="006F7511" w:rsidRPr="00257AD3" w:rsidRDefault="006F7511" w:rsidP="006F7511">
            <w:pPr>
              <w:ind w:right="-525" w:firstLine="150"/>
              <w:rPr>
                <w:rFonts w:cs="Linux Libertine"/>
                <w:sz w:val="18"/>
                <w:szCs w:val="18"/>
              </w:rPr>
            </w:pPr>
            <w:r w:rsidRPr="00257AD3">
              <w:rPr>
                <w:rFonts w:cs="Linux Libertine"/>
                <w:sz w:val="18"/>
                <w:szCs w:val="18"/>
              </w:rPr>
              <w:t>7</w:t>
            </w:r>
          </w:p>
        </w:tc>
        <w:tc>
          <w:tcPr>
            <w:tcW w:w="1374" w:type="dxa"/>
          </w:tcPr>
          <w:p w14:paraId="300DC8E0" w14:textId="77777777" w:rsidR="006F7511" w:rsidRPr="00257AD3" w:rsidRDefault="006F7511" w:rsidP="00453263">
            <w:pPr>
              <w:ind w:left="109"/>
              <w:rPr>
                <w:rFonts w:cs="Linux Libertine"/>
                <w:sz w:val="18"/>
                <w:szCs w:val="18"/>
              </w:rPr>
            </w:pPr>
            <w:proofErr w:type="spellStart"/>
            <w:r w:rsidRPr="00257AD3">
              <w:rPr>
                <w:rFonts w:cs="Linux Libertine"/>
                <w:sz w:val="18"/>
                <w:szCs w:val="18"/>
              </w:rPr>
              <w:t>Garut</w:t>
            </w:r>
            <w:proofErr w:type="spellEnd"/>
            <w:r w:rsidRPr="00257AD3">
              <w:rPr>
                <w:rFonts w:cs="Linux Libertine"/>
                <w:sz w:val="18"/>
                <w:szCs w:val="18"/>
              </w:rPr>
              <w:t xml:space="preserve"> District Court -2012</w:t>
            </w:r>
          </w:p>
        </w:tc>
        <w:tc>
          <w:tcPr>
            <w:tcW w:w="795" w:type="dxa"/>
          </w:tcPr>
          <w:p w14:paraId="1BE0068E"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2012</w:t>
            </w:r>
          </w:p>
        </w:tc>
        <w:tc>
          <w:tcPr>
            <w:tcW w:w="1611" w:type="dxa"/>
          </w:tcPr>
          <w:p w14:paraId="7C682C81"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Sensen</w:t>
            </w:r>
            <w:proofErr w:type="spellEnd"/>
            <w:r w:rsidRPr="00257AD3">
              <w:rPr>
                <w:rFonts w:cs="Linux Libertine"/>
                <w:sz w:val="18"/>
                <w:szCs w:val="18"/>
              </w:rPr>
              <w:t xml:space="preserve"> </w:t>
            </w:r>
            <w:proofErr w:type="spellStart"/>
            <w:r w:rsidRPr="00257AD3">
              <w:rPr>
                <w:rFonts w:cs="Linux Libertine"/>
                <w:sz w:val="18"/>
                <w:szCs w:val="18"/>
              </w:rPr>
              <w:t>Komara</w:t>
            </w:r>
            <w:proofErr w:type="spellEnd"/>
            <w:r w:rsidRPr="00257AD3">
              <w:rPr>
                <w:rFonts w:cs="Linux Libertine"/>
                <w:sz w:val="18"/>
                <w:szCs w:val="18"/>
              </w:rPr>
              <w:t xml:space="preserve"> </w:t>
            </w:r>
          </w:p>
        </w:tc>
        <w:tc>
          <w:tcPr>
            <w:tcW w:w="1260" w:type="dxa"/>
          </w:tcPr>
          <w:p w14:paraId="43805689" w14:textId="77777777" w:rsidR="006F7511" w:rsidRPr="00257AD3" w:rsidRDefault="006F7511" w:rsidP="006F7511">
            <w:pPr>
              <w:rPr>
                <w:rFonts w:cs="Linux Libertine"/>
                <w:sz w:val="18"/>
                <w:szCs w:val="18"/>
              </w:rPr>
            </w:pPr>
            <w:r w:rsidRPr="00257AD3">
              <w:rPr>
                <w:rFonts w:cs="Linux Libertine"/>
                <w:sz w:val="18"/>
                <w:szCs w:val="18"/>
              </w:rPr>
              <w:t>A follower of Indonesian Islamic Nation.</w:t>
            </w:r>
          </w:p>
        </w:tc>
        <w:tc>
          <w:tcPr>
            <w:tcW w:w="1260" w:type="dxa"/>
          </w:tcPr>
          <w:p w14:paraId="2D84A16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430F23D" w14:textId="77777777" w:rsidR="006F7511" w:rsidRPr="00257AD3" w:rsidRDefault="006F7511" w:rsidP="00453263">
            <w:pPr>
              <w:ind w:left="77" w:right="161"/>
              <w:rPr>
                <w:rFonts w:cs="Linux Libertine"/>
                <w:sz w:val="18"/>
                <w:szCs w:val="18"/>
              </w:rPr>
            </w:pPr>
            <w:r w:rsidRPr="00257AD3">
              <w:rPr>
                <w:rFonts w:cs="Linux Libertine"/>
                <w:sz w:val="18"/>
                <w:szCs w:val="18"/>
              </w:rPr>
              <w:t>1-year treatment in mental Institution</w:t>
            </w:r>
          </w:p>
        </w:tc>
      </w:tr>
      <w:tr w:rsidR="006F7511" w:rsidRPr="00257AD3" w14:paraId="53DC7440" w14:textId="77777777" w:rsidTr="00B61634">
        <w:trPr>
          <w:trHeight w:val="527"/>
        </w:trPr>
        <w:tc>
          <w:tcPr>
            <w:tcW w:w="530" w:type="dxa"/>
          </w:tcPr>
          <w:p w14:paraId="0331BE84" w14:textId="77777777" w:rsidR="006F7511" w:rsidRPr="00257AD3" w:rsidRDefault="006F7511" w:rsidP="006F7511">
            <w:pPr>
              <w:ind w:right="-525" w:firstLine="150"/>
              <w:rPr>
                <w:rFonts w:cs="Linux Libertine"/>
                <w:sz w:val="18"/>
                <w:szCs w:val="18"/>
              </w:rPr>
            </w:pPr>
            <w:r w:rsidRPr="00257AD3">
              <w:rPr>
                <w:rFonts w:cs="Linux Libertine"/>
                <w:sz w:val="18"/>
                <w:szCs w:val="18"/>
              </w:rPr>
              <w:t>8</w:t>
            </w:r>
          </w:p>
        </w:tc>
        <w:tc>
          <w:tcPr>
            <w:tcW w:w="1374" w:type="dxa"/>
          </w:tcPr>
          <w:p w14:paraId="266691EA" w14:textId="77777777" w:rsidR="006F7511" w:rsidRPr="00257AD3" w:rsidRDefault="006F7511" w:rsidP="00453263">
            <w:pPr>
              <w:ind w:left="109"/>
              <w:rPr>
                <w:rFonts w:cs="Linux Libertine"/>
                <w:sz w:val="18"/>
                <w:szCs w:val="18"/>
              </w:rPr>
            </w:pPr>
            <w:proofErr w:type="spellStart"/>
            <w:r w:rsidRPr="00257AD3">
              <w:rPr>
                <w:rFonts w:cs="Linux Libertine"/>
                <w:sz w:val="18"/>
                <w:szCs w:val="18"/>
              </w:rPr>
              <w:t>Sampang</w:t>
            </w:r>
            <w:proofErr w:type="spellEnd"/>
            <w:r w:rsidRPr="00257AD3">
              <w:rPr>
                <w:rFonts w:cs="Linux Libertine"/>
                <w:sz w:val="18"/>
                <w:szCs w:val="18"/>
              </w:rPr>
              <w:t xml:space="preserve"> District Court</w:t>
            </w:r>
          </w:p>
        </w:tc>
        <w:tc>
          <w:tcPr>
            <w:tcW w:w="795" w:type="dxa"/>
          </w:tcPr>
          <w:p w14:paraId="47F88E2F"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2012</w:t>
            </w:r>
          </w:p>
        </w:tc>
        <w:tc>
          <w:tcPr>
            <w:tcW w:w="1611" w:type="dxa"/>
          </w:tcPr>
          <w:p w14:paraId="25737931"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Tajul</w:t>
            </w:r>
            <w:proofErr w:type="spellEnd"/>
            <w:r w:rsidRPr="00257AD3">
              <w:rPr>
                <w:rFonts w:cs="Linux Libertine"/>
                <w:sz w:val="18"/>
                <w:szCs w:val="18"/>
              </w:rPr>
              <w:t xml:space="preserve"> </w:t>
            </w:r>
            <w:proofErr w:type="spellStart"/>
            <w:r w:rsidRPr="00257AD3">
              <w:rPr>
                <w:rFonts w:cs="Linux Libertine"/>
                <w:sz w:val="18"/>
                <w:szCs w:val="18"/>
              </w:rPr>
              <w:t>Muluk</w:t>
            </w:r>
            <w:proofErr w:type="spellEnd"/>
            <w:r w:rsidRPr="00257AD3">
              <w:rPr>
                <w:rFonts w:cs="Linux Libertine"/>
                <w:sz w:val="18"/>
                <w:szCs w:val="18"/>
              </w:rPr>
              <w:t xml:space="preserve"> </w:t>
            </w:r>
          </w:p>
        </w:tc>
        <w:tc>
          <w:tcPr>
            <w:tcW w:w="1260" w:type="dxa"/>
          </w:tcPr>
          <w:p w14:paraId="59FD17A7" w14:textId="77777777" w:rsidR="006F7511" w:rsidRPr="00257AD3" w:rsidRDefault="006F7511" w:rsidP="006F7511">
            <w:pPr>
              <w:rPr>
                <w:rFonts w:cs="Linux Libertine"/>
                <w:sz w:val="18"/>
                <w:szCs w:val="18"/>
              </w:rPr>
            </w:pPr>
            <w:r w:rsidRPr="00257AD3">
              <w:rPr>
                <w:rFonts w:cs="Linux Libertine"/>
                <w:sz w:val="18"/>
                <w:szCs w:val="18"/>
              </w:rPr>
              <w:t>A Shia leader</w:t>
            </w:r>
          </w:p>
        </w:tc>
        <w:tc>
          <w:tcPr>
            <w:tcW w:w="1260" w:type="dxa"/>
          </w:tcPr>
          <w:p w14:paraId="5D814D1D"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783D82" w14:textId="77777777" w:rsidR="006F7511" w:rsidRPr="00257AD3" w:rsidRDefault="006F7511" w:rsidP="00453263">
            <w:pPr>
              <w:ind w:left="77" w:right="161"/>
              <w:rPr>
                <w:rFonts w:cs="Linux Libertine"/>
                <w:sz w:val="18"/>
                <w:szCs w:val="18"/>
              </w:rPr>
            </w:pPr>
            <w:r w:rsidRPr="00257AD3">
              <w:rPr>
                <w:rFonts w:cs="Linux Libertine"/>
                <w:sz w:val="18"/>
                <w:szCs w:val="18"/>
              </w:rPr>
              <w:t>1-year sentence and 4 years sentence by High Court</w:t>
            </w:r>
          </w:p>
        </w:tc>
      </w:tr>
      <w:tr w:rsidR="006F7511" w:rsidRPr="00257AD3" w14:paraId="2814A4F9" w14:textId="77777777" w:rsidTr="00B61634">
        <w:trPr>
          <w:trHeight w:val="616"/>
        </w:trPr>
        <w:tc>
          <w:tcPr>
            <w:tcW w:w="530" w:type="dxa"/>
          </w:tcPr>
          <w:p w14:paraId="4B6494CA" w14:textId="77777777" w:rsidR="006F7511" w:rsidRPr="00257AD3" w:rsidRDefault="006F7511" w:rsidP="006F7511">
            <w:pPr>
              <w:ind w:right="-525" w:firstLine="150"/>
              <w:rPr>
                <w:rFonts w:cs="Linux Libertine"/>
                <w:sz w:val="18"/>
                <w:szCs w:val="18"/>
              </w:rPr>
            </w:pPr>
            <w:r w:rsidRPr="00257AD3">
              <w:rPr>
                <w:rFonts w:cs="Linux Libertine"/>
                <w:sz w:val="18"/>
                <w:szCs w:val="18"/>
              </w:rPr>
              <w:t>9</w:t>
            </w:r>
          </w:p>
        </w:tc>
        <w:tc>
          <w:tcPr>
            <w:tcW w:w="1374" w:type="dxa"/>
          </w:tcPr>
          <w:p w14:paraId="6CACE58B" w14:textId="77777777" w:rsidR="006F7511" w:rsidRPr="00257AD3" w:rsidRDefault="006F7511" w:rsidP="00453263">
            <w:pPr>
              <w:ind w:left="109"/>
              <w:rPr>
                <w:rFonts w:cs="Linux Libertine"/>
                <w:sz w:val="18"/>
                <w:szCs w:val="18"/>
              </w:rPr>
            </w:pPr>
            <w:proofErr w:type="spellStart"/>
            <w:r w:rsidRPr="00257AD3">
              <w:rPr>
                <w:rFonts w:cs="Linux Libertine"/>
                <w:sz w:val="18"/>
                <w:szCs w:val="18"/>
              </w:rPr>
              <w:t>Dompu</w:t>
            </w:r>
            <w:proofErr w:type="spellEnd"/>
            <w:r w:rsidRPr="00257AD3">
              <w:rPr>
                <w:rFonts w:cs="Linux Libertine"/>
                <w:sz w:val="18"/>
                <w:szCs w:val="18"/>
              </w:rPr>
              <w:t xml:space="preserve"> District Court</w:t>
            </w:r>
          </w:p>
        </w:tc>
        <w:tc>
          <w:tcPr>
            <w:tcW w:w="795" w:type="dxa"/>
          </w:tcPr>
          <w:p w14:paraId="3FEEEF5F"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2012</w:t>
            </w:r>
          </w:p>
        </w:tc>
        <w:tc>
          <w:tcPr>
            <w:tcW w:w="1611" w:type="dxa"/>
          </w:tcPr>
          <w:p w14:paraId="4C61DC50"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Charles </w:t>
            </w:r>
            <w:proofErr w:type="spellStart"/>
            <w:r w:rsidRPr="00257AD3">
              <w:rPr>
                <w:rFonts w:cs="Linux Libertine"/>
                <w:sz w:val="18"/>
                <w:szCs w:val="18"/>
              </w:rPr>
              <w:t>Sitorus</w:t>
            </w:r>
            <w:proofErr w:type="spellEnd"/>
            <w:r w:rsidRPr="00257AD3">
              <w:rPr>
                <w:rFonts w:cs="Linux Libertine"/>
                <w:sz w:val="18"/>
                <w:szCs w:val="18"/>
              </w:rPr>
              <w:t xml:space="preserve"> / </w:t>
            </w:r>
          </w:p>
        </w:tc>
        <w:tc>
          <w:tcPr>
            <w:tcW w:w="1260" w:type="dxa"/>
          </w:tcPr>
          <w:p w14:paraId="614DC9DE" w14:textId="77777777" w:rsidR="006F7511" w:rsidRPr="00257AD3" w:rsidRDefault="006F7511" w:rsidP="006F7511">
            <w:pPr>
              <w:rPr>
                <w:rFonts w:cs="Linux Libertine"/>
                <w:sz w:val="18"/>
                <w:szCs w:val="18"/>
              </w:rPr>
            </w:pPr>
            <w:r w:rsidRPr="00257AD3">
              <w:rPr>
                <w:rFonts w:cs="Linux Libertine"/>
                <w:sz w:val="18"/>
                <w:szCs w:val="18"/>
              </w:rPr>
              <w:t>Christianity Teaching of Kindness Books distribution (2012)</w:t>
            </w:r>
          </w:p>
        </w:tc>
        <w:tc>
          <w:tcPr>
            <w:tcW w:w="1260" w:type="dxa"/>
          </w:tcPr>
          <w:p w14:paraId="00463D91"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21B49714" w14:textId="77777777" w:rsidR="006F7511" w:rsidRPr="00257AD3" w:rsidRDefault="006F7511" w:rsidP="00453263">
            <w:pPr>
              <w:ind w:left="77" w:right="161"/>
              <w:rPr>
                <w:rFonts w:cs="Linux Libertine"/>
                <w:sz w:val="18"/>
                <w:szCs w:val="18"/>
              </w:rPr>
            </w:pPr>
            <w:r w:rsidRPr="00257AD3">
              <w:rPr>
                <w:rFonts w:cs="Linux Libertine"/>
                <w:sz w:val="18"/>
                <w:szCs w:val="18"/>
              </w:rPr>
              <w:t>1 year and 2 months sentence</w:t>
            </w:r>
          </w:p>
        </w:tc>
      </w:tr>
      <w:tr w:rsidR="006F7511" w:rsidRPr="00257AD3" w14:paraId="1D1FDE38" w14:textId="77777777" w:rsidTr="00B61634">
        <w:trPr>
          <w:trHeight w:val="811"/>
        </w:trPr>
        <w:tc>
          <w:tcPr>
            <w:tcW w:w="530" w:type="dxa"/>
          </w:tcPr>
          <w:p w14:paraId="3B09A9FE" w14:textId="77777777" w:rsidR="006F7511" w:rsidRPr="00257AD3" w:rsidRDefault="006F7511" w:rsidP="006F7511">
            <w:pPr>
              <w:ind w:right="-525" w:firstLine="150"/>
              <w:rPr>
                <w:rFonts w:cs="Linux Libertine"/>
                <w:sz w:val="18"/>
                <w:szCs w:val="18"/>
              </w:rPr>
            </w:pPr>
            <w:r w:rsidRPr="00257AD3">
              <w:rPr>
                <w:rFonts w:cs="Linux Libertine"/>
                <w:sz w:val="18"/>
                <w:szCs w:val="18"/>
              </w:rPr>
              <w:t>10</w:t>
            </w:r>
          </w:p>
        </w:tc>
        <w:tc>
          <w:tcPr>
            <w:tcW w:w="1374" w:type="dxa"/>
          </w:tcPr>
          <w:p w14:paraId="7CCB3E53" w14:textId="77777777" w:rsidR="006F7511" w:rsidRPr="00257AD3" w:rsidRDefault="006F7511" w:rsidP="00453263">
            <w:pPr>
              <w:ind w:left="109"/>
              <w:rPr>
                <w:rFonts w:cs="Linux Libertine"/>
                <w:sz w:val="18"/>
                <w:szCs w:val="18"/>
              </w:rPr>
            </w:pPr>
            <w:r w:rsidRPr="00257AD3">
              <w:rPr>
                <w:rFonts w:cs="Linux Libertine"/>
                <w:sz w:val="18"/>
                <w:szCs w:val="18"/>
              </w:rPr>
              <w:t>Pontianak District Court</w:t>
            </w:r>
          </w:p>
        </w:tc>
        <w:tc>
          <w:tcPr>
            <w:tcW w:w="795" w:type="dxa"/>
          </w:tcPr>
          <w:p w14:paraId="1C22FA2E"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2012</w:t>
            </w:r>
          </w:p>
        </w:tc>
        <w:tc>
          <w:tcPr>
            <w:tcW w:w="1611" w:type="dxa"/>
          </w:tcPr>
          <w:p w14:paraId="04E46C4A"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Sandi Hartono as son of </w:t>
            </w:r>
            <w:proofErr w:type="spellStart"/>
            <w:r w:rsidRPr="00257AD3">
              <w:rPr>
                <w:rFonts w:cs="Linux Libertine"/>
                <w:sz w:val="18"/>
                <w:szCs w:val="18"/>
              </w:rPr>
              <w:t>Khu</w:t>
            </w:r>
            <w:proofErr w:type="spellEnd"/>
            <w:r w:rsidRPr="00257AD3">
              <w:rPr>
                <w:rFonts w:cs="Linux Libertine"/>
                <w:sz w:val="18"/>
                <w:szCs w:val="18"/>
              </w:rPr>
              <w:t xml:space="preserve"> </w:t>
            </w:r>
            <w:proofErr w:type="spellStart"/>
            <w:r w:rsidRPr="00257AD3">
              <w:rPr>
                <w:rFonts w:cs="Linux Libertine"/>
                <w:sz w:val="18"/>
                <w:szCs w:val="18"/>
              </w:rPr>
              <w:t>Khim</w:t>
            </w:r>
            <w:proofErr w:type="spellEnd"/>
            <w:r w:rsidRPr="00257AD3">
              <w:rPr>
                <w:rFonts w:cs="Linux Libertine"/>
                <w:sz w:val="18"/>
                <w:szCs w:val="18"/>
              </w:rPr>
              <w:t xml:space="preserve"> </w:t>
            </w:r>
            <w:proofErr w:type="spellStart"/>
            <w:r w:rsidRPr="00257AD3">
              <w:rPr>
                <w:rFonts w:cs="Linux Libertine"/>
                <w:sz w:val="18"/>
                <w:szCs w:val="18"/>
              </w:rPr>
              <w:t>Chiung</w:t>
            </w:r>
            <w:proofErr w:type="spellEnd"/>
            <w:r w:rsidRPr="00257AD3">
              <w:rPr>
                <w:rFonts w:cs="Linux Libertine"/>
                <w:sz w:val="18"/>
                <w:szCs w:val="18"/>
              </w:rPr>
              <w:t xml:space="preserve"> (2012)</w:t>
            </w:r>
          </w:p>
        </w:tc>
        <w:tc>
          <w:tcPr>
            <w:tcW w:w="1260" w:type="dxa"/>
          </w:tcPr>
          <w:p w14:paraId="4A1B017D"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0914F181" w14:textId="77777777" w:rsidR="006F7511" w:rsidRPr="00257AD3" w:rsidRDefault="006F7511" w:rsidP="00257AD3">
            <w:pPr>
              <w:ind w:firstLine="61"/>
              <w:jc w:val="center"/>
              <w:rPr>
                <w:rFonts w:cs="Linux Libertine"/>
                <w:sz w:val="18"/>
                <w:szCs w:val="18"/>
              </w:rPr>
            </w:pPr>
            <w:r w:rsidRPr="00257AD3">
              <w:rPr>
                <w:rFonts w:cs="Linux Libertine"/>
                <w:sz w:val="18"/>
                <w:szCs w:val="18"/>
              </w:rPr>
              <w:t>IET Law No.11/2008</w:t>
            </w:r>
          </w:p>
        </w:tc>
        <w:tc>
          <w:tcPr>
            <w:tcW w:w="1530" w:type="dxa"/>
          </w:tcPr>
          <w:p w14:paraId="03819438" w14:textId="77777777" w:rsidR="006F7511" w:rsidRPr="00257AD3" w:rsidRDefault="006F7511" w:rsidP="00453263">
            <w:pPr>
              <w:ind w:left="77" w:right="161"/>
              <w:rPr>
                <w:rFonts w:cs="Linux Libertine"/>
                <w:sz w:val="18"/>
                <w:szCs w:val="18"/>
              </w:rPr>
            </w:pPr>
            <w:r w:rsidRPr="00257AD3">
              <w:rPr>
                <w:rFonts w:cs="Linux Libertine"/>
                <w:sz w:val="18"/>
                <w:szCs w:val="18"/>
              </w:rPr>
              <w:t>6 months sentence and 500 million rupiah fine</w:t>
            </w:r>
          </w:p>
        </w:tc>
      </w:tr>
      <w:tr w:rsidR="006F7511" w:rsidRPr="00257AD3" w14:paraId="062BF87E" w14:textId="77777777" w:rsidTr="00B61634">
        <w:trPr>
          <w:trHeight w:val="782"/>
        </w:trPr>
        <w:tc>
          <w:tcPr>
            <w:tcW w:w="530" w:type="dxa"/>
          </w:tcPr>
          <w:p w14:paraId="6A9CD4D2" w14:textId="77777777" w:rsidR="006F7511" w:rsidRPr="00257AD3" w:rsidRDefault="006F7511" w:rsidP="006F7511">
            <w:pPr>
              <w:ind w:right="-525" w:firstLine="150"/>
              <w:rPr>
                <w:rFonts w:cs="Linux Libertine"/>
                <w:sz w:val="18"/>
                <w:szCs w:val="18"/>
              </w:rPr>
            </w:pPr>
            <w:r w:rsidRPr="00257AD3">
              <w:rPr>
                <w:rFonts w:cs="Linux Libertine"/>
                <w:sz w:val="18"/>
                <w:szCs w:val="18"/>
              </w:rPr>
              <w:t>11</w:t>
            </w:r>
          </w:p>
        </w:tc>
        <w:tc>
          <w:tcPr>
            <w:tcW w:w="1374" w:type="dxa"/>
          </w:tcPr>
          <w:p w14:paraId="1D9D6B43" w14:textId="77777777" w:rsidR="006F7511" w:rsidRPr="00257AD3" w:rsidRDefault="006F7511" w:rsidP="00453263">
            <w:pPr>
              <w:ind w:left="109"/>
              <w:rPr>
                <w:rFonts w:cs="Linux Libertine"/>
                <w:sz w:val="18"/>
                <w:szCs w:val="18"/>
              </w:rPr>
            </w:pPr>
            <w:proofErr w:type="spellStart"/>
            <w:r w:rsidRPr="00257AD3">
              <w:rPr>
                <w:rFonts w:cs="Linux Libertine"/>
                <w:sz w:val="18"/>
                <w:szCs w:val="18"/>
              </w:rPr>
              <w:t>Kalabahi</w:t>
            </w:r>
            <w:proofErr w:type="spellEnd"/>
            <w:r w:rsidRPr="00257AD3">
              <w:rPr>
                <w:rFonts w:cs="Linux Libertine"/>
                <w:sz w:val="18"/>
                <w:szCs w:val="18"/>
              </w:rPr>
              <w:t xml:space="preserve"> District Court</w:t>
            </w:r>
          </w:p>
        </w:tc>
        <w:tc>
          <w:tcPr>
            <w:tcW w:w="795" w:type="dxa"/>
          </w:tcPr>
          <w:p w14:paraId="3B289D31"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2013</w:t>
            </w:r>
          </w:p>
        </w:tc>
        <w:tc>
          <w:tcPr>
            <w:tcW w:w="1611" w:type="dxa"/>
          </w:tcPr>
          <w:p w14:paraId="20232EF4" w14:textId="77777777" w:rsidR="006F7511" w:rsidRPr="00257AD3" w:rsidRDefault="006F7511" w:rsidP="00453263">
            <w:pPr>
              <w:ind w:left="190" w:right="198"/>
              <w:jc w:val="both"/>
              <w:rPr>
                <w:rFonts w:cs="Linux Libertine"/>
                <w:sz w:val="18"/>
                <w:szCs w:val="18"/>
              </w:rPr>
            </w:pPr>
            <w:r w:rsidRPr="00257AD3">
              <w:rPr>
                <w:rFonts w:cs="Linux Libertine"/>
                <w:sz w:val="18"/>
                <w:szCs w:val="18"/>
              </w:rPr>
              <w:t xml:space="preserve">Alfred </w:t>
            </w:r>
            <w:proofErr w:type="spellStart"/>
            <w:r w:rsidRPr="00257AD3">
              <w:rPr>
                <w:rFonts w:cs="Linux Libertine"/>
                <w:sz w:val="18"/>
                <w:szCs w:val="18"/>
              </w:rPr>
              <w:t>Waang</w:t>
            </w:r>
            <w:proofErr w:type="spellEnd"/>
            <w:r w:rsidRPr="00257AD3">
              <w:rPr>
                <w:rFonts w:cs="Linux Libertine"/>
                <w:sz w:val="18"/>
                <w:szCs w:val="18"/>
              </w:rPr>
              <w:t xml:space="preserve"> </w:t>
            </w:r>
          </w:p>
        </w:tc>
        <w:tc>
          <w:tcPr>
            <w:tcW w:w="1260" w:type="dxa"/>
          </w:tcPr>
          <w:p w14:paraId="00CD0B6E" w14:textId="77777777" w:rsidR="006F7511" w:rsidRPr="00257AD3" w:rsidRDefault="006F7511" w:rsidP="006F7511">
            <w:pPr>
              <w:rPr>
                <w:rFonts w:cs="Linux Libertine"/>
                <w:sz w:val="18"/>
                <w:szCs w:val="18"/>
              </w:rPr>
            </w:pPr>
            <w:r w:rsidRPr="00257AD3">
              <w:rPr>
                <w:rFonts w:cs="Linux Libertine"/>
                <w:sz w:val="18"/>
                <w:szCs w:val="18"/>
              </w:rPr>
              <w:t xml:space="preserve">Islam who forced a kid to eat pork meat </w:t>
            </w:r>
          </w:p>
        </w:tc>
        <w:tc>
          <w:tcPr>
            <w:tcW w:w="1260" w:type="dxa"/>
          </w:tcPr>
          <w:p w14:paraId="553C24B2"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7F58A12B" w14:textId="77777777" w:rsidR="006F7511" w:rsidRPr="00257AD3" w:rsidRDefault="006F7511" w:rsidP="00453263">
            <w:pPr>
              <w:ind w:left="77" w:right="161"/>
              <w:rPr>
                <w:rFonts w:cs="Linux Libertine"/>
                <w:sz w:val="18"/>
                <w:szCs w:val="18"/>
              </w:rPr>
            </w:pPr>
            <w:r w:rsidRPr="00257AD3">
              <w:rPr>
                <w:rFonts w:cs="Linux Libertine"/>
                <w:sz w:val="18"/>
                <w:szCs w:val="18"/>
              </w:rPr>
              <w:t>1-year sentence</w:t>
            </w:r>
          </w:p>
        </w:tc>
      </w:tr>
      <w:tr w:rsidR="006F7511" w:rsidRPr="00257AD3" w14:paraId="42F9A26A" w14:textId="77777777" w:rsidTr="00B61634">
        <w:trPr>
          <w:trHeight w:val="650"/>
        </w:trPr>
        <w:tc>
          <w:tcPr>
            <w:tcW w:w="530" w:type="dxa"/>
          </w:tcPr>
          <w:p w14:paraId="5FE8B5A4" w14:textId="77777777" w:rsidR="006F7511" w:rsidRPr="00257AD3" w:rsidRDefault="006F7511" w:rsidP="006F7511">
            <w:pPr>
              <w:ind w:right="-525" w:firstLine="150"/>
              <w:rPr>
                <w:rFonts w:cs="Linux Libertine"/>
                <w:sz w:val="18"/>
                <w:szCs w:val="18"/>
              </w:rPr>
            </w:pPr>
            <w:r w:rsidRPr="00257AD3">
              <w:rPr>
                <w:rFonts w:cs="Linux Libertine"/>
                <w:sz w:val="18"/>
                <w:szCs w:val="18"/>
              </w:rPr>
              <w:t>12</w:t>
            </w:r>
          </w:p>
        </w:tc>
        <w:tc>
          <w:tcPr>
            <w:tcW w:w="1374" w:type="dxa"/>
          </w:tcPr>
          <w:p w14:paraId="7D8D336F" w14:textId="77777777" w:rsidR="006F7511" w:rsidRPr="00257AD3" w:rsidRDefault="006F7511" w:rsidP="00453263">
            <w:pPr>
              <w:ind w:left="109"/>
              <w:rPr>
                <w:rFonts w:cs="Linux Libertine"/>
                <w:sz w:val="18"/>
                <w:szCs w:val="18"/>
              </w:rPr>
            </w:pPr>
            <w:r w:rsidRPr="00257AD3">
              <w:rPr>
                <w:rFonts w:cs="Linux Libertine"/>
                <w:sz w:val="18"/>
                <w:szCs w:val="18"/>
              </w:rPr>
              <w:t xml:space="preserve">District Court of </w:t>
            </w:r>
            <w:proofErr w:type="spellStart"/>
            <w:r w:rsidRPr="00257AD3">
              <w:rPr>
                <w:rFonts w:cs="Linux Libertine"/>
                <w:sz w:val="18"/>
                <w:szCs w:val="18"/>
              </w:rPr>
              <w:t>Trenggalek</w:t>
            </w:r>
            <w:proofErr w:type="spellEnd"/>
          </w:p>
        </w:tc>
        <w:tc>
          <w:tcPr>
            <w:tcW w:w="795" w:type="dxa"/>
          </w:tcPr>
          <w:p w14:paraId="2CFB27E1"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2013</w:t>
            </w:r>
          </w:p>
        </w:tc>
        <w:tc>
          <w:tcPr>
            <w:tcW w:w="1611" w:type="dxa"/>
          </w:tcPr>
          <w:p w14:paraId="3A35B4A3"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Agus</w:t>
            </w:r>
            <w:proofErr w:type="spellEnd"/>
            <w:r w:rsidRPr="00257AD3">
              <w:rPr>
                <w:rFonts w:cs="Linux Libertine"/>
                <w:sz w:val="18"/>
                <w:szCs w:val="18"/>
              </w:rPr>
              <w:t xml:space="preserve"> Santoso or </w:t>
            </w:r>
            <w:proofErr w:type="spellStart"/>
            <w:r w:rsidRPr="00257AD3">
              <w:rPr>
                <w:rFonts w:cs="Linux Libertine"/>
                <w:sz w:val="18"/>
                <w:szCs w:val="18"/>
              </w:rPr>
              <w:t>Tesy</w:t>
            </w:r>
            <w:proofErr w:type="spellEnd"/>
            <w:r w:rsidRPr="00257AD3">
              <w:rPr>
                <w:rFonts w:cs="Linux Libertine"/>
                <w:sz w:val="18"/>
                <w:szCs w:val="18"/>
              </w:rPr>
              <w:t xml:space="preserve"> bin </w:t>
            </w:r>
            <w:proofErr w:type="spellStart"/>
            <w:r w:rsidRPr="00257AD3">
              <w:rPr>
                <w:rFonts w:cs="Linux Libertine"/>
                <w:sz w:val="18"/>
                <w:szCs w:val="18"/>
              </w:rPr>
              <w:t>Kijaelani</w:t>
            </w:r>
            <w:proofErr w:type="spellEnd"/>
            <w:r w:rsidRPr="00257AD3">
              <w:rPr>
                <w:rFonts w:cs="Linux Libertine"/>
                <w:sz w:val="18"/>
                <w:szCs w:val="18"/>
              </w:rPr>
              <w:t xml:space="preserve"> </w:t>
            </w:r>
          </w:p>
        </w:tc>
        <w:tc>
          <w:tcPr>
            <w:tcW w:w="1260" w:type="dxa"/>
          </w:tcPr>
          <w:p w14:paraId="395F9926"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238308AB"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 335 (1) CC</w:t>
            </w:r>
          </w:p>
        </w:tc>
        <w:tc>
          <w:tcPr>
            <w:tcW w:w="1530" w:type="dxa"/>
          </w:tcPr>
          <w:p w14:paraId="74F054FF" w14:textId="77777777" w:rsidR="006F7511" w:rsidRPr="00257AD3" w:rsidRDefault="006F7511" w:rsidP="00453263">
            <w:pPr>
              <w:ind w:left="77" w:right="161"/>
              <w:rPr>
                <w:rFonts w:cs="Linux Libertine"/>
                <w:sz w:val="18"/>
                <w:szCs w:val="18"/>
              </w:rPr>
            </w:pPr>
            <w:r w:rsidRPr="00257AD3">
              <w:rPr>
                <w:rFonts w:cs="Linux Libertine"/>
                <w:sz w:val="18"/>
                <w:szCs w:val="18"/>
              </w:rPr>
              <w:t>4 months sentence</w:t>
            </w:r>
          </w:p>
        </w:tc>
      </w:tr>
      <w:tr w:rsidR="006F7511" w:rsidRPr="00257AD3" w14:paraId="0BE18FD8" w14:textId="77777777" w:rsidTr="00B61634">
        <w:trPr>
          <w:trHeight w:val="518"/>
        </w:trPr>
        <w:tc>
          <w:tcPr>
            <w:tcW w:w="530" w:type="dxa"/>
          </w:tcPr>
          <w:p w14:paraId="7DD88602" w14:textId="77777777" w:rsidR="006F7511" w:rsidRPr="00257AD3" w:rsidRDefault="006F7511" w:rsidP="006F7511">
            <w:pPr>
              <w:ind w:right="-525" w:firstLine="150"/>
              <w:rPr>
                <w:rFonts w:cs="Linux Libertine"/>
                <w:sz w:val="18"/>
                <w:szCs w:val="18"/>
              </w:rPr>
            </w:pPr>
            <w:r w:rsidRPr="00257AD3">
              <w:rPr>
                <w:rFonts w:cs="Linux Libertine"/>
                <w:sz w:val="18"/>
                <w:szCs w:val="18"/>
              </w:rPr>
              <w:lastRenderedPageBreak/>
              <w:t>13</w:t>
            </w:r>
          </w:p>
        </w:tc>
        <w:tc>
          <w:tcPr>
            <w:tcW w:w="1374" w:type="dxa"/>
          </w:tcPr>
          <w:p w14:paraId="769A0232" w14:textId="77777777" w:rsidR="006F7511" w:rsidRPr="00257AD3" w:rsidRDefault="006F7511" w:rsidP="00453263">
            <w:pPr>
              <w:ind w:left="109"/>
              <w:rPr>
                <w:rFonts w:cs="Linux Libertine"/>
                <w:sz w:val="18"/>
                <w:szCs w:val="18"/>
              </w:rPr>
            </w:pPr>
            <w:r w:rsidRPr="00257AD3">
              <w:rPr>
                <w:rFonts w:cs="Linux Libertine"/>
                <w:sz w:val="18"/>
                <w:szCs w:val="18"/>
              </w:rPr>
              <w:t>District Court Denpasar</w:t>
            </w:r>
          </w:p>
        </w:tc>
        <w:tc>
          <w:tcPr>
            <w:tcW w:w="795" w:type="dxa"/>
          </w:tcPr>
          <w:p w14:paraId="0D532197"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2013</w:t>
            </w:r>
          </w:p>
        </w:tc>
        <w:tc>
          <w:tcPr>
            <w:tcW w:w="1611" w:type="dxa"/>
          </w:tcPr>
          <w:p w14:paraId="493C6736"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Rusgiani</w:t>
            </w:r>
            <w:proofErr w:type="spellEnd"/>
            <w:r w:rsidRPr="00257AD3">
              <w:rPr>
                <w:rFonts w:cs="Linux Libertine"/>
                <w:sz w:val="18"/>
                <w:szCs w:val="18"/>
              </w:rPr>
              <w:t xml:space="preserve"> </w:t>
            </w:r>
          </w:p>
        </w:tc>
        <w:tc>
          <w:tcPr>
            <w:tcW w:w="1260" w:type="dxa"/>
          </w:tcPr>
          <w:p w14:paraId="2D5055CA" w14:textId="77777777" w:rsidR="006F7511" w:rsidRPr="00257AD3" w:rsidRDefault="006F7511" w:rsidP="006F7511">
            <w:pPr>
              <w:rPr>
                <w:rFonts w:cs="Linux Libertine"/>
                <w:sz w:val="18"/>
                <w:szCs w:val="18"/>
              </w:rPr>
            </w:pPr>
            <w:r w:rsidRPr="00257AD3">
              <w:rPr>
                <w:rFonts w:cs="Linux Libertine"/>
                <w:sz w:val="18"/>
                <w:szCs w:val="18"/>
              </w:rPr>
              <w:t>Hinduism</w:t>
            </w:r>
          </w:p>
        </w:tc>
        <w:tc>
          <w:tcPr>
            <w:tcW w:w="1260" w:type="dxa"/>
          </w:tcPr>
          <w:p w14:paraId="7DF7F1AF"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BFFB578" w14:textId="77777777" w:rsidR="006F7511" w:rsidRPr="00257AD3" w:rsidRDefault="006F7511" w:rsidP="00453263">
            <w:pPr>
              <w:ind w:left="77" w:right="161"/>
              <w:rPr>
                <w:rFonts w:cs="Linux Libertine"/>
                <w:sz w:val="18"/>
                <w:szCs w:val="18"/>
              </w:rPr>
            </w:pPr>
            <w:r w:rsidRPr="00257AD3">
              <w:rPr>
                <w:rFonts w:cs="Linux Libertine"/>
                <w:sz w:val="18"/>
                <w:szCs w:val="18"/>
              </w:rPr>
              <w:t>1 year and 2 months sentence</w:t>
            </w:r>
          </w:p>
        </w:tc>
      </w:tr>
      <w:tr w:rsidR="006F7511" w:rsidRPr="00257AD3" w14:paraId="1B800A07" w14:textId="77777777" w:rsidTr="00B61634">
        <w:trPr>
          <w:trHeight w:val="797"/>
        </w:trPr>
        <w:tc>
          <w:tcPr>
            <w:tcW w:w="530" w:type="dxa"/>
          </w:tcPr>
          <w:p w14:paraId="6757FD60" w14:textId="77777777" w:rsidR="006F7511" w:rsidRPr="00257AD3" w:rsidRDefault="006F7511" w:rsidP="006F7511">
            <w:pPr>
              <w:ind w:right="-525" w:firstLine="150"/>
              <w:rPr>
                <w:rFonts w:cs="Linux Libertine"/>
                <w:sz w:val="18"/>
                <w:szCs w:val="18"/>
              </w:rPr>
            </w:pPr>
            <w:r w:rsidRPr="00257AD3">
              <w:rPr>
                <w:rFonts w:cs="Linux Libertine"/>
                <w:sz w:val="18"/>
                <w:szCs w:val="18"/>
              </w:rPr>
              <w:t>14</w:t>
            </w:r>
          </w:p>
        </w:tc>
        <w:tc>
          <w:tcPr>
            <w:tcW w:w="1374" w:type="dxa"/>
          </w:tcPr>
          <w:p w14:paraId="35A036A6" w14:textId="77777777" w:rsidR="006F7511" w:rsidRPr="00257AD3" w:rsidRDefault="006F7511" w:rsidP="00453263">
            <w:pPr>
              <w:ind w:left="109"/>
              <w:rPr>
                <w:rFonts w:cs="Linux Libertine"/>
                <w:sz w:val="18"/>
                <w:szCs w:val="18"/>
              </w:rPr>
            </w:pPr>
            <w:r w:rsidRPr="00257AD3">
              <w:rPr>
                <w:rFonts w:cs="Linux Libertine"/>
                <w:sz w:val="18"/>
                <w:szCs w:val="18"/>
              </w:rPr>
              <w:t>Medan District Court</w:t>
            </w:r>
          </w:p>
        </w:tc>
        <w:tc>
          <w:tcPr>
            <w:tcW w:w="795" w:type="dxa"/>
          </w:tcPr>
          <w:p w14:paraId="5E5D51EC" w14:textId="77777777" w:rsidR="006F7511" w:rsidRPr="00257AD3" w:rsidRDefault="006F7511" w:rsidP="00453263">
            <w:pPr>
              <w:ind w:left="190" w:right="198"/>
              <w:jc w:val="both"/>
              <w:rPr>
                <w:rFonts w:cs="Linux Libertine"/>
                <w:sz w:val="18"/>
                <w:szCs w:val="18"/>
              </w:rPr>
            </w:pPr>
            <w:r w:rsidRPr="00257AD3">
              <w:rPr>
                <w:rFonts w:cs="Linux Libertine"/>
                <w:sz w:val="18"/>
                <w:szCs w:val="18"/>
              </w:rPr>
              <w:t>2018</w:t>
            </w:r>
          </w:p>
        </w:tc>
        <w:tc>
          <w:tcPr>
            <w:tcW w:w="1611" w:type="dxa"/>
          </w:tcPr>
          <w:p w14:paraId="3D1CBFD9" w14:textId="77777777" w:rsidR="006F7511" w:rsidRPr="00257AD3" w:rsidRDefault="006F7511" w:rsidP="00453263">
            <w:pPr>
              <w:ind w:left="190" w:right="198"/>
              <w:jc w:val="both"/>
              <w:rPr>
                <w:rFonts w:cs="Linux Libertine"/>
                <w:sz w:val="18"/>
                <w:szCs w:val="18"/>
              </w:rPr>
            </w:pPr>
            <w:proofErr w:type="spellStart"/>
            <w:r w:rsidRPr="00257AD3">
              <w:rPr>
                <w:rFonts w:cs="Linux Libertine"/>
                <w:sz w:val="18"/>
                <w:szCs w:val="18"/>
              </w:rPr>
              <w:t>Meiliana</w:t>
            </w:r>
            <w:proofErr w:type="spellEnd"/>
          </w:p>
        </w:tc>
        <w:tc>
          <w:tcPr>
            <w:tcW w:w="1260" w:type="dxa"/>
          </w:tcPr>
          <w:p w14:paraId="12F8BE01" w14:textId="77777777" w:rsidR="006F7511" w:rsidRPr="00257AD3" w:rsidRDefault="006F7511" w:rsidP="006F7511">
            <w:pPr>
              <w:rPr>
                <w:rFonts w:cs="Linux Libertine"/>
                <w:sz w:val="18"/>
                <w:szCs w:val="18"/>
              </w:rPr>
            </w:pPr>
            <w:proofErr w:type="spellStart"/>
            <w:r w:rsidRPr="00257AD3">
              <w:rPr>
                <w:rFonts w:cs="Linux Libertine"/>
                <w:sz w:val="18"/>
                <w:szCs w:val="18"/>
              </w:rPr>
              <w:t>Budhism</w:t>
            </w:r>
            <w:proofErr w:type="spellEnd"/>
            <w:r w:rsidRPr="00257AD3">
              <w:rPr>
                <w:rFonts w:cs="Linux Libertine"/>
                <w:sz w:val="18"/>
                <w:szCs w:val="18"/>
              </w:rPr>
              <w:t xml:space="preserve"> who complain </w:t>
            </w:r>
            <w:proofErr w:type="spellStart"/>
            <w:r w:rsidRPr="00257AD3">
              <w:rPr>
                <w:rFonts w:cs="Linux Libertine"/>
                <w:sz w:val="18"/>
                <w:szCs w:val="18"/>
              </w:rPr>
              <w:t>adzan</w:t>
            </w:r>
            <w:proofErr w:type="spellEnd"/>
            <w:r w:rsidRPr="00257AD3">
              <w:rPr>
                <w:rFonts w:cs="Linux Libertine"/>
                <w:sz w:val="18"/>
                <w:szCs w:val="18"/>
              </w:rPr>
              <w:t xml:space="preserve">/ call for prayer volume </w:t>
            </w:r>
          </w:p>
        </w:tc>
        <w:tc>
          <w:tcPr>
            <w:tcW w:w="1260" w:type="dxa"/>
          </w:tcPr>
          <w:p w14:paraId="6B9DDB7E"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1FA5448" w14:textId="77777777" w:rsidR="006F7511" w:rsidRPr="00257AD3" w:rsidRDefault="006F7511" w:rsidP="00453263">
            <w:pPr>
              <w:ind w:left="77" w:right="161"/>
              <w:rPr>
                <w:rFonts w:cs="Linux Libertine"/>
                <w:sz w:val="18"/>
                <w:szCs w:val="18"/>
              </w:rPr>
            </w:pPr>
            <w:r w:rsidRPr="00257AD3">
              <w:rPr>
                <w:rFonts w:cs="Linux Libertine"/>
                <w:sz w:val="18"/>
                <w:szCs w:val="18"/>
              </w:rPr>
              <w:t>1 year and 6 months sentence</w:t>
            </w:r>
          </w:p>
        </w:tc>
      </w:tr>
      <w:tr w:rsidR="00315AD2" w:rsidRPr="00257AD3" w14:paraId="39CBAC08" w14:textId="77777777" w:rsidTr="00B61634">
        <w:trPr>
          <w:trHeight w:val="485"/>
        </w:trPr>
        <w:tc>
          <w:tcPr>
            <w:tcW w:w="8360" w:type="dxa"/>
            <w:gridSpan w:val="7"/>
          </w:tcPr>
          <w:p w14:paraId="45571BA0" w14:textId="4AD1BF44" w:rsidR="00315AD2" w:rsidRPr="00257AD3" w:rsidRDefault="00315AD2" w:rsidP="00453263">
            <w:pPr>
              <w:ind w:left="77" w:right="161"/>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2B26535A" w14:textId="78586EC5" w:rsidR="006F7511" w:rsidRPr="006F7344" w:rsidRDefault="006F7511" w:rsidP="004022AF">
      <w:pPr>
        <w:pStyle w:val="ParagraphNormal"/>
      </w:pPr>
    </w:p>
    <w:p w14:paraId="554D8841" w14:textId="121B68DE" w:rsidR="00A223AB" w:rsidRPr="006F7344" w:rsidRDefault="00A223AB" w:rsidP="00A223AB">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13</w:t>
      </w:r>
      <w:r w:rsidRPr="006F7344">
        <w:rPr>
          <w:noProof/>
        </w:rPr>
        <w:fldChar w:fldCharType="end"/>
      </w:r>
      <w:r w:rsidRPr="006F7344">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810"/>
        <w:gridCol w:w="1620"/>
        <w:gridCol w:w="1260"/>
        <w:gridCol w:w="1260"/>
        <w:gridCol w:w="1450"/>
      </w:tblGrid>
      <w:tr w:rsidR="00A223AB" w:rsidRPr="00257AD3" w14:paraId="4EDDDECB" w14:textId="77777777" w:rsidTr="00257AD3">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The Court </w:t>
            </w:r>
          </w:p>
        </w:tc>
        <w:tc>
          <w:tcPr>
            <w:tcW w:w="81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257AD3" w:rsidRDefault="00A223AB" w:rsidP="00A223AB">
            <w:pPr>
              <w:ind w:left="74" w:right="145"/>
              <w:jc w:val="both"/>
              <w:rPr>
                <w:rFonts w:cs="Linux Libertine"/>
                <w:sz w:val="18"/>
                <w:szCs w:val="18"/>
              </w:rPr>
            </w:pPr>
            <w:r w:rsidRPr="00257AD3">
              <w:rPr>
                <w:rFonts w:cs="Linux Libertine"/>
                <w:sz w:val="18"/>
                <w:szCs w:val="18"/>
              </w:rPr>
              <w:t>Year</w:t>
            </w:r>
          </w:p>
        </w:tc>
        <w:tc>
          <w:tcPr>
            <w:tcW w:w="162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257AD3" w:rsidRDefault="00A223AB" w:rsidP="00A223AB">
            <w:pPr>
              <w:ind w:right="87"/>
              <w:rPr>
                <w:rFonts w:cs="Linux Libertine"/>
                <w:sz w:val="18"/>
                <w:szCs w:val="18"/>
              </w:rPr>
            </w:pPr>
            <w:r w:rsidRPr="00257AD3">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257AD3" w:rsidRDefault="00A223AB" w:rsidP="00A223AB">
            <w:pPr>
              <w:ind w:left="48" w:right="161"/>
              <w:jc w:val="both"/>
              <w:rPr>
                <w:rFonts w:cs="Linux Libertine"/>
                <w:sz w:val="18"/>
                <w:szCs w:val="18"/>
              </w:rPr>
            </w:pPr>
            <w:r w:rsidRPr="00257AD3">
              <w:rPr>
                <w:rFonts w:cs="Linux Libertine"/>
                <w:sz w:val="18"/>
                <w:szCs w:val="18"/>
              </w:rPr>
              <w:t>Punishment</w:t>
            </w:r>
          </w:p>
        </w:tc>
      </w:tr>
      <w:tr w:rsidR="00A223AB" w:rsidRPr="00257AD3" w14:paraId="28C257D7"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714A6EB1"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1990</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Aswendo</w:t>
            </w:r>
            <w:proofErr w:type="spellEnd"/>
            <w:r w:rsidRPr="00257AD3">
              <w:rPr>
                <w:rFonts w:cs="Linux Libertine"/>
                <w:sz w:val="18"/>
                <w:szCs w:val="18"/>
              </w:rPr>
              <w:t xml:space="preserve"> </w:t>
            </w:r>
            <w:proofErr w:type="spellStart"/>
            <w:r w:rsidRPr="00257AD3">
              <w:rPr>
                <w:rFonts w:cs="Linux Libertine"/>
                <w:sz w:val="18"/>
                <w:szCs w:val="18"/>
              </w:rPr>
              <w:t>Atmowiloto</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published a survey the </w:t>
            </w:r>
            <w:proofErr w:type="spellStart"/>
            <w:r w:rsidRPr="00257AD3">
              <w:rPr>
                <w:rFonts w:cs="Linux Libertine"/>
                <w:sz w:val="18"/>
                <w:szCs w:val="18"/>
              </w:rPr>
              <w:t>favorite</w:t>
            </w:r>
            <w:proofErr w:type="spellEnd"/>
            <w:r w:rsidRPr="00257AD3">
              <w:rPr>
                <w:rFonts w:cs="Linux Libertine"/>
                <w:sz w:val="18"/>
                <w:szCs w:val="18"/>
              </w:rPr>
              <w:t xml:space="preserv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883424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District Court </w:t>
            </w:r>
            <w:proofErr w:type="spellStart"/>
            <w:r w:rsidRPr="00257AD3">
              <w:rPr>
                <w:rFonts w:cs="Linux Libertine"/>
                <w:sz w:val="18"/>
                <w:szCs w:val="18"/>
              </w:rPr>
              <w:t>Situbondo</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18AA70AF"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6F2A731F"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257AD3" w:rsidRDefault="00A223AB" w:rsidP="00A223AB">
            <w:pPr>
              <w:ind w:left="54" w:right="68"/>
              <w:jc w:val="both"/>
              <w:rPr>
                <w:rFonts w:cs="Linux Libertine"/>
                <w:sz w:val="18"/>
                <w:szCs w:val="18"/>
              </w:rPr>
            </w:pPr>
            <w:proofErr w:type="spellStart"/>
            <w:r w:rsidRPr="00257AD3">
              <w:rPr>
                <w:rFonts w:cs="Linux Libertine"/>
                <w:sz w:val="18"/>
                <w:szCs w:val="18"/>
              </w:rPr>
              <w:t>Kalabahi</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3EBBFA00"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Ir. </w:t>
            </w:r>
            <w:proofErr w:type="spellStart"/>
            <w:r w:rsidRPr="00257AD3">
              <w:rPr>
                <w:rFonts w:cs="Linux Libertine"/>
                <w:sz w:val="18"/>
                <w:szCs w:val="18"/>
              </w:rPr>
              <w:t>Charisal</w:t>
            </w:r>
            <w:proofErr w:type="spellEnd"/>
            <w:r w:rsidRPr="00257AD3">
              <w:rPr>
                <w:rFonts w:cs="Linux Libertine"/>
                <w:sz w:val="18"/>
                <w:szCs w:val="18"/>
              </w:rPr>
              <w:t xml:space="preserve"> </w:t>
            </w:r>
            <w:proofErr w:type="spellStart"/>
            <w:r w:rsidRPr="00257AD3">
              <w:rPr>
                <w:rFonts w:cs="Linux Libertine"/>
                <w:sz w:val="18"/>
                <w:szCs w:val="18"/>
              </w:rPr>
              <w:t>Matsen</w:t>
            </w:r>
            <w:proofErr w:type="spellEnd"/>
            <w:r w:rsidRPr="00257AD3">
              <w:rPr>
                <w:rFonts w:cs="Linux Libertine"/>
                <w:sz w:val="18"/>
                <w:szCs w:val="18"/>
              </w:rPr>
              <w:t xml:space="preserve">, </w:t>
            </w:r>
            <w:proofErr w:type="spellStart"/>
            <w:r w:rsidRPr="00257AD3">
              <w:rPr>
                <w:rFonts w:cs="Linux Libertine"/>
                <w:sz w:val="18"/>
                <w:szCs w:val="18"/>
              </w:rPr>
              <w:t>Agustinus</w:t>
            </w:r>
            <w:proofErr w:type="spellEnd"/>
            <w:r w:rsidRPr="00257AD3">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77777777" w:rsidR="00A223AB" w:rsidRPr="00257AD3" w:rsidRDefault="00A223AB" w:rsidP="00A223AB">
            <w:pPr>
              <w:ind w:right="87"/>
              <w:rPr>
                <w:rFonts w:cs="Linux Libertine"/>
                <w:sz w:val="18"/>
                <w:szCs w:val="18"/>
              </w:rPr>
            </w:pPr>
            <w:r w:rsidRPr="00257AD3">
              <w:rPr>
                <w:rFonts w:cs="Linux Libertine"/>
                <w:sz w:val="18"/>
                <w:szCs w:val="18"/>
              </w:rPr>
              <w:t>Muslim who made a Book cover design of "</w:t>
            </w:r>
            <w:proofErr w:type="spellStart"/>
            <w:r w:rsidRPr="00257AD3">
              <w:rPr>
                <w:rFonts w:cs="Linux Libertine"/>
                <w:sz w:val="18"/>
                <w:szCs w:val="18"/>
              </w:rPr>
              <w:t>Alor</w:t>
            </w:r>
            <w:proofErr w:type="spellEnd"/>
            <w:r w:rsidRPr="00257AD3">
              <w:rPr>
                <w:rFonts w:cs="Linux Libertine"/>
                <w:sz w:val="18"/>
                <w:szCs w:val="18"/>
              </w:rPr>
              <w:t xml:space="preserve">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0ECE1FF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District Court Bale </w:t>
            </w:r>
            <w:proofErr w:type="spellStart"/>
            <w:r w:rsidRPr="00257AD3">
              <w:rPr>
                <w:rFonts w:cs="Linux Libertine"/>
                <w:sz w:val="18"/>
                <w:szCs w:val="18"/>
              </w:rPr>
              <w:t>Endah</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259767F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Mangapin</w:t>
            </w:r>
            <w:proofErr w:type="spellEnd"/>
            <w:r w:rsidRPr="00257AD3">
              <w:rPr>
                <w:rFonts w:cs="Linux Libertine"/>
                <w:sz w:val="18"/>
                <w:szCs w:val="18"/>
              </w:rPr>
              <w:t xml:space="preserve"> </w:t>
            </w:r>
            <w:proofErr w:type="spellStart"/>
            <w:r w:rsidRPr="00257AD3">
              <w:rPr>
                <w:rFonts w:cs="Linux Libertine"/>
                <w:sz w:val="18"/>
                <w:szCs w:val="18"/>
              </w:rPr>
              <w:t>Sibuea</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257AD3" w:rsidRDefault="00A223AB" w:rsidP="00A223AB">
            <w:pPr>
              <w:ind w:right="87"/>
              <w:rPr>
                <w:rFonts w:cs="Linux Libertine"/>
                <w:sz w:val="18"/>
                <w:szCs w:val="18"/>
              </w:rPr>
            </w:pPr>
            <w:r w:rsidRPr="00257AD3">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14BA90A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257AD3" w:rsidRDefault="00A223AB" w:rsidP="00A223AB">
            <w:pPr>
              <w:ind w:left="54" w:right="68"/>
              <w:jc w:val="both"/>
              <w:rPr>
                <w:rFonts w:cs="Linux Libertine"/>
                <w:sz w:val="18"/>
                <w:szCs w:val="18"/>
              </w:rPr>
            </w:pPr>
            <w:proofErr w:type="spellStart"/>
            <w:r w:rsidRPr="00257AD3">
              <w:rPr>
                <w:rFonts w:cs="Linux Libertine"/>
                <w:sz w:val="18"/>
                <w:szCs w:val="18"/>
              </w:rPr>
              <w:t>Probolinggo</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3D36145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2005</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Ardi</w:t>
            </w:r>
            <w:proofErr w:type="spellEnd"/>
            <w:r w:rsidRPr="00257AD3">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50E056A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Jakarta</w:t>
            </w:r>
          </w:p>
        </w:tc>
        <w:tc>
          <w:tcPr>
            <w:tcW w:w="810" w:type="dxa"/>
            <w:tcBorders>
              <w:top w:val="single" w:sz="8" w:space="0" w:color="9E9E9E"/>
              <w:left w:val="single" w:sz="8" w:space="0" w:color="9E9E9E"/>
              <w:bottom w:val="single" w:sz="8" w:space="0" w:color="9E9E9E"/>
              <w:right w:val="single" w:sz="8" w:space="0" w:color="9E9E9E"/>
            </w:tcBorders>
          </w:tcPr>
          <w:p w14:paraId="452C954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Lia </w:t>
            </w:r>
            <w:proofErr w:type="spellStart"/>
            <w:r w:rsidRPr="00257AD3">
              <w:rPr>
                <w:rFonts w:cs="Linux Libertine"/>
                <w:sz w:val="18"/>
                <w:szCs w:val="18"/>
              </w:rPr>
              <w:t>Aminuddin</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257AD3" w:rsidRDefault="00A223AB" w:rsidP="00A223AB">
            <w:pPr>
              <w:ind w:right="87"/>
              <w:rPr>
                <w:rFonts w:cs="Linux Libertine"/>
                <w:sz w:val="18"/>
                <w:szCs w:val="18"/>
              </w:rPr>
            </w:pPr>
            <w:r w:rsidRPr="00257AD3">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38043FB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1FD7AEC9"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Abdul </w:t>
            </w:r>
            <w:proofErr w:type="spellStart"/>
            <w:r w:rsidRPr="00257AD3">
              <w:rPr>
                <w:rFonts w:cs="Linux Libertine"/>
                <w:sz w:val="18"/>
                <w:szCs w:val="18"/>
              </w:rPr>
              <w:t>Rachman</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257AD3" w:rsidRDefault="00A223AB" w:rsidP="00A223AB">
            <w:pPr>
              <w:ind w:right="87"/>
              <w:rPr>
                <w:rFonts w:cs="Linux Libertine"/>
                <w:sz w:val="18"/>
                <w:szCs w:val="18"/>
              </w:rPr>
            </w:pPr>
            <w:r w:rsidRPr="00257AD3">
              <w:rPr>
                <w:rFonts w:cs="Linux Libertine"/>
                <w:sz w:val="18"/>
                <w:szCs w:val="18"/>
              </w:rPr>
              <w:t xml:space="preserve">A   </w:t>
            </w:r>
            <w:proofErr w:type="spellStart"/>
            <w:r w:rsidRPr="00257AD3">
              <w:rPr>
                <w:rFonts w:cs="Linux Libertine"/>
                <w:sz w:val="18"/>
                <w:szCs w:val="18"/>
              </w:rPr>
              <w:t>Salamullah</w:t>
            </w:r>
            <w:proofErr w:type="spellEnd"/>
            <w:r w:rsidRPr="00257AD3">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C2EC02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4733A0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Ahmad </w:t>
            </w:r>
            <w:proofErr w:type="spellStart"/>
            <w:r w:rsidRPr="00257AD3">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257AD3" w:rsidRDefault="00A223AB" w:rsidP="00A223AB">
            <w:pPr>
              <w:ind w:right="87"/>
              <w:rPr>
                <w:rFonts w:cs="Linux Libertine"/>
                <w:sz w:val="18"/>
                <w:szCs w:val="18"/>
              </w:rPr>
            </w:pPr>
            <w:r w:rsidRPr="00257AD3">
              <w:rPr>
                <w:rFonts w:cs="Linux Libertine"/>
                <w:sz w:val="18"/>
                <w:szCs w:val="18"/>
              </w:rPr>
              <w:t xml:space="preserve">A follower of </w:t>
            </w:r>
            <w:proofErr w:type="spellStart"/>
            <w:r w:rsidRPr="00257AD3">
              <w:rPr>
                <w:rFonts w:cs="Linux Libertine"/>
                <w:sz w:val="18"/>
                <w:szCs w:val="18"/>
              </w:rPr>
              <w:t>Alqiyadah</w:t>
            </w:r>
            <w:proofErr w:type="spellEnd"/>
            <w:r w:rsidRPr="00257AD3">
              <w:rPr>
                <w:rFonts w:cs="Linux Libertine"/>
                <w:sz w:val="18"/>
                <w:szCs w:val="18"/>
              </w:rPr>
              <w:t xml:space="preserve"> Al Islamiyah and the leader of </w:t>
            </w:r>
            <w:proofErr w:type="spellStart"/>
            <w:r w:rsidRPr="00257AD3">
              <w:rPr>
                <w:rFonts w:cs="Linux Libertine"/>
                <w:sz w:val="18"/>
                <w:szCs w:val="18"/>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257AD3" w:rsidRDefault="00A223AB" w:rsidP="00A223AB">
            <w:pPr>
              <w:ind w:left="48" w:right="161"/>
              <w:rPr>
                <w:rFonts w:cs="Linux Libertine"/>
                <w:sz w:val="18"/>
                <w:szCs w:val="18"/>
              </w:rPr>
            </w:pPr>
            <w:r w:rsidRPr="00257AD3">
              <w:rPr>
                <w:rFonts w:cs="Linux Libertine"/>
                <w:sz w:val="18"/>
                <w:szCs w:val="18"/>
              </w:rPr>
              <w:t>4 years sentence</w:t>
            </w:r>
          </w:p>
        </w:tc>
      </w:tr>
      <w:tr w:rsidR="00A223AB" w:rsidRPr="00257AD3" w14:paraId="1A442BD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257AD3" w:rsidRDefault="00A223AB" w:rsidP="00A223AB">
            <w:pPr>
              <w:ind w:left="54" w:right="68"/>
              <w:jc w:val="both"/>
              <w:rPr>
                <w:rFonts w:cs="Linux Libertine"/>
                <w:sz w:val="18"/>
                <w:szCs w:val="18"/>
              </w:rPr>
            </w:pPr>
            <w:r w:rsidRPr="00257AD3">
              <w:rPr>
                <w:rFonts w:cs="Linux Libertine"/>
                <w:sz w:val="18"/>
                <w:szCs w:val="18"/>
              </w:rPr>
              <w:t>Malang District Court</w:t>
            </w:r>
          </w:p>
        </w:tc>
        <w:tc>
          <w:tcPr>
            <w:tcW w:w="810" w:type="dxa"/>
            <w:tcBorders>
              <w:top w:val="single" w:sz="8" w:space="0" w:color="9E9E9E"/>
              <w:left w:val="single" w:sz="8" w:space="0" w:color="9E9E9E"/>
              <w:bottom w:val="single" w:sz="8" w:space="0" w:color="9E9E9E"/>
              <w:right w:val="single" w:sz="8" w:space="0" w:color="9E9E9E"/>
            </w:tcBorders>
          </w:tcPr>
          <w:p w14:paraId="2D0AEA8F"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257AD3" w:rsidRDefault="00A223AB" w:rsidP="00A223AB">
            <w:pPr>
              <w:ind w:left="74" w:right="145"/>
              <w:jc w:val="both"/>
              <w:rPr>
                <w:rFonts w:cs="Linux Libertine"/>
                <w:sz w:val="18"/>
                <w:szCs w:val="18"/>
              </w:rPr>
            </w:pPr>
            <w:r w:rsidRPr="00257AD3">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257AD3" w:rsidRDefault="00A223AB" w:rsidP="00A223AB">
            <w:pPr>
              <w:ind w:left="48" w:right="161"/>
              <w:rPr>
                <w:rFonts w:cs="Linux Libertine"/>
                <w:sz w:val="18"/>
                <w:szCs w:val="18"/>
              </w:rPr>
            </w:pPr>
            <w:r w:rsidRPr="00257AD3">
              <w:rPr>
                <w:rFonts w:cs="Linux Libertine"/>
                <w:sz w:val="18"/>
                <w:szCs w:val="18"/>
              </w:rPr>
              <w:t>3 years and 6 months sentence</w:t>
            </w:r>
          </w:p>
        </w:tc>
      </w:tr>
      <w:tr w:rsidR="00A223AB" w:rsidRPr="00257AD3" w14:paraId="0B3C774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0FC18C0E"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Dedi</w:t>
            </w:r>
            <w:proofErr w:type="spellEnd"/>
            <w:r w:rsidRPr="00257AD3">
              <w:rPr>
                <w:rFonts w:cs="Linux Libertine"/>
                <w:sz w:val="18"/>
                <w:szCs w:val="18"/>
              </w:rPr>
              <w:t xml:space="preserve"> </w:t>
            </w:r>
            <w:proofErr w:type="spellStart"/>
            <w:r w:rsidRPr="00257AD3">
              <w:rPr>
                <w:rFonts w:cs="Linux Libertine"/>
                <w:sz w:val="18"/>
                <w:szCs w:val="18"/>
              </w:rPr>
              <w:t>Priadi</w:t>
            </w:r>
            <w:proofErr w:type="spellEnd"/>
            <w:r w:rsidRPr="00257AD3">
              <w:rPr>
                <w:rFonts w:cs="Linux Libertine"/>
                <w:sz w:val="18"/>
                <w:szCs w:val="18"/>
              </w:rPr>
              <w:t xml:space="preserve"> and Garry Lutfi </w:t>
            </w:r>
            <w:proofErr w:type="spellStart"/>
            <w:r w:rsidRPr="00257AD3">
              <w:rPr>
                <w:rFonts w:cs="Linux Libertine"/>
                <w:sz w:val="18"/>
                <w:szCs w:val="18"/>
              </w:rPr>
              <w:t>Yudistira</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257AD3" w:rsidRDefault="00A223AB" w:rsidP="00A223AB">
            <w:pPr>
              <w:ind w:right="87"/>
              <w:rPr>
                <w:rFonts w:cs="Linux Libertine"/>
                <w:sz w:val="18"/>
                <w:szCs w:val="18"/>
              </w:rPr>
            </w:pPr>
            <w:r w:rsidRPr="00257AD3">
              <w:rPr>
                <w:rFonts w:cs="Linux Libertine"/>
                <w:sz w:val="18"/>
                <w:szCs w:val="18"/>
              </w:rPr>
              <w:t>Al-</w:t>
            </w:r>
            <w:proofErr w:type="spellStart"/>
            <w:r w:rsidRPr="00257AD3">
              <w:rPr>
                <w:rFonts w:cs="Linux Libertine"/>
                <w:sz w:val="18"/>
                <w:szCs w:val="18"/>
              </w:rPr>
              <w:t>Qiyadah</w:t>
            </w:r>
            <w:proofErr w:type="spellEnd"/>
            <w:r w:rsidRPr="00257AD3">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9CE0B3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257AD3" w:rsidRDefault="00A223AB" w:rsidP="00A223AB">
            <w:pPr>
              <w:ind w:left="54" w:right="68"/>
              <w:jc w:val="both"/>
              <w:rPr>
                <w:rFonts w:cs="Linux Libertine"/>
                <w:sz w:val="18"/>
                <w:szCs w:val="18"/>
              </w:rPr>
            </w:pPr>
            <w:r w:rsidRPr="00257AD3">
              <w:rPr>
                <w:rFonts w:cs="Linux Libertine"/>
                <w:sz w:val="18"/>
                <w:szCs w:val="18"/>
              </w:rPr>
              <w:t>Jambi District Court</w:t>
            </w:r>
          </w:p>
        </w:tc>
        <w:tc>
          <w:tcPr>
            <w:tcW w:w="810" w:type="dxa"/>
            <w:tcBorders>
              <w:top w:val="single" w:sz="8" w:space="0" w:color="9E9E9E"/>
              <w:left w:val="single" w:sz="8" w:space="0" w:color="9E9E9E"/>
              <w:bottom w:val="single" w:sz="8" w:space="0" w:color="9E9E9E"/>
              <w:right w:val="single" w:sz="8" w:space="0" w:color="9E9E9E"/>
            </w:tcBorders>
          </w:tcPr>
          <w:p w14:paraId="47EC84E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Edi Ridwan, Amir, </w:t>
            </w:r>
            <w:proofErr w:type="spellStart"/>
            <w:r w:rsidRPr="00257AD3">
              <w:rPr>
                <w:rFonts w:cs="Linux Libertine"/>
                <w:sz w:val="18"/>
                <w:szCs w:val="18"/>
              </w:rPr>
              <w:t>Sudibyo</w:t>
            </w:r>
            <w:proofErr w:type="spellEnd"/>
            <w:r w:rsidRPr="00257AD3">
              <w:rPr>
                <w:rFonts w:cs="Linux Libertine"/>
                <w:sz w:val="18"/>
                <w:szCs w:val="18"/>
              </w:rPr>
              <w:t xml:space="preserve"> and </w:t>
            </w:r>
            <w:proofErr w:type="spellStart"/>
            <w:r w:rsidRPr="00257AD3">
              <w:rPr>
                <w:rFonts w:cs="Linux Libertine"/>
                <w:sz w:val="18"/>
                <w:szCs w:val="18"/>
              </w:rPr>
              <w:t>Warsito</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257AD3" w:rsidRDefault="00A223AB" w:rsidP="00A223AB">
            <w:pPr>
              <w:ind w:right="87"/>
              <w:rPr>
                <w:rFonts w:cs="Linux Libertine"/>
                <w:sz w:val="18"/>
                <w:szCs w:val="18"/>
              </w:rPr>
            </w:pPr>
            <w:r w:rsidRPr="00257AD3">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3DFA8A3"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257AD3" w:rsidRDefault="00A223AB" w:rsidP="00A223AB">
            <w:pPr>
              <w:ind w:left="54" w:right="68"/>
              <w:rPr>
                <w:rFonts w:cs="Linux Libertine"/>
                <w:sz w:val="18"/>
                <w:szCs w:val="18"/>
              </w:rPr>
            </w:pPr>
            <w:r w:rsidRPr="00257AD3">
              <w:rPr>
                <w:rFonts w:cs="Linux Libertine"/>
                <w:sz w:val="18"/>
                <w:szCs w:val="18"/>
              </w:rPr>
              <w:t xml:space="preserve">District Court of </w:t>
            </w:r>
            <w:proofErr w:type="spellStart"/>
            <w:r w:rsidRPr="00257AD3">
              <w:rPr>
                <w:rFonts w:cs="Linux Libertine"/>
                <w:sz w:val="18"/>
                <w:szCs w:val="18"/>
              </w:rPr>
              <w:t>Tasikmalaya</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3954AC36"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Ishak </w:t>
            </w:r>
            <w:proofErr w:type="spellStart"/>
            <w:r w:rsidRPr="00257AD3">
              <w:rPr>
                <w:rFonts w:cs="Linux Libertine"/>
                <w:sz w:val="18"/>
                <w:szCs w:val="18"/>
              </w:rPr>
              <w:t>Suhendra</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257AD3" w:rsidRDefault="00A223AB" w:rsidP="00A223AB">
            <w:pPr>
              <w:ind w:right="87"/>
              <w:rPr>
                <w:rFonts w:cs="Linux Libertine"/>
                <w:sz w:val="18"/>
                <w:szCs w:val="18"/>
              </w:rPr>
            </w:pPr>
            <w:r w:rsidRPr="00257AD3">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4DAC29C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257AD3" w:rsidRDefault="00A223AB" w:rsidP="00A223AB">
            <w:pPr>
              <w:ind w:right="-552" w:firstLine="60"/>
              <w:jc w:val="both"/>
              <w:rPr>
                <w:rFonts w:cs="Linux Libertine"/>
                <w:sz w:val="18"/>
                <w:szCs w:val="18"/>
              </w:rPr>
            </w:pPr>
            <w:r w:rsidRPr="00257AD3">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21B50842"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257AD3" w:rsidRDefault="00A223AB" w:rsidP="00A223AB">
            <w:pPr>
              <w:ind w:left="74" w:right="145"/>
              <w:jc w:val="both"/>
              <w:rPr>
                <w:rFonts w:cs="Linux Libertine"/>
                <w:sz w:val="18"/>
                <w:szCs w:val="18"/>
              </w:rPr>
            </w:pPr>
            <w:r w:rsidRPr="00257AD3">
              <w:rPr>
                <w:rFonts w:cs="Linux Libertine"/>
                <w:sz w:val="18"/>
                <w:szCs w:val="18"/>
              </w:rPr>
              <w:t xml:space="preserve">Lia </w:t>
            </w:r>
            <w:proofErr w:type="spellStart"/>
            <w:r w:rsidRPr="00257AD3">
              <w:rPr>
                <w:rFonts w:cs="Linux Libertine"/>
                <w:sz w:val="18"/>
                <w:szCs w:val="18"/>
              </w:rPr>
              <w:t>Aminudin</w:t>
            </w:r>
            <w:proofErr w:type="spellEnd"/>
            <w:r w:rsidRPr="00257AD3">
              <w:rPr>
                <w:rFonts w:cs="Linux Libertine"/>
                <w:sz w:val="18"/>
                <w:szCs w:val="18"/>
              </w:rPr>
              <w:t xml:space="preserve"> / </w:t>
            </w:r>
            <w:proofErr w:type="spellStart"/>
            <w:r w:rsidRPr="00257AD3">
              <w:rPr>
                <w:rFonts w:cs="Linux Libertine"/>
                <w:sz w:val="18"/>
                <w:szCs w:val="18"/>
              </w:rPr>
              <w:t>Salamullah</w:t>
            </w:r>
            <w:proofErr w:type="spellEnd"/>
            <w:r w:rsidRPr="00257AD3">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257AD3" w:rsidRDefault="00A223AB" w:rsidP="00A223AB">
            <w:pPr>
              <w:ind w:right="87"/>
              <w:rPr>
                <w:rFonts w:cs="Linux Libertine"/>
                <w:sz w:val="18"/>
                <w:szCs w:val="18"/>
              </w:rPr>
            </w:pPr>
            <w:r w:rsidRPr="00257AD3">
              <w:rPr>
                <w:rFonts w:cs="Linux Libertine"/>
                <w:sz w:val="18"/>
                <w:szCs w:val="18"/>
              </w:rPr>
              <w:t xml:space="preserve">Habib Abdurrahman </w:t>
            </w:r>
            <w:proofErr w:type="spellStart"/>
            <w:r w:rsidRPr="00257AD3">
              <w:rPr>
                <w:rFonts w:cs="Linux Libertine"/>
                <w:sz w:val="18"/>
                <w:szCs w:val="18"/>
              </w:rPr>
              <w:t>Assegaf</w:t>
            </w:r>
            <w:proofErr w:type="spellEnd"/>
            <w:r w:rsidRPr="00257AD3">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69B25E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257AD3" w:rsidRDefault="00A223AB" w:rsidP="00A223AB">
            <w:pPr>
              <w:ind w:right="-552" w:firstLine="60"/>
              <w:jc w:val="both"/>
              <w:rPr>
                <w:rFonts w:cs="Linux Libertine"/>
                <w:sz w:val="18"/>
                <w:szCs w:val="18"/>
              </w:rPr>
            </w:pPr>
            <w:r w:rsidRPr="00257AD3">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323A405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257AD3" w:rsidRDefault="00A223AB" w:rsidP="00A223AB">
            <w:pPr>
              <w:ind w:left="74" w:right="145"/>
              <w:jc w:val="both"/>
              <w:rPr>
                <w:rFonts w:cs="Linux Libertine"/>
                <w:sz w:val="18"/>
                <w:szCs w:val="18"/>
              </w:rPr>
            </w:pPr>
            <w:r w:rsidRPr="00257AD3">
              <w:rPr>
                <w:rFonts w:cs="Linux Libertine"/>
                <w:sz w:val="18"/>
                <w:szCs w:val="18"/>
              </w:rPr>
              <w:t xml:space="preserve">Wahyu </w:t>
            </w:r>
            <w:proofErr w:type="spellStart"/>
            <w:r w:rsidRPr="00257AD3">
              <w:rPr>
                <w:rFonts w:cs="Linux Libertine"/>
                <w:sz w:val="18"/>
                <w:szCs w:val="18"/>
              </w:rPr>
              <w:t>Andito</w:t>
            </w:r>
            <w:proofErr w:type="spellEnd"/>
            <w:r w:rsidRPr="00257AD3">
              <w:rPr>
                <w:rFonts w:cs="Linux Libertine"/>
                <w:sz w:val="18"/>
                <w:szCs w:val="18"/>
              </w:rPr>
              <w:t xml:space="preserve"> </w:t>
            </w:r>
            <w:proofErr w:type="spellStart"/>
            <w:r w:rsidRPr="00257AD3">
              <w:rPr>
                <w:rFonts w:cs="Linux Libertine"/>
                <w:sz w:val="18"/>
                <w:szCs w:val="18"/>
              </w:rPr>
              <w:t>Putro</w:t>
            </w:r>
            <w:proofErr w:type="spellEnd"/>
            <w:r w:rsidRPr="00257AD3">
              <w:rPr>
                <w:rFonts w:cs="Linux Libertine"/>
                <w:sz w:val="18"/>
                <w:szCs w:val="18"/>
              </w:rPr>
              <w:t xml:space="preserve"> Wibisono / </w:t>
            </w:r>
            <w:proofErr w:type="spellStart"/>
            <w:r w:rsidRPr="00257AD3">
              <w:rPr>
                <w:rFonts w:cs="Linux Libertine"/>
                <w:sz w:val="18"/>
                <w:szCs w:val="18"/>
              </w:rPr>
              <w:t>Salamullah</w:t>
            </w:r>
            <w:proofErr w:type="spellEnd"/>
            <w:r w:rsidRPr="00257AD3">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257AD3" w:rsidRDefault="00A223AB" w:rsidP="00A223AB">
            <w:pPr>
              <w:ind w:right="87"/>
              <w:rPr>
                <w:rFonts w:cs="Linux Libertine"/>
                <w:sz w:val="18"/>
                <w:szCs w:val="18"/>
              </w:rPr>
            </w:pPr>
            <w:r w:rsidRPr="00257AD3">
              <w:rPr>
                <w:rFonts w:cs="Linux Libertine"/>
                <w:sz w:val="18"/>
                <w:szCs w:val="18"/>
              </w:rPr>
              <w:t xml:space="preserve">Habib Abdurrahman </w:t>
            </w:r>
            <w:proofErr w:type="spellStart"/>
            <w:r w:rsidRPr="00257AD3">
              <w:rPr>
                <w:rFonts w:cs="Linux Libertine"/>
                <w:sz w:val="18"/>
                <w:szCs w:val="18"/>
              </w:rPr>
              <w:t>Assegaf</w:t>
            </w:r>
            <w:proofErr w:type="spellEnd"/>
            <w:r w:rsidRPr="00257AD3">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257AD3" w:rsidRDefault="00A223AB" w:rsidP="00A223AB">
            <w:pPr>
              <w:ind w:left="48" w:right="161"/>
              <w:jc w:val="both"/>
              <w:rPr>
                <w:rFonts w:cs="Linux Libertine"/>
                <w:sz w:val="18"/>
                <w:szCs w:val="18"/>
              </w:rPr>
            </w:pPr>
            <w:r w:rsidRPr="00257AD3">
              <w:rPr>
                <w:rFonts w:cs="Linux Libertine"/>
                <w:sz w:val="18"/>
                <w:szCs w:val="18"/>
              </w:rPr>
              <w:t>2 years sentence</w:t>
            </w:r>
          </w:p>
        </w:tc>
      </w:tr>
      <w:tr w:rsidR="00A223AB" w:rsidRPr="00257AD3" w14:paraId="671E1C8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257AD3" w:rsidRDefault="00A223AB" w:rsidP="00A223AB">
            <w:pPr>
              <w:ind w:right="-552" w:firstLine="60"/>
              <w:jc w:val="both"/>
              <w:rPr>
                <w:rFonts w:cs="Linux Libertine"/>
                <w:sz w:val="18"/>
                <w:szCs w:val="18"/>
              </w:rPr>
            </w:pPr>
            <w:r w:rsidRPr="00257AD3">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257AD3" w:rsidRDefault="00A223AB" w:rsidP="00A223AB">
            <w:pPr>
              <w:ind w:left="54" w:right="68"/>
              <w:rPr>
                <w:rFonts w:cs="Linux Libertine"/>
                <w:sz w:val="18"/>
                <w:szCs w:val="18"/>
              </w:rPr>
            </w:pPr>
            <w:r w:rsidRPr="00257AD3">
              <w:rPr>
                <w:rFonts w:cs="Linux Libertine"/>
                <w:sz w:val="18"/>
                <w:szCs w:val="18"/>
              </w:rPr>
              <w:t>District Court South Jakarta</w:t>
            </w:r>
          </w:p>
        </w:tc>
        <w:tc>
          <w:tcPr>
            <w:tcW w:w="810" w:type="dxa"/>
            <w:tcBorders>
              <w:top w:val="single" w:sz="8" w:space="0" w:color="9E9E9E"/>
              <w:left w:val="single" w:sz="8" w:space="0" w:color="9E9E9E"/>
              <w:bottom w:val="single" w:sz="8" w:space="0" w:color="9E9E9E"/>
              <w:right w:val="single" w:sz="8" w:space="0" w:color="9E9E9E"/>
            </w:tcBorders>
          </w:tcPr>
          <w:p w14:paraId="707F49E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Agus</w:t>
            </w:r>
            <w:proofErr w:type="spellEnd"/>
            <w:r w:rsidRPr="00257AD3">
              <w:rPr>
                <w:rFonts w:cs="Linux Libertine"/>
                <w:sz w:val="18"/>
                <w:szCs w:val="18"/>
              </w:rPr>
              <w:t xml:space="preserve"> Imam </w:t>
            </w:r>
            <w:proofErr w:type="spellStart"/>
            <w:r w:rsidRPr="00257AD3">
              <w:rPr>
                <w:rFonts w:cs="Linux Libertine"/>
                <w:sz w:val="18"/>
                <w:szCs w:val="18"/>
              </w:rPr>
              <w:t>Solihin</w:t>
            </w:r>
            <w:proofErr w:type="spellEnd"/>
            <w:r w:rsidRPr="00257AD3">
              <w:rPr>
                <w:rFonts w:cs="Linux Libertine"/>
                <w:sz w:val="18"/>
                <w:szCs w:val="18"/>
              </w:rPr>
              <w:t xml:space="preserve"> / </w:t>
            </w:r>
            <w:proofErr w:type="spellStart"/>
            <w:r w:rsidRPr="00257AD3">
              <w:rPr>
                <w:rFonts w:cs="Linux Libertine"/>
                <w:sz w:val="18"/>
                <w:szCs w:val="18"/>
              </w:rPr>
              <w:t>Satriyo</w:t>
            </w:r>
            <w:proofErr w:type="spellEnd"/>
            <w:r w:rsidRPr="00257AD3">
              <w:rPr>
                <w:rFonts w:cs="Linux Libertine"/>
                <w:sz w:val="18"/>
                <w:szCs w:val="18"/>
              </w:rPr>
              <w:t xml:space="preserve"> </w:t>
            </w:r>
            <w:proofErr w:type="spellStart"/>
            <w:r w:rsidRPr="00257AD3">
              <w:rPr>
                <w:rFonts w:cs="Linux Libertine"/>
                <w:sz w:val="18"/>
                <w:szCs w:val="18"/>
              </w:rPr>
              <w:t>Piningit</w:t>
            </w:r>
            <w:proofErr w:type="spellEnd"/>
            <w:r w:rsidRPr="00257AD3">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257AD3" w:rsidRDefault="00A223AB" w:rsidP="00A223AB">
            <w:pPr>
              <w:ind w:right="87"/>
              <w:rPr>
                <w:rFonts w:cs="Linux Libertine"/>
                <w:sz w:val="18"/>
                <w:szCs w:val="18"/>
              </w:rPr>
            </w:pPr>
            <w:r w:rsidRPr="00257AD3">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1E72AA0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257AD3" w:rsidRDefault="00A223AB" w:rsidP="00A223AB">
            <w:pPr>
              <w:ind w:right="-552" w:firstLine="60"/>
              <w:jc w:val="both"/>
              <w:rPr>
                <w:rFonts w:cs="Linux Libertine"/>
                <w:sz w:val="18"/>
                <w:szCs w:val="18"/>
              </w:rPr>
            </w:pPr>
            <w:r w:rsidRPr="00257AD3">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257AD3" w:rsidRDefault="00A223AB" w:rsidP="00A223AB">
            <w:pPr>
              <w:ind w:left="54" w:right="68"/>
              <w:rPr>
                <w:rFonts w:cs="Linux Libertine"/>
                <w:sz w:val="18"/>
                <w:szCs w:val="18"/>
              </w:rPr>
            </w:pPr>
            <w:proofErr w:type="spellStart"/>
            <w:r w:rsidRPr="00257AD3">
              <w:rPr>
                <w:rFonts w:cs="Linux Libertine"/>
                <w:sz w:val="18"/>
                <w:szCs w:val="18"/>
              </w:rPr>
              <w:t>Ciamis</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736E6ED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Ondon</w:t>
            </w:r>
            <w:proofErr w:type="spellEnd"/>
            <w:r w:rsidRPr="00257AD3">
              <w:rPr>
                <w:rFonts w:cs="Linux Libertine"/>
                <w:sz w:val="18"/>
                <w:szCs w:val="18"/>
              </w:rPr>
              <w:t xml:space="preserve"> </w:t>
            </w:r>
            <w:proofErr w:type="spellStart"/>
            <w:r w:rsidRPr="00257AD3">
              <w:rPr>
                <w:rFonts w:cs="Linux Libertine"/>
                <w:sz w:val="18"/>
                <w:szCs w:val="18"/>
              </w:rPr>
              <w:t>Juhana</w:t>
            </w:r>
            <w:proofErr w:type="spellEnd"/>
            <w:r w:rsidRPr="00257AD3">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257AD3" w:rsidRDefault="00A223AB" w:rsidP="00A223AB">
            <w:pPr>
              <w:ind w:right="87"/>
              <w:rPr>
                <w:rFonts w:cs="Linux Libertine"/>
                <w:sz w:val="18"/>
                <w:szCs w:val="18"/>
              </w:rPr>
            </w:pPr>
            <w:r w:rsidRPr="00257AD3">
              <w:rPr>
                <w:rFonts w:cs="Linux Libertine"/>
                <w:sz w:val="18"/>
                <w:szCs w:val="18"/>
              </w:rPr>
              <w:t xml:space="preserve">Sri </w:t>
            </w:r>
            <w:proofErr w:type="spellStart"/>
            <w:r w:rsidRPr="00257AD3">
              <w:rPr>
                <w:rFonts w:cs="Linux Libertine"/>
                <w:sz w:val="18"/>
                <w:szCs w:val="18"/>
              </w:rPr>
              <w:t>Asriyati</w:t>
            </w:r>
            <w:proofErr w:type="spellEnd"/>
            <w:r w:rsidRPr="00257AD3">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1586F05"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257AD3" w:rsidRDefault="00A223AB" w:rsidP="00A223AB">
            <w:pPr>
              <w:ind w:right="-552" w:firstLine="60"/>
              <w:jc w:val="both"/>
              <w:rPr>
                <w:rFonts w:cs="Linux Libertine"/>
                <w:sz w:val="18"/>
                <w:szCs w:val="18"/>
              </w:rPr>
            </w:pPr>
            <w:r w:rsidRPr="00257AD3">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257AD3" w:rsidRDefault="00A223AB" w:rsidP="00A223AB">
            <w:pPr>
              <w:ind w:left="54" w:right="68"/>
              <w:rPr>
                <w:rFonts w:cs="Linux Libertine"/>
                <w:sz w:val="18"/>
                <w:szCs w:val="18"/>
              </w:rPr>
            </w:pPr>
            <w:r w:rsidRPr="00257AD3">
              <w:rPr>
                <w:rFonts w:cs="Linux Libertine"/>
                <w:sz w:val="18"/>
                <w:szCs w:val="18"/>
              </w:rPr>
              <w:t xml:space="preserve">District Court of </w:t>
            </w:r>
            <w:proofErr w:type="spellStart"/>
            <w:r w:rsidRPr="00257AD3">
              <w:rPr>
                <w:rFonts w:cs="Linux Libertine"/>
                <w:sz w:val="18"/>
                <w:szCs w:val="18"/>
              </w:rPr>
              <w:t>Tasikmalaya</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64FBAEE1"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Oben</w:t>
            </w:r>
            <w:proofErr w:type="spellEnd"/>
            <w:r w:rsidRPr="00257AD3">
              <w:rPr>
                <w:rFonts w:cs="Linux Libertine"/>
                <w:sz w:val="18"/>
                <w:szCs w:val="18"/>
              </w:rPr>
              <w:t xml:space="preserve"> </w:t>
            </w:r>
            <w:proofErr w:type="spellStart"/>
            <w:r w:rsidRPr="00257AD3">
              <w:rPr>
                <w:rFonts w:cs="Linux Libertine"/>
                <w:sz w:val="18"/>
                <w:szCs w:val="18"/>
              </w:rPr>
              <w:t>Sarbeni</w:t>
            </w:r>
            <w:proofErr w:type="spellEnd"/>
            <w:r w:rsidRPr="00257AD3">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257AD3" w:rsidRDefault="00A223AB" w:rsidP="00A223AB">
            <w:pPr>
              <w:ind w:right="87"/>
              <w:rPr>
                <w:rFonts w:cs="Linux Libertine"/>
                <w:sz w:val="18"/>
                <w:szCs w:val="18"/>
              </w:rPr>
            </w:pPr>
            <w:r w:rsidRPr="00257AD3">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0BDB18A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257AD3" w:rsidRDefault="00A223AB" w:rsidP="00A223AB">
            <w:pPr>
              <w:ind w:right="-552" w:firstLine="60"/>
              <w:jc w:val="both"/>
              <w:rPr>
                <w:rFonts w:cs="Linux Libertine"/>
                <w:sz w:val="18"/>
                <w:szCs w:val="18"/>
              </w:rPr>
            </w:pPr>
            <w:r w:rsidRPr="00257AD3">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257AD3" w:rsidRDefault="00A223AB" w:rsidP="00A223AB">
            <w:pPr>
              <w:ind w:left="54" w:right="68"/>
              <w:rPr>
                <w:rFonts w:cs="Linux Libertine"/>
                <w:sz w:val="18"/>
                <w:szCs w:val="18"/>
              </w:rPr>
            </w:pPr>
            <w:proofErr w:type="spellStart"/>
            <w:r w:rsidRPr="00257AD3">
              <w:rPr>
                <w:rFonts w:cs="Linux Libertine"/>
                <w:sz w:val="18"/>
                <w:szCs w:val="18"/>
              </w:rPr>
              <w:t>Temanggung</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0BE8D3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257AD3" w:rsidRDefault="00A223AB" w:rsidP="00A223AB">
            <w:pPr>
              <w:ind w:left="74" w:right="145"/>
              <w:jc w:val="both"/>
              <w:rPr>
                <w:rFonts w:cs="Linux Libertine"/>
                <w:sz w:val="18"/>
                <w:szCs w:val="18"/>
              </w:rPr>
            </w:pPr>
            <w:r w:rsidRPr="00257AD3">
              <w:rPr>
                <w:rFonts w:cs="Linux Libertine"/>
                <w:sz w:val="18"/>
                <w:szCs w:val="18"/>
              </w:rPr>
              <w:t xml:space="preserve">Antonius Richmond </w:t>
            </w:r>
            <w:proofErr w:type="spellStart"/>
            <w:r w:rsidRPr="00257AD3">
              <w:rPr>
                <w:rFonts w:cs="Linux Libertine"/>
                <w:sz w:val="18"/>
                <w:szCs w:val="18"/>
              </w:rPr>
              <w:t>Bawengan</w:t>
            </w:r>
            <w:proofErr w:type="spellEnd"/>
            <w:r w:rsidRPr="00257AD3">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257AD3" w:rsidRDefault="00A223AB" w:rsidP="00A223AB">
            <w:pPr>
              <w:ind w:right="87"/>
              <w:rPr>
                <w:rFonts w:cs="Linux Libertine"/>
                <w:sz w:val="18"/>
                <w:szCs w:val="18"/>
              </w:rPr>
            </w:pPr>
            <w:r w:rsidRPr="00257AD3">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7B77C11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257AD3" w:rsidRDefault="00A223AB" w:rsidP="00A223AB">
            <w:pPr>
              <w:ind w:right="-552" w:firstLine="60"/>
              <w:jc w:val="both"/>
              <w:rPr>
                <w:rFonts w:cs="Linux Libertine"/>
                <w:sz w:val="18"/>
                <w:szCs w:val="18"/>
              </w:rPr>
            </w:pPr>
            <w:r w:rsidRPr="00257AD3">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257AD3" w:rsidRDefault="00A223AB" w:rsidP="00A223AB">
            <w:pPr>
              <w:ind w:left="54" w:right="68"/>
              <w:rPr>
                <w:rFonts w:cs="Linux Libertine"/>
                <w:sz w:val="18"/>
                <w:szCs w:val="18"/>
              </w:rPr>
            </w:pPr>
            <w:r w:rsidRPr="00257AD3">
              <w:rPr>
                <w:rFonts w:cs="Linux Libertine"/>
                <w:sz w:val="18"/>
                <w:szCs w:val="18"/>
              </w:rPr>
              <w:t xml:space="preserve">District Court </w:t>
            </w:r>
            <w:proofErr w:type="spellStart"/>
            <w:r w:rsidRPr="00257AD3">
              <w:rPr>
                <w:rFonts w:cs="Linux Libertine"/>
                <w:sz w:val="18"/>
                <w:szCs w:val="18"/>
              </w:rPr>
              <w:t>Sumber</w:t>
            </w:r>
            <w:proofErr w:type="spellEnd"/>
            <w:r w:rsidRPr="00257AD3">
              <w:rPr>
                <w:rFonts w:cs="Linux Libertine"/>
                <w:sz w:val="18"/>
                <w:szCs w:val="18"/>
              </w:rPr>
              <w:t xml:space="preserve"> Cirebon</w:t>
            </w:r>
          </w:p>
        </w:tc>
        <w:tc>
          <w:tcPr>
            <w:tcW w:w="810" w:type="dxa"/>
            <w:tcBorders>
              <w:top w:val="single" w:sz="8" w:space="0" w:color="9E9E9E"/>
              <w:left w:val="single" w:sz="8" w:space="0" w:color="9E9E9E"/>
              <w:bottom w:val="single" w:sz="8" w:space="0" w:color="9E9E9E"/>
              <w:right w:val="single" w:sz="8" w:space="0" w:color="9E9E9E"/>
            </w:tcBorders>
          </w:tcPr>
          <w:p w14:paraId="176828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257AD3" w:rsidRDefault="00A223AB" w:rsidP="00A223AB">
            <w:pPr>
              <w:ind w:left="74" w:right="145"/>
              <w:jc w:val="both"/>
              <w:rPr>
                <w:rFonts w:cs="Linux Libertine"/>
                <w:sz w:val="18"/>
                <w:szCs w:val="18"/>
              </w:rPr>
            </w:pPr>
            <w:r w:rsidRPr="00257AD3">
              <w:rPr>
                <w:rFonts w:cs="Linux Libertine"/>
                <w:sz w:val="18"/>
                <w:szCs w:val="18"/>
              </w:rPr>
              <w:t xml:space="preserve">Ahmad </w:t>
            </w:r>
            <w:proofErr w:type="spellStart"/>
            <w:r w:rsidRPr="00257AD3">
              <w:rPr>
                <w:rFonts w:cs="Linux Libertine"/>
                <w:sz w:val="18"/>
                <w:szCs w:val="18"/>
              </w:rPr>
              <w:t>Tantowi</w:t>
            </w:r>
            <w:proofErr w:type="spellEnd"/>
            <w:r w:rsidRPr="00257AD3">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257AD3" w:rsidRDefault="00A223AB" w:rsidP="00A223AB">
            <w:pPr>
              <w:ind w:left="48" w:right="161"/>
              <w:jc w:val="both"/>
              <w:rPr>
                <w:rFonts w:cs="Linux Libertine"/>
                <w:sz w:val="18"/>
                <w:szCs w:val="18"/>
              </w:rPr>
            </w:pPr>
            <w:r w:rsidRPr="00257AD3">
              <w:rPr>
                <w:rFonts w:cs="Linux Libertine"/>
                <w:sz w:val="18"/>
                <w:szCs w:val="18"/>
              </w:rPr>
              <w:t>10 years sentence</w:t>
            </w:r>
          </w:p>
        </w:tc>
      </w:tr>
      <w:tr w:rsidR="00A223AB" w:rsidRPr="00257AD3" w14:paraId="7CC39F3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257AD3" w:rsidRDefault="00A223AB" w:rsidP="00A223AB">
            <w:pPr>
              <w:ind w:left="54" w:right="68"/>
              <w:rPr>
                <w:rFonts w:cs="Linux Libertine"/>
                <w:sz w:val="18"/>
                <w:szCs w:val="18"/>
              </w:rPr>
            </w:pPr>
            <w:proofErr w:type="spellStart"/>
            <w:r w:rsidRPr="00257AD3">
              <w:rPr>
                <w:rFonts w:cs="Linux Libertine"/>
                <w:sz w:val="18"/>
                <w:szCs w:val="18"/>
              </w:rPr>
              <w:t>Klaten</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024BAB3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257AD3" w:rsidRDefault="00A223AB" w:rsidP="00A223AB">
            <w:pPr>
              <w:ind w:left="74" w:right="145"/>
              <w:jc w:val="both"/>
              <w:rPr>
                <w:rFonts w:cs="Linux Libertine"/>
                <w:sz w:val="18"/>
                <w:szCs w:val="18"/>
              </w:rPr>
            </w:pPr>
            <w:r w:rsidRPr="00257AD3">
              <w:rPr>
                <w:rFonts w:cs="Linux Libertine"/>
                <w:sz w:val="18"/>
                <w:szCs w:val="18"/>
              </w:rPr>
              <w:t xml:space="preserve">Andreas Guntur </w:t>
            </w:r>
            <w:proofErr w:type="spellStart"/>
            <w:r w:rsidRPr="00257AD3">
              <w:rPr>
                <w:rFonts w:cs="Linux Libertine"/>
                <w:sz w:val="18"/>
                <w:szCs w:val="18"/>
              </w:rPr>
              <w:t>Wisnu</w:t>
            </w:r>
            <w:proofErr w:type="spellEnd"/>
            <w:r w:rsidRPr="00257AD3">
              <w:rPr>
                <w:rFonts w:cs="Linux Libertine"/>
                <w:sz w:val="18"/>
                <w:szCs w:val="18"/>
              </w:rPr>
              <w:t xml:space="preserve"> </w:t>
            </w:r>
            <w:proofErr w:type="spellStart"/>
            <w:r w:rsidRPr="00257AD3">
              <w:rPr>
                <w:rFonts w:cs="Linux Libertine"/>
                <w:sz w:val="18"/>
                <w:szCs w:val="18"/>
              </w:rPr>
              <w:t>Sarsono</w:t>
            </w:r>
            <w:proofErr w:type="spellEnd"/>
            <w:r w:rsidRPr="00257AD3">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257AD3" w:rsidRDefault="00A223AB" w:rsidP="00A223AB">
            <w:pPr>
              <w:ind w:right="87"/>
              <w:rPr>
                <w:rFonts w:cs="Linux Libertine"/>
                <w:sz w:val="18"/>
                <w:szCs w:val="18"/>
              </w:rPr>
            </w:pPr>
            <w:r w:rsidRPr="00257AD3">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1D0D4EF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257AD3" w:rsidRDefault="00A223AB" w:rsidP="00A223AB">
            <w:pPr>
              <w:ind w:right="-552" w:firstLine="60"/>
              <w:jc w:val="both"/>
              <w:rPr>
                <w:rFonts w:cs="Linux Libertine"/>
                <w:sz w:val="18"/>
                <w:szCs w:val="18"/>
              </w:rPr>
            </w:pPr>
            <w:r w:rsidRPr="00257AD3">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257AD3" w:rsidRDefault="00A223AB" w:rsidP="00A223AB">
            <w:pPr>
              <w:ind w:left="54" w:right="68"/>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5A9AF70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257AD3" w:rsidRDefault="00A223AB" w:rsidP="00A223AB">
            <w:pPr>
              <w:ind w:left="74" w:right="145"/>
              <w:jc w:val="both"/>
              <w:rPr>
                <w:rFonts w:cs="Linux Libertine"/>
                <w:sz w:val="18"/>
                <w:szCs w:val="18"/>
              </w:rPr>
            </w:pPr>
            <w:r w:rsidRPr="00257AD3">
              <w:rPr>
                <w:rFonts w:cs="Linux Libertine"/>
                <w:sz w:val="18"/>
                <w:szCs w:val="18"/>
              </w:rPr>
              <w:t xml:space="preserve">Alexander </w:t>
            </w:r>
            <w:proofErr w:type="spellStart"/>
            <w:r w:rsidRPr="00257AD3">
              <w:rPr>
                <w:rFonts w:cs="Linux Libertine"/>
                <w:sz w:val="18"/>
                <w:szCs w:val="18"/>
              </w:rPr>
              <w:t>Aan</w:t>
            </w:r>
            <w:proofErr w:type="spellEnd"/>
            <w:r w:rsidRPr="00257AD3">
              <w:rPr>
                <w:rFonts w:cs="Linux Libertine"/>
                <w:sz w:val="18"/>
                <w:szCs w:val="18"/>
              </w:rPr>
              <w:t xml:space="preserve"> / Account </w:t>
            </w:r>
            <w:proofErr w:type="spellStart"/>
            <w:r w:rsidRPr="00257AD3">
              <w:rPr>
                <w:rFonts w:cs="Linux Libertine"/>
                <w:sz w:val="18"/>
                <w:szCs w:val="18"/>
              </w:rPr>
              <w:t>Atheis</w:t>
            </w:r>
            <w:proofErr w:type="spellEnd"/>
            <w:r w:rsidRPr="00257AD3">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257AD3" w:rsidRDefault="00A223AB" w:rsidP="00A223AB">
            <w:pPr>
              <w:ind w:right="87"/>
              <w:rPr>
                <w:rFonts w:cs="Linux Libertine"/>
                <w:sz w:val="18"/>
                <w:szCs w:val="18"/>
              </w:rPr>
            </w:pPr>
            <w:r w:rsidRPr="00257AD3">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46D023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257AD3" w:rsidRDefault="00A223AB" w:rsidP="00A223AB">
            <w:pPr>
              <w:ind w:right="-552" w:firstLine="60"/>
              <w:jc w:val="both"/>
              <w:rPr>
                <w:rFonts w:cs="Linux Libertine"/>
                <w:sz w:val="18"/>
                <w:szCs w:val="18"/>
              </w:rPr>
            </w:pPr>
            <w:r w:rsidRPr="00257AD3">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257AD3" w:rsidRDefault="00A223AB" w:rsidP="00A223AB">
            <w:pPr>
              <w:ind w:left="54" w:right="68"/>
              <w:rPr>
                <w:rFonts w:cs="Linux Libertine"/>
                <w:sz w:val="18"/>
                <w:szCs w:val="18"/>
              </w:rPr>
            </w:pPr>
            <w:proofErr w:type="spellStart"/>
            <w:r w:rsidRPr="00257AD3">
              <w:rPr>
                <w:rFonts w:cs="Linux Libertine"/>
                <w:sz w:val="18"/>
                <w:szCs w:val="18"/>
              </w:rPr>
              <w:t>Ciamis</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17180607"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Subastian</w:t>
            </w:r>
            <w:proofErr w:type="spellEnd"/>
            <w:r w:rsidRPr="00257AD3">
              <w:rPr>
                <w:rFonts w:cs="Linux Libertine"/>
                <w:sz w:val="18"/>
                <w:szCs w:val="18"/>
              </w:rPr>
              <w:t xml:space="preserve"> Joe Bin Abdul </w:t>
            </w:r>
            <w:proofErr w:type="spellStart"/>
            <w:r w:rsidRPr="00257AD3">
              <w:rPr>
                <w:rFonts w:cs="Linux Libertine"/>
                <w:sz w:val="18"/>
                <w:szCs w:val="18"/>
              </w:rPr>
              <w:t>Hadi</w:t>
            </w:r>
            <w:proofErr w:type="spellEnd"/>
            <w:r w:rsidRPr="00257AD3">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257AD3" w:rsidRDefault="00A223AB" w:rsidP="00A223AB">
            <w:pPr>
              <w:ind w:right="87"/>
              <w:rPr>
                <w:rFonts w:cs="Linux Libertine"/>
                <w:sz w:val="18"/>
                <w:szCs w:val="18"/>
              </w:rPr>
            </w:pPr>
            <w:r w:rsidRPr="00257AD3">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6EFBFCC"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257AD3" w:rsidRDefault="00A223AB" w:rsidP="00A223AB">
            <w:pPr>
              <w:ind w:right="-552" w:firstLine="60"/>
              <w:jc w:val="both"/>
              <w:rPr>
                <w:rFonts w:cs="Linux Libertine"/>
                <w:sz w:val="18"/>
                <w:szCs w:val="18"/>
              </w:rPr>
            </w:pPr>
            <w:r w:rsidRPr="00257AD3">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257AD3" w:rsidRDefault="00A223AB" w:rsidP="00A223AB">
            <w:pPr>
              <w:ind w:left="54" w:right="68"/>
              <w:rPr>
                <w:rFonts w:cs="Linux Libertine"/>
                <w:sz w:val="18"/>
                <w:szCs w:val="18"/>
              </w:rPr>
            </w:pPr>
            <w:r w:rsidRPr="00257AD3">
              <w:rPr>
                <w:rFonts w:cs="Linux Libertine"/>
                <w:sz w:val="18"/>
                <w:szCs w:val="18"/>
              </w:rPr>
              <w:t>Ende District Court</w:t>
            </w:r>
          </w:p>
        </w:tc>
        <w:tc>
          <w:tcPr>
            <w:tcW w:w="810" w:type="dxa"/>
            <w:tcBorders>
              <w:top w:val="single" w:sz="8" w:space="0" w:color="9E9E9E"/>
              <w:left w:val="single" w:sz="8" w:space="0" w:color="9E9E9E"/>
              <w:bottom w:val="single" w:sz="8" w:space="0" w:color="9E9E9E"/>
              <w:right w:val="single" w:sz="8" w:space="0" w:color="9E9E9E"/>
            </w:tcBorders>
          </w:tcPr>
          <w:p w14:paraId="20456F6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Herison</w:t>
            </w:r>
            <w:proofErr w:type="spellEnd"/>
            <w:r w:rsidRPr="00257AD3">
              <w:rPr>
                <w:rFonts w:cs="Linux Libertine"/>
                <w:sz w:val="18"/>
                <w:szCs w:val="18"/>
              </w:rPr>
              <w:t xml:space="preserve"> </w:t>
            </w:r>
            <w:proofErr w:type="spellStart"/>
            <w:r w:rsidRPr="00257AD3">
              <w:rPr>
                <w:rFonts w:cs="Linux Libertine"/>
                <w:sz w:val="18"/>
                <w:szCs w:val="18"/>
              </w:rPr>
              <w:t>Yohanes</w:t>
            </w:r>
            <w:proofErr w:type="spellEnd"/>
            <w:r w:rsidRPr="00257AD3">
              <w:rPr>
                <w:rFonts w:cs="Linux Libertine"/>
                <w:sz w:val="18"/>
                <w:szCs w:val="18"/>
              </w:rPr>
              <w:t xml:space="preserve"> </w:t>
            </w:r>
            <w:proofErr w:type="spellStart"/>
            <w:r w:rsidRPr="00257AD3">
              <w:rPr>
                <w:rFonts w:cs="Linux Libertine"/>
                <w:sz w:val="18"/>
                <w:szCs w:val="18"/>
              </w:rPr>
              <w:t>Riwu</w:t>
            </w:r>
            <w:proofErr w:type="spellEnd"/>
            <w:r w:rsidRPr="00257AD3">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257AD3" w:rsidRDefault="00A223AB" w:rsidP="00A223AB">
            <w:pPr>
              <w:ind w:right="87"/>
              <w:rPr>
                <w:rFonts w:cs="Linux Libertine"/>
                <w:sz w:val="18"/>
                <w:szCs w:val="18"/>
              </w:rPr>
            </w:pPr>
            <w:r w:rsidRPr="00257AD3">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661F888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257AD3" w:rsidRDefault="00A223AB" w:rsidP="00A223AB">
            <w:pPr>
              <w:ind w:right="-552" w:firstLine="60"/>
              <w:jc w:val="both"/>
              <w:rPr>
                <w:rFonts w:cs="Linux Libertine"/>
                <w:sz w:val="18"/>
                <w:szCs w:val="18"/>
              </w:rPr>
            </w:pPr>
            <w:r w:rsidRPr="00257AD3">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257AD3" w:rsidRDefault="00A223AB" w:rsidP="00A223AB">
            <w:pPr>
              <w:ind w:left="54" w:right="68"/>
              <w:rPr>
                <w:rFonts w:cs="Linux Libertine"/>
                <w:sz w:val="18"/>
                <w:szCs w:val="18"/>
              </w:rPr>
            </w:pPr>
            <w:r w:rsidRPr="00257AD3">
              <w:rPr>
                <w:rFonts w:cs="Linux Libertine"/>
                <w:sz w:val="18"/>
                <w:szCs w:val="18"/>
              </w:rPr>
              <w:t xml:space="preserve">District Court </w:t>
            </w:r>
            <w:proofErr w:type="spellStart"/>
            <w:r w:rsidRPr="00257AD3">
              <w:rPr>
                <w:rFonts w:cs="Linux Libertine"/>
                <w:sz w:val="18"/>
                <w:szCs w:val="18"/>
              </w:rPr>
              <w:t>Lubuk</w:t>
            </w:r>
            <w:proofErr w:type="spellEnd"/>
            <w:r w:rsidRPr="00257AD3">
              <w:rPr>
                <w:rFonts w:cs="Linux Libertine"/>
                <w:sz w:val="18"/>
                <w:szCs w:val="18"/>
              </w:rPr>
              <w:t xml:space="preserve"> </w:t>
            </w:r>
            <w:proofErr w:type="spellStart"/>
            <w:r w:rsidRPr="00257AD3">
              <w:rPr>
                <w:rFonts w:cs="Linux Libertine"/>
                <w:sz w:val="18"/>
                <w:szCs w:val="18"/>
              </w:rPr>
              <w:t>Pakam</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502DF8E4"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257AD3" w:rsidRDefault="00A223AB" w:rsidP="00A223AB">
            <w:pPr>
              <w:ind w:left="74" w:right="145"/>
              <w:jc w:val="both"/>
              <w:rPr>
                <w:rFonts w:cs="Linux Libertine"/>
                <w:sz w:val="18"/>
                <w:szCs w:val="18"/>
              </w:rPr>
            </w:pPr>
            <w:r w:rsidRPr="00257AD3">
              <w:rPr>
                <w:rFonts w:cs="Linux Libertine"/>
                <w:sz w:val="18"/>
                <w:szCs w:val="18"/>
              </w:rPr>
              <w:t xml:space="preserve">Khairuddin or </w:t>
            </w:r>
            <w:proofErr w:type="spellStart"/>
            <w:r w:rsidRPr="00257AD3">
              <w:rPr>
                <w:rFonts w:cs="Linux Libertine"/>
                <w:sz w:val="18"/>
                <w:szCs w:val="18"/>
              </w:rPr>
              <w:t>Udin</w:t>
            </w:r>
            <w:proofErr w:type="spellEnd"/>
            <w:r w:rsidRPr="00257AD3">
              <w:rPr>
                <w:rFonts w:cs="Linux Libertine"/>
                <w:sz w:val="18"/>
                <w:szCs w:val="18"/>
              </w:rPr>
              <w:t xml:space="preserve"> / Islam </w:t>
            </w:r>
            <w:proofErr w:type="spellStart"/>
            <w:r w:rsidRPr="00257AD3">
              <w:rPr>
                <w:rFonts w:cs="Linux Libertine"/>
                <w:sz w:val="18"/>
                <w:szCs w:val="18"/>
              </w:rPr>
              <w:t>Kaffah</w:t>
            </w:r>
            <w:proofErr w:type="spellEnd"/>
            <w:r w:rsidRPr="00257AD3">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257AD3" w:rsidRDefault="00A223AB" w:rsidP="00A223AB">
            <w:pPr>
              <w:ind w:right="87"/>
              <w:rPr>
                <w:rFonts w:cs="Linux Libertine"/>
                <w:sz w:val="18"/>
                <w:szCs w:val="18"/>
              </w:rPr>
            </w:pPr>
            <w:r w:rsidRPr="00257AD3">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43FA597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257AD3" w:rsidRDefault="00A223AB" w:rsidP="00A223AB">
            <w:pPr>
              <w:ind w:right="-552" w:firstLine="60"/>
              <w:jc w:val="both"/>
              <w:rPr>
                <w:rFonts w:cs="Linux Libertine"/>
                <w:sz w:val="18"/>
                <w:szCs w:val="18"/>
              </w:rPr>
            </w:pPr>
            <w:r w:rsidRPr="00257AD3">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257AD3" w:rsidRDefault="00A223AB" w:rsidP="00A223AB">
            <w:pPr>
              <w:ind w:left="54" w:right="68"/>
              <w:rPr>
                <w:rFonts w:cs="Linux Libertine"/>
                <w:sz w:val="18"/>
                <w:szCs w:val="18"/>
              </w:rPr>
            </w:pPr>
            <w:r w:rsidRPr="00257AD3">
              <w:rPr>
                <w:rFonts w:cs="Linux Libertine"/>
                <w:sz w:val="18"/>
                <w:szCs w:val="18"/>
              </w:rPr>
              <w:t>Pati District Court</w:t>
            </w:r>
          </w:p>
        </w:tc>
        <w:tc>
          <w:tcPr>
            <w:tcW w:w="810" w:type="dxa"/>
            <w:tcBorders>
              <w:top w:val="single" w:sz="8" w:space="0" w:color="9E9E9E"/>
              <w:left w:val="single" w:sz="8" w:space="0" w:color="9E9E9E"/>
              <w:bottom w:val="single" w:sz="8" w:space="0" w:color="9E9E9E"/>
              <w:right w:val="single" w:sz="8" w:space="0" w:color="9E9E9E"/>
            </w:tcBorders>
          </w:tcPr>
          <w:p w14:paraId="340A1A66"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257AD3" w:rsidRDefault="00A223AB" w:rsidP="00A223AB">
            <w:pPr>
              <w:ind w:left="74" w:right="145"/>
              <w:jc w:val="both"/>
              <w:rPr>
                <w:rFonts w:cs="Linux Libertine"/>
                <w:sz w:val="18"/>
                <w:szCs w:val="18"/>
              </w:rPr>
            </w:pPr>
            <w:r w:rsidRPr="00257AD3">
              <w:rPr>
                <w:rFonts w:cs="Linux Libertine"/>
                <w:sz w:val="18"/>
                <w:szCs w:val="18"/>
              </w:rPr>
              <w:t xml:space="preserve">Muhamad </w:t>
            </w:r>
            <w:proofErr w:type="spellStart"/>
            <w:r w:rsidRPr="00257AD3">
              <w:rPr>
                <w:rFonts w:cs="Linux Libertine"/>
                <w:sz w:val="18"/>
                <w:szCs w:val="18"/>
              </w:rPr>
              <w:t>Rokhisun</w:t>
            </w:r>
            <w:proofErr w:type="spellEnd"/>
            <w:r w:rsidRPr="00257AD3">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6835D11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257AD3" w:rsidRDefault="00A223AB" w:rsidP="00A223AB">
            <w:pPr>
              <w:ind w:right="-552" w:firstLine="60"/>
              <w:jc w:val="both"/>
              <w:rPr>
                <w:rFonts w:cs="Linux Libertine"/>
                <w:sz w:val="18"/>
                <w:szCs w:val="18"/>
              </w:rPr>
            </w:pPr>
            <w:r w:rsidRPr="00257AD3">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257AD3" w:rsidRDefault="00A223AB" w:rsidP="00A223AB">
            <w:pPr>
              <w:ind w:left="54" w:right="68"/>
              <w:rPr>
                <w:rFonts w:cs="Linux Libertine"/>
                <w:sz w:val="18"/>
                <w:szCs w:val="18"/>
              </w:rPr>
            </w:pPr>
            <w:r w:rsidRPr="00257AD3">
              <w:rPr>
                <w:rFonts w:cs="Linux Libertine"/>
                <w:sz w:val="18"/>
                <w:szCs w:val="18"/>
              </w:rPr>
              <w:t>District Court Bale Bandung</w:t>
            </w:r>
          </w:p>
        </w:tc>
        <w:tc>
          <w:tcPr>
            <w:tcW w:w="810" w:type="dxa"/>
            <w:tcBorders>
              <w:top w:val="single" w:sz="8" w:space="0" w:color="9E9E9E"/>
              <w:left w:val="single" w:sz="8" w:space="0" w:color="9E9E9E"/>
              <w:bottom w:val="single" w:sz="8" w:space="0" w:color="9E9E9E"/>
              <w:right w:val="single" w:sz="8" w:space="0" w:color="9E9E9E"/>
            </w:tcBorders>
          </w:tcPr>
          <w:p w14:paraId="00EA672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Rohmansyah</w:t>
            </w:r>
            <w:proofErr w:type="spellEnd"/>
            <w:r w:rsidRPr="00257AD3">
              <w:rPr>
                <w:rFonts w:cs="Linux Libertine"/>
                <w:sz w:val="18"/>
                <w:szCs w:val="18"/>
              </w:rPr>
              <w:t xml:space="preserve"> / </w:t>
            </w:r>
            <w:proofErr w:type="spellStart"/>
            <w:r w:rsidRPr="00257AD3">
              <w:rPr>
                <w:rFonts w:cs="Linux Libertine"/>
                <w:sz w:val="18"/>
                <w:szCs w:val="18"/>
              </w:rPr>
              <w:t>Qur'aniyah</w:t>
            </w:r>
            <w:proofErr w:type="spellEnd"/>
            <w:r w:rsidRPr="00257AD3">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257AD3" w:rsidRDefault="00A223AB" w:rsidP="00A223AB">
            <w:pPr>
              <w:ind w:right="87"/>
              <w:rPr>
                <w:rFonts w:cs="Linux Libertine"/>
                <w:sz w:val="18"/>
                <w:szCs w:val="18"/>
              </w:rPr>
            </w:pPr>
            <w:r w:rsidRPr="00257AD3">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09BD06B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257AD3" w:rsidRDefault="00A223AB" w:rsidP="00A223AB">
            <w:pPr>
              <w:ind w:right="-552" w:firstLine="60"/>
              <w:jc w:val="both"/>
              <w:rPr>
                <w:rFonts w:cs="Linux Libertine"/>
                <w:sz w:val="18"/>
                <w:szCs w:val="18"/>
              </w:rPr>
            </w:pPr>
            <w:r w:rsidRPr="00257AD3">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257AD3" w:rsidRDefault="00A223AB" w:rsidP="00A223AB">
            <w:pPr>
              <w:ind w:left="54" w:right="68"/>
              <w:rPr>
                <w:rFonts w:cs="Linux Libertine"/>
                <w:sz w:val="18"/>
                <w:szCs w:val="18"/>
              </w:rPr>
            </w:pPr>
            <w:proofErr w:type="spellStart"/>
            <w:r w:rsidRPr="00257AD3">
              <w:rPr>
                <w:rFonts w:cs="Linux Libertine"/>
                <w:sz w:val="18"/>
                <w:szCs w:val="18"/>
              </w:rPr>
              <w:t>Sangatta</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4C9E5BDC"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Syeh</w:t>
            </w:r>
            <w:proofErr w:type="spellEnd"/>
            <w:r w:rsidRPr="00257AD3">
              <w:rPr>
                <w:rFonts w:cs="Linux Libertine"/>
                <w:sz w:val="18"/>
                <w:szCs w:val="18"/>
              </w:rPr>
              <w:t xml:space="preserve"> Muhammad (Teacher of </w:t>
            </w:r>
            <w:proofErr w:type="spellStart"/>
            <w:r w:rsidRPr="00257AD3">
              <w:rPr>
                <w:rFonts w:cs="Linux Libertine"/>
                <w:sz w:val="18"/>
                <w:szCs w:val="18"/>
              </w:rPr>
              <w:t>Bantil</w:t>
            </w:r>
            <w:proofErr w:type="spellEnd"/>
            <w:r w:rsidRPr="00257AD3">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257AD3" w:rsidRDefault="00A223AB" w:rsidP="00A223AB">
            <w:pPr>
              <w:ind w:right="87"/>
              <w:rPr>
                <w:rFonts w:cs="Linux Libertine"/>
                <w:sz w:val="18"/>
                <w:szCs w:val="18"/>
              </w:rPr>
            </w:pPr>
            <w:r w:rsidRPr="00257AD3">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257AD3" w:rsidRDefault="00A223AB" w:rsidP="00A223AB">
            <w:pPr>
              <w:ind w:left="48" w:right="161"/>
              <w:jc w:val="both"/>
              <w:rPr>
                <w:rFonts w:cs="Linux Libertine"/>
                <w:sz w:val="18"/>
                <w:szCs w:val="18"/>
              </w:rPr>
            </w:pPr>
            <w:r w:rsidRPr="00257AD3">
              <w:rPr>
                <w:rFonts w:cs="Linux Libertine"/>
                <w:sz w:val="18"/>
                <w:szCs w:val="18"/>
              </w:rPr>
              <w:t>3 years sentence</w:t>
            </w:r>
          </w:p>
        </w:tc>
      </w:tr>
      <w:tr w:rsidR="00A223AB" w:rsidRPr="00257AD3" w14:paraId="39E26365" w14:textId="77777777" w:rsidTr="00A223AB">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257AD3" w:rsidRDefault="00A223AB" w:rsidP="00A223AB">
            <w:pPr>
              <w:ind w:right="-552" w:firstLine="60"/>
              <w:jc w:val="both"/>
              <w:rPr>
                <w:rFonts w:cs="Linux Libertine"/>
                <w:sz w:val="18"/>
                <w:szCs w:val="18"/>
              </w:rPr>
            </w:pPr>
            <w:r w:rsidRPr="00257AD3">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257AD3" w:rsidRDefault="00A223AB" w:rsidP="00A223AB">
            <w:pPr>
              <w:ind w:left="54" w:right="68"/>
              <w:rPr>
                <w:rFonts w:cs="Linux Libertine"/>
                <w:sz w:val="18"/>
                <w:szCs w:val="18"/>
              </w:rPr>
            </w:pPr>
            <w:r w:rsidRPr="00257AD3">
              <w:rPr>
                <w:rFonts w:cs="Linux Libertine"/>
                <w:sz w:val="18"/>
                <w:szCs w:val="18"/>
              </w:rPr>
              <w:t>District Court North Jakarta and Supreme Court</w:t>
            </w:r>
          </w:p>
        </w:tc>
        <w:tc>
          <w:tcPr>
            <w:tcW w:w="810" w:type="dxa"/>
            <w:tcBorders>
              <w:top w:val="single" w:sz="8" w:space="0" w:color="9E9E9E"/>
              <w:left w:val="single" w:sz="8" w:space="0" w:color="9E9E9E"/>
              <w:bottom w:val="single" w:sz="4" w:space="0" w:color="auto"/>
              <w:right w:val="single" w:sz="8" w:space="0" w:color="9E9E9E"/>
            </w:tcBorders>
          </w:tcPr>
          <w:p w14:paraId="1DB7999F"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Ahok</w:t>
            </w:r>
            <w:proofErr w:type="spellEnd"/>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257AD3"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257AD3" w:rsidRDefault="00A223AB" w:rsidP="00A223AB">
            <w:pPr>
              <w:ind w:left="48" w:right="161"/>
              <w:jc w:val="both"/>
              <w:rPr>
                <w:rFonts w:cs="Linux Libertine"/>
                <w:sz w:val="18"/>
                <w:szCs w:val="18"/>
              </w:rPr>
            </w:pPr>
            <w:r w:rsidRPr="00257AD3">
              <w:rPr>
                <w:rFonts w:cs="Linux Libertine"/>
                <w:sz w:val="18"/>
                <w:szCs w:val="18"/>
              </w:rPr>
              <w:t>2 years sentence a</w:t>
            </w:r>
          </w:p>
        </w:tc>
      </w:tr>
      <w:tr w:rsidR="00A223AB" w:rsidRPr="00257AD3"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257AD3" w:rsidRDefault="00A223AB" w:rsidP="00A223AB">
            <w:pPr>
              <w:ind w:left="48" w:right="161"/>
              <w:jc w:val="both"/>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7D453C90" w14:textId="5873F9EE" w:rsidR="00A223AB" w:rsidRPr="006F7344" w:rsidRDefault="007817F6" w:rsidP="004022AF">
      <w:pPr>
        <w:pStyle w:val="ParagraphNormal"/>
      </w:pPr>
      <w:r w:rsidRPr="006F7344">
        <w:t xml:space="preserve">This research includes 62 blasphemy cases from 1965 to 2018. Figure 15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w:t>
      </w:r>
      <w:r w:rsidRPr="006F7344">
        <w:lastRenderedPageBreak/>
        <w:t>resolution, such as communication or mediation out of court, should be continued as the best feasible option.</w:t>
      </w:r>
      <w:r w:rsidR="00A223AB" w:rsidRPr="006F7344">
        <w:rPr>
          <w:noProof/>
        </w:rPr>
        <mc:AlternateContent>
          <mc:Choice Requires="wps">
            <w:drawing>
              <wp:anchor distT="0" distB="0" distL="114300" distR="114300" simplePos="0" relativeHeight="251724800" behindDoc="0" locked="0" layoutInCell="1" allowOverlap="1" wp14:anchorId="777D1067" wp14:editId="367959B8">
                <wp:simplePos x="0" y="0"/>
                <wp:positionH relativeFrom="column">
                  <wp:posOffset>342265</wp:posOffset>
                </wp:positionH>
                <wp:positionV relativeFrom="paragraph">
                  <wp:posOffset>2763520</wp:posOffset>
                </wp:positionV>
                <wp:extent cx="47282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15CB3A1" w14:textId="592F4855"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3A6EC0" w:rsidRPr="007817F6" w:rsidRDefault="003A6EC0" w:rsidP="007817F6">
                            <w:pPr>
                              <w:pStyle w:val="ParagraphNormal"/>
                              <w:jc w:val="center"/>
                              <w:rPr>
                                <w:sz w:val="16"/>
                                <w:szCs w:val="16"/>
                              </w:rPr>
                            </w:pPr>
                            <w:r w:rsidRPr="007817F6">
                              <w:rPr>
                                <w:sz w:val="16"/>
                                <w:szCs w:val="16"/>
                              </w:rPr>
                              <w:t xml:space="preserve">Source: The Supreme Court Directory </w:t>
                            </w:r>
                            <w:proofErr w:type="spellStart"/>
                            <w:r w:rsidRPr="007817F6">
                              <w:rPr>
                                <w:sz w:val="16"/>
                                <w:szCs w:val="16"/>
                              </w:rPr>
                              <w:t>analyzed</w:t>
                            </w:r>
                            <w:proofErr w:type="spellEnd"/>
                            <w:r w:rsidRPr="007817F6">
                              <w:rPr>
                                <w:sz w:val="16"/>
                                <w:szCs w:val="16"/>
                              </w:rPr>
                              <w:t xml:space="preserve"> by the writer based on the data on Table provides on Appendix.</w:t>
                            </w:r>
                          </w:p>
                          <w:p w14:paraId="389BBDEC" w14:textId="77777777" w:rsidR="003A6EC0" w:rsidRPr="007817F6" w:rsidRDefault="003A6EC0"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D1067" id="Text Box 41" o:spid="_x0000_s1031" type="#_x0000_t202" style="position:absolute;left:0;text-align:left;margin-left:26.95pt;margin-top:217.6pt;width:372.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" stroked="f">
                <v:textbox style="mso-fit-shape-to-text:t" inset="0,0,0,0">
                  <w:txbxContent>
                    <w:p w14:paraId="215CB3A1" w14:textId="592F4855"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3A6EC0" w:rsidRPr="007817F6" w:rsidRDefault="003A6EC0" w:rsidP="007817F6">
                      <w:pPr>
                        <w:pStyle w:val="ParagraphNormal"/>
                        <w:jc w:val="center"/>
                        <w:rPr>
                          <w:sz w:val="16"/>
                          <w:szCs w:val="16"/>
                        </w:rPr>
                      </w:pPr>
                      <w:r w:rsidRPr="007817F6">
                        <w:rPr>
                          <w:sz w:val="16"/>
                          <w:szCs w:val="16"/>
                        </w:rPr>
                        <w:t>Source: The Supreme Court Directory analyzed by the writer based on the data on Table provides on Appendix.</w:t>
                      </w:r>
                    </w:p>
                    <w:p w14:paraId="389BBDEC" w14:textId="77777777" w:rsidR="003A6EC0" w:rsidRPr="007817F6" w:rsidRDefault="003A6EC0" w:rsidP="007817F6">
                      <w:pPr>
                        <w:jc w:val="center"/>
                        <w:rPr>
                          <w:sz w:val="16"/>
                          <w:szCs w:val="16"/>
                        </w:rPr>
                      </w:pPr>
                    </w:p>
                  </w:txbxContent>
                </v:textbox>
                <w10:wrap type="topAndBottom"/>
              </v:shape>
            </w:pict>
          </mc:Fallback>
        </mc:AlternateContent>
      </w:r>
      <w:r w:rsidR="00A223AB" w:rsidRPr="006F7344">
        <w:rPr>
          <w:noProof/>
        </w:rPr>
        <w:drawing>
          <wp:anchor distT="0" distB="0" distL="114300" distR="114300" simplePos="0" relativeHeight="251722752" behindDoc="0" locked="0" layoutInCell="1" allowOverlap="1" wp14:anchorId="1DA364A5" wp14:editId="05263510">
            <wp:simplePos x="0" y="0"/>
            <wp:positionH relativeFrom="column">
              <wp:posOffset>342265</wp:posOffset>
            </wp:positionH>
            <wp:positionV relativeFrom="paragraph">
              <wp:posOffset>259080</wp:posOffset>
            </wp:positionV>
            <wp:extent cx="4728210" cy="2447925"/>
            <wp:effectExtent l="0" t="0" r="0" b="9525"/>
            <wp:wrapTopAndBottom/>
            <wp:docPr id="40"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a:graphicData>
            </a:graphic>
            <wp14:sizeRelH relativeFrom="page">
              <wp14:pctWidth>0</wp14:pctWidth>
            </wp14:sizeRelH>
            <wp14:sizeRelV relativeFrom="page">
              <wp14:pctHeight>0</wp14:pctHeight>
            </wp14:sizeRelV>
          </wp:anchor>
        </w:drawing>
      </w:r>
    </w:p>
    <w:p w14:paraId="7AA059FC" w14:textId="38379824" w:rsidR="007817F6" w:rsidRPr="006F7344" w:rsidRDefault="00804A0E" w:rsidP="007817F6">
      <w:pPr>
        <w:pStyle w:val="ParagraphNormal"/>
      </w:pPr>
      <w:r w:rsidRPr="006F7344">
        <w:rPr>
          <w:noProof/>
        </w:rPr>
        <w:drawing>
          <wp:anchor distT="0" distB="0" distL="114300" distR="114300" simplePos="0" relativeHeight="251725824" behindDoc="0" locked="0" layoutInCell="1" allowOverlap="1" wp14:anchorId="171CEB95" wp14:editId="47D4787E">
            <wp:simplePos x="0" y="0"/>
            <wp:positionH relativeFrom="margin">
              <wp:align>center</wp:align>
            </wp:positionH>
            <wp:positionV relativeFrom="paragraph">
              <wp:posOffset>899795</wp:posOffset>
            </wp:positionV>
            <wp:extent cx="4363720" cy="2475865"/>
            <wp:effectExtent l="0" t="0" r="0" b="635"/>
            <wp:wrapTopAndBottom/>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4363720" cy="2475865"/>
                    </a:xfrm>
                    <a:prstGeom prst="rect">
                      <a:avLst/>
                    </a:prstGeom>
                  </pic:spPr>
                </pic:pic>
              </a:graphicData>
            </a:graphic>
            <wp14:sizeRelH relativeFrom="margin">
              <wp14:pctWidth>0</wp14:pctWidth>
            </wp14:sizeRelH>
            <wp14:sizeRelV relativeFrom="margin">
              <wp14:pctHeight>0</wp14:pctHeight>
            </wp14:sizeRelV>
          </wp:anchor>
        </w:drawing>
      </w:r>
      <w:r w:rsidR="00257AD3" w:rsidRPr="006F7344">
        <w:rPr>
          <w:noProof/>
        </w:rPr>
        <mc:AlternateContent>
          <mc:Choice Requires="wps">
            <w:drawing>
              <wp:anchor distT="0" distB="0" distL="114300" distR="114300" simplePos="0" relativeHeight="251727872" behindDoc="0" locked="0" layoutInCell="1" allowOverlap="1" wp14:anchorId="17FF5FB4" wp14:editId="59176990">
                <wp:simplePos x="0" y="0"/>
                <wp:positionH relativeFrom="margin">
                  <wp:posOffset>213995</wp:posOffset>
                </wp:positionH>
                <wp:positionV relativeFrom="paragraph">
                  <wp:posOffset>3500120</wp:posOffset>
                </wp:positionV>
                <wp:extent cx="4749800" cy="635"/>
                <wp:effectExtent l="0" t="0" r="0" b="9525"/>
                <wp:wrapTopAndBottom/>
                <wp:docPr id="42" name="Text Box 42"/>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29E84287" w14:textId="428CCFFA"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3A6EC0" w:rsidRPr="007817F6" w:rsidRDefault="003A6EC0" w:rsidP="007817F6">
                            <w:pPr>
                              <w:pStyle w:val="ParagraphNormal"/>
                              <w:spacing w:line="240" w:lineRule="auto"/>
                              <w:ind w:firstLine="0"/>
                              <w:jc w:val="center"/>
                              <w:rPr>
                                <w:sz w:val="16"/>
                                <w:szCs w:val="16"/>
                              </w:rPr>
                            </w:pPr>
                            <w:r w:rsidRPr="007817F6">
                              <w:rPr>
                                <w:sz w:val="16"/>
                                <w:szCs w:val="16"/>
                              </w:rPr>
                              <w:t xml:space="preserve">Source: Writer </w:t>
                            </w:r>
                            <w:proofErr w:type="spellStart"/>
                            <w:r w:rsidRPr="007817F6">
                              <w:rPr>
                                <w:sz w:val="16"/>
                                <w:szCs w:val="16"/>
                              </w:rPr>
                              <w:t>analyzed</w:t>
                            </w:r>
                            <w:proofErr w:type="spellEnd"/>
                            <w:r w:rsidRPr="007817F6">
                              <w:rPr>
                                <w:sz w:val="16"/>
                                <w:szCs w:val="16"/>
                              </w:rPr>
                              <w:t xml:space="preserve"> the Supreme Court Directory. The writer </w:t>
                            </w:r>
                            <w:proofErr w:type="spellStart"/>
                            <w:r w:rsidRPr="007817F6">
                              <w:rPr>
                                <w:sz w:val="16"/>
                                <w:szCs w:val="16"/>
                              </w:rPr>
                              <w:t>analyzed</w:t>
                            </w:r>
                            <w:proofErr w:type="spellEnd"/>
                            <w:r w:rsidRPr="007817F6">
                              <w:rPr>
                                <w:sz w:val="16"/>
                                <w:szCs w:val="16"/>
                              </w:rPr>
                              <w:t xml:space="preserve">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F5FB4" id="Text Box 42" o:spid="_x0000_s1032" type="#_x0000_t202" style="position:absolute;left:0;text-align:left;margin-left:16.85pt;margin-top:275.6pt;width:37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SLwIAAGYEAAAOAAAAZHJzL2Uyb0RvYy54bWysVMFu2zAMvQ/YPwi6L06yLO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" stroked="f">
                <v:textbox style="mso-fit-shape-to-text:t" inset="0,0,0,0">
                  <w:txbxContent>
                    <w:p w14:paraId="29E84287" w14:textId="428CCFFA"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3A6EC0" w:rsidRPr="007817F6" w:rsidRDefault="003A6EC0" w:rsidP="007817F6">
                      <w:pPr>
                        <w:pStyle w:val="ParagraphNormal"/>
                        <w:spacing w:line="240" w:lineRule="auto"/>
                        <w:ind w:firstLine="0"/>
                        <w:jc w:val="center"/>
                        <w:rPr>
                          <w:sz w:val="16"/>
                          <w:szCs w:val="16"/>
                        </w:rPr>
                      </w:pPr>
                      <w:r w:rsidRPr="007817F6">
                        <w:rPr>
                          <w:sz w:val="16"/>
                          <w:szCs w:val="16"/>
                        </w:rPr>
                        <w:t>Source: Writer analyzed the Supreme Court Directory. The writer analyzed the Supreme Court Directory using the Appendix Table.</w:t>
                      </w:r>
                    </w:p>
                  </w:txbxContent>
                </v:textbox>
                <w10:wrap type="topAndBottom" anchorx="margin"/>
              </v:shape>
            </w:pict>
          </mc:Fallback>
        </mc:AlternateContent>
      </w:r>
      <w:r w:rsidR="007817F6" w:rsidRPr="006F7344">
        <w:rPr>
          <w:noProof/>
        </w:rPr>
        <w:t>In figure 16, the public prosecutor based 58 of 62 indictments on Article 156a of the Indonesian Criminal Code. The IET Law is used in 4 cases (6%). The IBLs have been utilized largely to impede religious freedom, not free speech</w:t>
      </w:r>
      <w:r w:rsidR="00827B36" w:rsidRPr="006F7344">
        <w:t>.</w:t>
      </w:r>
    </w:p>
    <w:p w14:paraId="688B64FF" w14:textId="6429F20C" w:rsidR="007817F6" w:rsidRPr="006F7344" w:rsidRDefault="007817F6" w:rsidP="007817F6">
      <w:pPr>
        <w:pStyle w:val="ParagraphNormal"/>
      </w:pPr>
    </w:p>
    <w:p w14:paraId="2DC6F1AC" w14:textId="0AE80B5D" w:rsidR="007817F6" w:rsidRPr="006F7344" w:rsidRDefault="007817F6" w:rsidP="004022AF">
      <w:pPr>
        <w:pStyle w:val="ParagraphNormal"/>
      </w:pPr>
    </w:p>
    <w:p w14:paraId="0C37B7F7" w14:textId="77777777" w:rsidR="007817F6" w:rsidRPr="006F7344" w:rsidRDefault="007817F6" w:rsidP="007817F6">
      <w:pPr>
        <w:pStyle w:val="ParagraphNormal"/>
      </w:pPr>
    </w:p>
    <w:p w14:paraId="735371AA" w14:textId="50994251" w:rsidR="007817F6" w:rsidRPr="006F7344" w:rsidRDefault="007817F6" w:rsidP="007817F6">
      <w:pPr>
        <w:pStyle w:val="ParagraphNormal"/>
      </w:pPr>
      <w:r w:rsidRPr="006F7344">
        <w:lastRenderedPageBreak/>
        <w:t>Meanwhile, Diagram 1.3 shows that most blasphemy victims are Muslim (84%), Christian (5%), Catholic (2%), and Hindu (2%). Muslim community gains more from blasphemy law. The legislation protects the most popular religions. 7% of victims are unidentified.</w:t>
      </w:r>
    </w:p>
    <w:p w14:paraId="6ADE17C0" w14:textId="33FA2E35" w:rsidR="006B5A6B" w:rsidRPr="006F7344" w:rsidRDefault="006B5A6B" w:rsidP="004022AF">
      <w:pPr>
        <w:pStyle w:val="ParagraphNormal"/>
      </w:pPr>
      <w:r w:rsidRPr="006F7344">
        <w:rPr>
          <w:noProof/>
        </w:rPr>
        <mc:AlternateContent>
          <mc:Choice Requires="wps">
            <w:drawing>
              <wp:anchor distT="0" distB="0" distL="114300" distR="114300" simplePos="0" relativeHeight="251730944" behindDoc="0" locked="0" layoutInCell="1" allowOverlap="1" wp14:anchorId="16E05357" wp14:editId="1FCB75EE">
                <wp:simplePos x="0" y="0"/>
                <wp:positionH relativeFrom="margin">
                  <wp:align>center</wp:align>
                </wp:positionH>
                <wp:positionV relativeFrom="paragraph">
                  <wp:posOffset>3279140</wp:posOffset>
                </wp:positionV>
                <wp:extent cx="4366895" cy="635"/>
                <wp:effectExtent l="0" t="0" r="0" b="9525"/>
                <wp:wrapTopAndBottom/>
                <wp:docPr id="44" name="Text Box 44"/>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1D961835" w14:textId="3140717A"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3A6EC0" w:rsidRPr="007817F6" w:rsidRDefault="003A6EC0" w:rsidP="007817F6">
                            <w:pPr>
                              <w:jc w:val="center"/>
                              <w:rPr>
                                <w:sz w:val="16"/>
                                <w:szCs w:val="16"/>
                              </w:rPr>
                            </w:pPr>
                            <w:r w:rsidRPr="007817F6">
                              <w:rPr>
                                <w:sz w:val="16"/>
                                <w:szCs w:val="16"/>
                              </w:rPr>
                              <w:t xml:space="preserve">Source: The Supreme Court Directory </w:t>
                            </w:r>
                            <w:proofErr w:type="spellStart"/>
                            <w:r w:rsidRPr="007817F6">
                              <w:rPr>
                                <w:sz w:val="16"/>
                                <w:szCs w:val="16"/>
                              </w:rPr>
                              <w:t>analyzed</w:t>
                            </w:r>
                            <w:proofErr w:type="spellEnd"/>
                            <w:r w:rsidRPr="007817F6">
                              <w:rPr>
                                <w:sz w:val="16"/>
                                <w:szCs w:val="16"/>
                              </w:rPr>
                              <w:t xml:space="preserve">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5357" id="Text Box 44" o:spid="_x0000_s1033" type="#_x0000_t202" style="position:absolute;left:0;text-align:left;margin-left:0;margin-top:258.2pt;width:343.8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t2iMAIAAGYEAAAOAAAAZHJzL2Uyb0RvYy54bWysVMFu2zAMvQ/YPwi6L07aNO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" stroked="f">
                <v:textbox style="mso-fit-shape-to-text:t" inset="0,0,0,0">
                  <w:txbxContent>
                    <w:p w14:paraId="1D961835" w14:textId="3140717A" w:rsidR="003A6EC0" w:rsidRPr="007817F6" w:rsidRDefault="003A6EC0"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3A6EC0" w:rsidRPr="007817F6" w:rsidRDefault="003A6EC0" w:rsidP="007817F6">
                      <w:pPr>
                        <w:jc w:val="center"/>
                        <w:rPr>
                          <w:sz w:val="16"/>
                          <w:szCs w:val="16"/>
                        </w:rPr>
                      </w:pPr>
                      <w:r w:rsidRPr="007817F6">
                        <w:rPr>
                          <w:sz w:val="16"/>
                          <w:szCs w:val="16"/>
                        </w:rPr>
                        <w:t>Source: The Supreme Court Directory analyzed by the writer based on the data on Table provides on Appendix.</w:t>
                      </w:r>
                    </w:p>
                  </w:txbxContent>
                </v:textbox>
                <w10:wrap type="topAndBottom" anchorx="margin"/>
              </v:shape>
            </w:pict>
          </mc:Fallback>
        </mc:AlternateContent>
      </w:r>
      <w:r w:rsidRPr="006F7344">
        <w:rPr>
          <w:noProof/>
        </w:rPr>
        <w:drawing>
          <wp:anchor distT="0" distB="0" distL="114300" distR="114300" simplePos="0" relativeHeight="251728896" behindDoc="0" locked="0" layoutInCell="1" allowOverlap="1" wp14:anchorId="54C6FC1C" wp14:editId="669CD487">
            <wp:simplePos x="0" y="0"/>
            <wp:positionH relativeFrom="margin">
              <wp:align>right</wp:align>
            </wp:positionH>
            <wp:positionV relativeFrom="paragraph">
              <wp:posOffset>200025</wp:posOffset>
            </wp:positionV>
            <wp:extent cx="5197475" cy="2981325"/>
            <wp:effectExtent l="0" t="0" r="3175" b="9525"/>
            <wp:wrapTopAndBottom/>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a:graphicData>
            </a:graphic>
            <wp14:sizeRelH relativeFrom="page">
              <wp14:pctWidth>0</wp14:pctWidth>
            </wp14:sizeRelH>
            <wp14:sizeRelV relativeFrom="page">
              <wp14:pctHeight>0</wp14:pctHeight>
            </wp14:sizeRelV>
          </wp:anchor>
        </w:drawing>
      </w:r>
    </w:p>
    <w:p w14:paraId="581E144A" w14:textId="0CFB0818" w:rsidR="00A457C7" w:rsidRPr="006F7344" w:rsidRDefault="006B5A6B">
      <w:pPr>
        <w:pStyle w:val="Heading2"/>
        <w:numPr>
          <w:ilvl w:val="2"/>
          <w:numId w:val="24"/>
        </w:numPr>
      </w:pPr>
      <w:bookmarkStart w:id="217" w:name="_Toc118302796"/>
      <w:bookmarkStart w:id="218" w:name="_Toc121200604"/>
      <w:r w:rsidRPr="006F7344">
        <w:t>Anti-Blasphemy Law justify religious intolerance</w:t>
      </w:r>
      <w:bookmarkEnd w:id="217"/>
      <w:bookmarkEnd w:id="218"/>
    </w:p>
    <w:p w14:paraId="3E8B0221" w14:textId="72F1FAE8" w:rsidR="007817F6" w:rsidRPr="006F7344" w:rsidRDefault="007817F6" w:rsidP="006B5A6B">
      <w:pPr>
        <w:pStyle w:val="ParagraphafSubheader"/>
      </w:pPr>
      <w:r w:rsidRPr="006F7344">
        <w:t xml:space="preserve">The </w:t>
      </w:r>
      <w:proofErr w:type="spellStart"/>
      <w:r w:rsidRPr="006F7344">
        <w:rPr>
          <w:i/>
          <w:iCs/>
        </w:rPr>
        <w:t>Gafatar</w:t>
      </w:r>
      <w:proofErr w:type="spellEnd"/>
      <w:r w:rsidRPr="006F7344">
        <w:t xml:space="preserve"> group, which purports to be non-religious, has become a target of the Anti-Defamation of Religion Law and has been designated a "twisted" religious doctrine so it doesn't escape the crowd. AD, a </w:t>
      </w:r>
      <w:proofErr w:type="spellStart"/>
      <w:r w:rsidRPr="006F7344">
        <w:rPr>
          <w:i/>
          <w:iCs/>
        </w:rPr>
        <w:t>Gafatar</w:t>
      </w:r>
      <w:proofErr w:type="spellEnd"/>
      <w:r w:rsidRPr="006F7344">
        <w:rPr>
          <w:i/>
          <w:iCs/>
        </w:rPr>
        <w:t xml:space="preserve"> </w:t>
      </w:r>
      <w:r w:rsidRPr="006F7344">
        <w:t>adherent, said</w:t>
      </w:r>
    </w:p>
    <w:p w14:paraId="5691D85F" w14:textId="7B88F6C2" w:rsidR="000F5268" w:rsidRPr="006F7344" w:rsidRDefault="000F5268" w:rsidP="000F5268">
      <w:pPr>
        <w:pStyle w:val="Quote"/>
      </w:pPr>
      <w:r w:rsidRPr="006F7344">
        <w:t>“</w:t>
      </w:r>
      <w:proofErr w:type="spellStart"/>
      <w:r w:rsidRPr="006F7344">
        <w:t>Gafatar</w:t>
      </w:r>
      <w:proofErr w:type="spellEnd"/>
      <w:r w:rsidRPr="006F7344">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Pr="006F7344">
        <w:t>Gafatar</w:t>
      </w:r>
      <w:proofErr w:type="spellEnd"/>
      <w:r w:rsidRPr="006F7344">
        <w:t xml:space="preserve">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w:t>
      </w:r>
      <w:proofErr w:type="spellStart"/>
      <w:r w:rsidRPr="006F7344">
        <w:t>Gafatar</w:t>
      </w:r>
      <w:proofErr w:type="spellEnd"/>
      <w:r w:rsidRPr="006F7344">
        <w:t xml:space="preserve"> chose to become a legal mass organization, so it has a founding body (20 people) and a notarial deed of establishment, initially in 2011 there were 4 regional representative councils (DPD), </w:t>
      </w:r>
      <w:r w:rsidRPr="006F7344">
        <w:lastRenderedPageBreak/>
        <w:t xml:space="preserve">DKI Jakarta, West Java, East Java, and Jogjakarta, each of which has its own SKT (Registered Certificate) </w:t>
      </w:r>
      <w:proofErr w:type="spellStart"/>
      <w:r w:rsidRPr="006F7344">
        <w:t>Kesbangpol</w:t>
      </w:r>
      <w:proofErr w:type="spellEnd"/>
      <w:r w:rsidRPr="006F7344">
        <w:t xml:space="preserve"> Province.”</w:t>
      </w:r>
      <w:r w:rsidRPr="00E82028">
        <w:rPr>
          <w:rStyle w:val="FootnoteReference"/>
        </w:rPr>
        <w:footnoteReference w:id="326"/>
      </w:r>
    </w:p>
    <w:p w14:paraId="1120FDFC" w14:textId="691A88C2" w:rsidR="007817F6" w:rsidRPr="006F7344" w:rsidRDefault="007817F6" w:rsidP="004022AF">
      <w:pPr>
        <w:pStyle w:val="ParagraphNormal"/>
      </w:pPr>
      <w:r w:rsidRPr="006F7344">
        <w:t xml:space="preserve">The similar thing occurred in the case of </w:t>
      </w:r>
      <w:proofErr w:type="spellStart"/>
      <w:r w:rsidRPr="006F7344">
        <w:t>Ahok</w:t>
      </w:r>
      <w:proofErr w:type="spellEnd"/>
      <w:r w:rsidRPr="006F7344">
        <w:t xml:space="preserve">. The court concluded in its legal analysis that </w:t>
      </w:r>
      <w:proofErr w:type="spellStart"/>
      <w:r w:rsidRPr="006F7344">
        <w:t>Ahok's</w:t>
      </w:r>
      <w:proofErr w:type="spellEnd"/>
      <w:r w:rsidRPr="006F7344">
        <w:t xml:space="preserve"> actions might disrupt interreligious peace. The court deemed </w:t>
      </w:r>
      <w:proofErr w:type="spellStart"/>
      <w:r w:rsidRPr="006F7344">
        <w:t>Ahok</w:t>
      </w:r>
      <w:proofErr w:type="spellEnd"/>
      <w:r w:rsidRPr="006F7344">
        <w:t xml:space="preserve"> less attentive to issues that may spark rage and disrupt unity. </w:t>
      </w:r>
      <w:proofErr w:type="spellStart"/>
      <w:r w:rsidRPr="006F7344">
        <w:t>Ahok's</w:t>
      </w:r>
      <w:proofErr w:type="spellEnd"/>
      <w:r w:rsidRPr="006F7344">
        <w:t xml:space="preserve"> </w:t>
      </w:r>
      <w:proofErr w:type="spellStart"/>
      <w:r w:rsidRPr="006F7344">
        <w:t>defense</w:t>
      </w:r>
      <w:proofErr w:type="spellEnd"/>
      <w:r w:rsidRPr="006F7344">
        <w:t xml:space="preserve"> stated that he did not want to offend Muslims, but trial evidence demonstrated that </w:t>
      </w:r>
      <w:proofErr w:type="spellStart"/>
      <w:r w:rsidRPr="006F7344">
        <w:t>Ahok</w:t>
      </w:r>
      <w:proofErr w:type="spellEnd"/>
      <w:r w:rsidRPr="006F7344">
        <w:t xml:space="preserve"> was aware that Al-</w:t>
      </w:r>
      <w:proofErr w:type="spellStart"/>
      <w:r w:rsidRPr="006F7344">
        <w:t>Maidah</w:t>
      </w:r>
      <w:proofErr w:type="spellEnd"/>
      <w:r w:rsidRPr="006F7344">
        <w:t xml:space="preserve"> was a section of the Qur'an that Muslims regarded to be authentic. The Muslim holy book has been denigrated and humiliated by </w:t>
      </w:r>
      <w:proofErr w:type="spellStart"/>
      <w:r w:rsidRPr="006F7344">
        <w:t>Ahok's</w:t>
      </w:r>
      <w:proofErr w:type="spellEnd"/>
      <w:r w:rsidRPr="006F7344">
        <w:t xml:space="preserve"> statement, </w:t>
      </w:r>
      <w:r w:rsidRPr="006F7344">
        <w:rPr>
          <w:i/>
          <w:iCs/>
        </w:rPr>
        <w:t>"Don't just trust what others say... (you) might be duped using Al-</w:t>
      </w:r>
      <w:proofErr w:type="spellStart"/>
      <w:r w:rsidRPr="006F7344">
        <w:rPr>
          <w:i/>
          <w:iCs/>
        </w:rPr>
        <w:t>Maidah</w:t>
      </w:r>
      <w:proofErr w:type="spellEnd"/>
      <w:r w:rsidRPr="006F7344">
        <w:rPr>
          <w:i/>
          <w:iCs/>
        </w:rPr>
        <w:t xml:space="preserve"> verse 51." </w:t>
      </w:r>
      <w:r w:rsidRPr="006F7344">
        <w:t>However, according to the UN Special Rapporteur on Freedom of Religion and Belief for 2006,</w:t>
      </w:r>
      <w:r w:rsidRPr="006F7344">
        <w:rPr>
          <w:rStyle w:val="FootnoteReference"/>
        </w:rPr>
        <w:t xml:space="preserve"> </w:t>
      </w:r>
      <w:r w:rsidRPr="00E82028">
        <w:rPr>
          <w:rStyle w:val="FootnoteReference"/>
        </w:rPr>
        <w:footnoteReference w:id="327"/>
      </w:r>
      <w:r w:rsidRPr="006F7344">
        <w:t xml:space="preserve"> </w:t>
      </w:r>
      <w:proofErr w:type="spellStart"/>
      <w:r w:rsidRPr="006F7344">
        <w:t>Ahok's</w:t>
      </w:r>
      <w:proofErr w:type="spellEnd"/>
      <w:r w:rsidRPr="006F7344">
        <w:t xml:space="preserve"> criticism of verse 51 of Al-</w:t>
      </w:r>
      <w:proofErr w:type="spellStart"/>
      <w:r w:rsidRPr="006F7344">
        <w:t>Maidah</w:t>
      </w:r>
      <w:proofErr w:type="spellEnd"/>
      <w:r w:rsidRPr="006F7344">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6F7344">
        <w:t>Ahok's</w:t>
      </w:r>
      <w:proofErr w:type="spellEnd"/>
      <w:r w:rsidRPr="006F7344">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6F7344" w:rsidRDefault="000F5268" w:rsidP="007817F6">
      <w:pPr>
        <w:pStyle w:val="ParagraphNormal"/>
        <w:ind w:firstLine="0"/>
      </w:pPr>
    </w:p>
    <w:p w14:paraId="57A7C1BD" w14:textId="0EFED3B6" w:rsidR="000F5268" w:rsidRPr="006F7344" w:rsidRDefault="000F5268" w:rsidP="000F5268">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14</w:t>
      </w:r>
      <w:r w:rsidRPr="006F7344">
        <w:rPr>
          <w:noProof/>
        </w:rPr>
        <w:fldChar w:fldCharType="end"/>
      </w:r>
      <w:r w:rsidRPr="006F7344">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6F7344"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257AD3"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Sentence</w:t>
            </w:r>
          </w:p>
        </w:tc>
      </w:tr>
      <w:tr w:rsidR="000F5268" w:rsidRPr="006F7344"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Mas’ud</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Simanungkalit</w:t>
            </w:r>
            <w:proofErr w:type="spellEnd"/>
            <w:r w:rsidRPr="00257AD3">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MUI </w:t>
            </w:r>
            <w:proofErr w:type="spellStart"/>
            <w:r w:rsidRPr="00257AD3">
              <w:rPr>
                <w:rFonts w:ascii="Linux Libertine" w:hAnsi="Linux Libertine" w:cs="Linux Libertine"/>
                <w:sz w:val="20"/>
                <w:szCs w:val="20"/>
              </w:rPr>
              <w:t>Batam</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Rus’an</w:t>
            </w:r>
            <w:proofErr w:type="spellEnd"/>
            <w:r w:rsidRPr="00257AD3">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FKUI </w:t>
            </w:r>
            <w:proofErr w:type="spellStart"/>
            <w:r w:rsidRPr="00257AD3">
              <w:rPr>
                <w:rFonts w:ascii="Linux Libertine" w:hAnsi="Linux Libertine" w:cs="Linux Libertine"/>
                <w:sz w:val="20"/>
                <w:szCs w:val="20"/>
              </w:rPr>
              <w:t>Palu</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Yusman</w:t>
            </w:r>
            <w:proofErr w:type="spellEnd"/>
            <w:r w:rsidRPr="00257AD3">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 xml:space="preserve">not guilty for </w:t>
            </w:r>
            <w:proofErr w:type="spellStart"/>
            <w:r w:rsidRPr="00257AD3">
              <w:rPr>
                <w:rFonts w:ascii="Linux Libertine" w:hAnsi="Linux Libertine" w:cs="Linux Libertine"/>
                <w:sz w:val="20"/>
                <w:szCs w:val="20"/>
              </w:rPr>
              <w:t>pasal</w:t>
            </w:r>
            <w:proofErr w:type="spellEnd"/>
            <w:r w:rsidRPr="00257AD3">
              <w:rPr>
                <w:rFonts w:ascii="Linux Libertine" w:hAnsi="Linux Libertine" w:cs="Linux Libertine"/>
                <w:sz w:val="20"/>
                <w:szCs w:val="20"/>
              </w:rPr>
              <w:t xml:space="preserve"> 156a </w:t>
            </w:r>
            <w:proofErr w:type="spellStart"/>
            <w:r w:rsidRPr="00257AD3">
              <w:rPr>
                <w:rFonts w:ascii="Linux Libertine" w:hAnsi="Linux Libertine" w:cs="Linux Libertine"/>
                <w:sz w:val="20"/>
                <w:szCs w:val="20"/>
              </w:rPr>
              <w:t>huruf</w:t>
            </w:r>
            <w:proofErr w:type="spellEnd"/>
            <w:r w:rsidRPr="00257AD3">
              <w:rPr>
                <w:rFonts w:ascii="Linux Libertine" w:hAnsi="Linux Libertine" w:cs="Linux Libertine"/>
                <w:sz w:val="20"/>
                <w:szCs w:val="20"/>
              </w:rPr>
              <w:t xml:space="preserve"> a KUHP but guilty for </w:t>
            </w:r>
            <w:proofErr w:type="spellStart"/>
            <w:r w:rsidRPr="00257AD3">
              <w:rPr>
                <w:rFonts w:ascii="Linux Libertine" w:hAnsi="Linux Libertine" w:cs="Linux Libertine"/>
                <w:sz w:val="20"/>
                <w:szCs w:val="20"/>
              </w:rPr>
              <w:t>pasal</w:t>
            </w:r>
            <w:proofErr w:type="spellEnd"/>
            <w:r w:rsidRPr="00257AD3">
              <w:rPr>
                <w:rFonts w:ascii="Linux Libertine" w:hAnsi="Linux Libertine" w:cs="Linux Libertine"/>
                <w:sz w:val="20"/>
                <w:szCs w:val="20"/>
              </w:rPr>
              <w:t xml:space="preserve"> 157 and received 2 years sentence</w:t>
            </w:r>
          </w:p>
        </w:tc>
      </w:tr>
      <w:tr w:rsidR="000F5268" w:rsidRPr="006F7344"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Teguh</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Santosa</w:t>
            </w:r>
            <w:proofErr w:type="spellEnd"/>
            <w:r w:rsidRPr="00257AD3">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 because of the wrong indictment</w:t>
            </w:r>
          </w:p>
        </w:tc>
      </w:tr>
      <w:tr w:rsidR="000F5268" w:rsidRPr="006F7344"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Imam </w:t>
            </w:r>
            <w:proofErr w:type="spellStart"/>
            <w:r w:rsidRPr="00257AD3">
              <w:rPr>
                <w:rFonts w:ascii="Linux Libertine" w:hAnsi="Linux Libertine" w:cs="Linux Libertine"/>
                <w:sz w:val="20"/>
                <w:szCs w:val="20"/>
              </w:rPr>
              <w:t>Trikarsohadi</w:t>
            </w:r>
            <w:proofErr w:type="spellEnd"/>
            <w:r w:rsidRPr="00257AD3">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FX </w:t>
            </w:r>
            <w:proofErr w:type="spellStart"/>
            <w:r w:rsidRPr="00257AD3">
              <w:rPr>
                <w:rFonts w:ascii="Linux Libertine" w:hAnsi="Linux Libertine" w:cs="Linux Libertine"/>
                <w:sz w:val="20"/>
                <w:szCs w:val="20"/>
              </w:rPr>
              <w:t>Marjana</w:t>
            </w:r>
            <w:proofErr w:type="spellEnd"/>
            <w:r w:rsidRPr="00257AD3">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Moses </w:t>
            </w:r>
            <w:proofErr w:type="spellStart"/>
            <w:r w:rsidRPr="00257AD3">
              <w:rPr>
                <w:rFonts w:ascii="Linux Libertine" w:hAnsi="Linux Libertine" w:cs="Linux Libertine"/>
                <w:sz w:val="20"/>
                <w:szCs w:val="20"/>
              </w:rPr>
              <w:t>Alegesen</w:t>
            </w:r>
            <w:proofErr w:type="spellEnd"/>
            <w:r w:rsidRPr="00257AD3">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Ahmad </w:t>
            </w:r>
            <w:proofErr w:type="spellStart"/>
            <w:r w:rsidRPr="00257AD3">
              <w:rPr>
                <w:rFonts w:ascii="Linux Libertine" w:hAnsi="Linux Libertine" w:cs="Linux Libertine"/>
                <w:sz w:val="20"/>
                <w:szCs w:val="20"/>
              </w:rPr>
              <w:t>Naf’an</w:t>
            </w:r>
            <w:proofErr w:type="spellEnd"/>
            <w:r w:rsidRPr="00257AD3">
              <w:rPr>
                <w:rFonts w:ascii="Linux Libertine" w:hAnsi="Linux Libertine" w:cs="Linux Libertine"/>
                <w:sz w:val="20"/>
                <w:szCs w:val="20"/>
              </w:rPr>
              <w:t xml:space="preserve"> / </w:t>
            </w:r>
            <w:proofErr w:type="spellStart"/>
            <w:r w:rsidRPr="00257AD3">
              <w:rPr>
                <w:rFonts w:ascii="Linux Libertine" w:hAnsi="Linux Libertine" w:cs="Linux Libertine"/>
                <w:sz w:val="20"/>
                <w:szCs w:val="20"/>
              </w:rPr>
              <w:t>Ilmu</w:t>
            </w:r>
            <w:proofErr w:type="spellEnd"/>
            <w:r w:rsidRPr="00257AD3">
              <w:rPr>
                <w:rFonts w:ascii="Linux Libertine" w:hAnsi="Linux Libertine" w:cs="Linux Libertine"/>
                <w:sz w:val="20"/>
                <w:szCs w:val="20"/>
              </w:rPr>
              <w:t xml:space="preserve"> Kalam </w:t>
            </w:r>
            <w:proofErr w:type="spellStart"/>
            <w:r w:rsidRPr="00257AD3">
              <w:rPr>
                <w:rFonts w:ascii="Linux Libertine" w:hAnsi="Linux Libertine" w:cs="Linux Libertine"/>
                <w:sz w:val="20"/>
                <w:szCs w:val="20"/>
              </w:rPr>
              <w:t>Santriloka</w:t>
            </w:r>
            <w:proofErr w:type="spellEnd"/>
            <w:r w:rsidRPr="00257AD3">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Hadasanah</w:t>
            </w:r>
            <w:proofErr w:type="spellEnd"/>
            <w:r w:rsidRPr="00257AD3">
              <w:rPr>
                <w:rFonts w:ascii="Linux Libertine" w:hAnsi="Linux Libertine" w:cs="Linux Libertine"/>
                <w:sz w:val="20"/>
                <w:szCs w:val="20"/>
              </w:rPr>
              <w:t xml:space="preserve"> J Werner / Bethel </w:t>
            </w:r>
            <w:proofErr w:type="spellStart"/>
            <w:r w:rsidRPr="00257AD3">
              <w:rPr>
                <w:rFonts w:ascii="Linux Libertine" w:hAnsi="Linux Libertine" w:cs="Linux Libertine"/>
                <w:sz w:val="20"/>
                <w:szCs w:val="20"/>
              </w:rPr>
              <w:t>Tabernakel</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Chruch</w:t>
            </w:r>
            <w:proofErr w:type="spellEnd"/>
            <w:r w:rsidRPr="00257AD3">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roofErr w:type="spellStart"/>
            <w:r w:rsidRPr="00257AD3">
              <w:rPr>
                <w:rFonts w:ascii="Linux Libertine" w:hAnsi="Linux Libertine" w:cs="Linux Libertine"/>
                <w:sz w:val="20"/>
                <w:szCs w:val="20"/>
              </w:rPr>
              <w:t>Indrawati</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Tirtosoedimoro</w:t>
            </w:r>
            <w:proofErr w:type="spellEnd"/>
            <w:r w:rsidRPr="00257AD3">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Eyang</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Subur</w:t>
            </w:r>
            <w:proofErr w:type="spellEnd"/>
            <w:r w:rsidRPr="00257AD3">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HAMI Adi Bing </w:t>
            </w:r>
            <w:proofErr w:type="spellStart"/>
            <w:r w:rsidRPr="00257AD3">
              <w:rPr>
                <w:rFonts w:ascii="Linux Libertine" w:hAnsi="Linux Libertine" w:cs="Linux Libertine"/>
                <w:sz w:val="20"/>
                <w:szCs w:val="20"/>
              </w:rPr>
              <w:t>Slamet</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 xml:space="preserve">investigated by metro </w:t>
            </w:r>
            <w:proofErr w:type="spellStart"/>
            <w:r w:rsidRPr="00257AD3">
              <w:rPr>
                <w:rFonts w:ascii="Linux Libertine" w:hAnsi="Linux Libertine" w:cs="Linux Libertine"/>
                <w:sz w:val="20"/>
                <w:szCs w:val="20"/>
              </w:rPr>
              <w:t>jaya</w:t>
            </w:r>
            <w:proofErr w:type="spellEnd"/>
            <w:r w:rsidRPr="00257AD3">
              <w:rPr>
                <w:rFonts w:ascii="Linux Libertine" w:hAnsi="Linux Libertine" w:cs="Linux Libertine"/>
                <w:sz w:val="20"/>
                <w:szCs w:val="20"/>
              </w:rPr>
              <w:t xml:space="preserve"> police</w:t>
            </w:r>
          </w:p>
        </w:tc>
      </w:tr>
      <w:tr w:rsidR="000F5268" w:rsidRPr="006F7344"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5 students from </w:t>
            </w:r>
            <w:proofErr w:type="spellStart"/>
            <w:r w:rsidRPr="00257AD3">
              <w:rPr>
                <w:rFonts w:ascii="Linux Libertine" w:hAnsi="Linux Libertine" w:cs="Linux Libertine"/>
                <w:sz w:val="20"/>
                <w:szCs w:val="20"/>
              </w:rPr>
              <w:t>Tolitoli</w:t>
            </w:r>
            <w:proofErr w:type="spellEnd"/>
            <w:r w:rsidRPr="00257AD3">
              <w:rPr>
                <w:rFonts w:ascii="Linux Libertine" w:hAnsi="Linux Libertine" w:cs="Linux Libertine"/>
                <w:sz w:val="20"/>
                <w:szCs w:val="20"/>
              </w:rPr>
              <w:t xml:space="preserve"> Highschool / Dance </w:t>
            </w:r>
            <w:r w:rsidR="00600177" w:rsidRPr="00257AD3">
              <w:rPr>
                <w:rFonts w:ascii="Linux Libertine" w:hAnsi="Linux Libertine" w:cs="Linux Libertine"/>
                <w:sz w:val="20"/>
                <w:szCs w:val="20"/>
              </w:rPr>
              <w:t>like</w:t>
            </w:r>
            <w:r w:rsidRPr="00257AD3">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Dedi</w:t>
            </w:r>
            <w:proofErr w:type="spellEnd"/>
            <w:r w:rsidRPr="00257AD3">
              <w:rPr>
                <w:rFonts w:ascii="Linux Libertine" w:hAnsi="Linux Libertine" w:cs="Linux Libertine"/>
                <w:sz w:val="20"/>
                <w:szCs w:val="20"/>
              </w:rPr>
              <w:t xml:space="preserve"> / Astray </w:t>
            </w:r>
            <w:proofErr w:type="spellStart"/>
            <w:r w:rsidRPr="00257AD3">
              <w:rPr>
                <w:rFonts w:ascii="Linux Libertine" w:hAnsi="Linux Libertine" w:cs="Linux Libertine"/>
                <w:sz w:val="20"/>
                <w:szCs w:val="20"/>
              </w:rPr>
              <w:t>Sekt</w:t>
            </w:r>
            <w:proofErr w:type="spellEnd"/>
            <w:r w:rsidRPr="00257AD3">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Jonas Aviano and </w:t>
            </w:r>
            <w:proofErr w:type="spellStart"/>
            <w:r w:rsidRPr="00257AD3">
              <w:rPr>
                <w:rFonts w:ascii="Linux Libertine" w:hAnsi="Linux Libertine" w:cs="Linux Libertine"/>
                <w:sz w:val="20"/>
                <w:szCs w:val="20"/>
              </w:rPr>
              <w:t>Asmirandah</w:t>
            </w:r>
            <w:proofErr w:type="spellEnd"/>
            <w:r w:rsidRPr="00257AD3">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Ahmad Arifin / tarekat </w:t>
            </w:r>
            <w:proofErr w:type="spellStart"/>
            <w:r w:rsidRPr="00257AD3">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FUI </w:t>
            </w:r>
            <w:proofErr w:type="spellStart"/>
            <w:r w:rsidRPr="00257AD3">
              <w:rPr>
                <w:rFonts w:ascii="Linux Libertine" w:hAnsi="Linux Libertine" w:cs="Linux Libertine"/>
                <w:sz w:val="20"/>
                <w:szCs w:val="20"/>
              </w:rPr>
              <w:t>Sumut</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Cecep</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Solihin</w:t>
            </w:r>
            <w:proofErr w:type="spellEnd"/>
            <w:r w:rsidRPr="00257AD3">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released after signing a a declaration</w:t>
            </w:r>
          </w:p>
        </w:tc>
      </w:tr>
      <w:tr w:rsidR="000F5268" w:rsidRPr="006F7344"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w:t>
            </w:r>
            <w:r w:rsidR="00600177" w:rsidRPr="00257AD3">
              <w:rPr>
                <w:rFonts w:ascii="Linux Libertine" w:hAnsi="Linux Libertine" w:cs="Linux Libertine"/>
                <w:sz w:val="20"/>
                <w:szCs w:val="20"/>
              </w:rPr>
              <w:t>Court Central</w:t>
            </w:r>
            <w:r w:rsidRPr="00257AD3">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Chief editor become suspect</w:t>
            </w:r>
          </w:p>
        </w:tc>
      </w:tr>
      <w:tr w:rsidR="000F5268" w:rsidRPr="006F7344"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OSPEK “</w:t>
            </w:r>
            <w:proofErr w:type="spellStart"/>
            <w:r w:rsidRPr="00257AD3">
              <w:rPr>
                <w:rFonts w:ascii="Linux Libertine" w:hAnsi="Linux Libertine" w:cs="Linux Libertine"/>
                <w:sz w:val="20"/>
                <w:szCs w:val="20"/>
              </w:rPr>
              <w:t>Tuhan</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Membusuk</w:t>
            </w:r>
            <w:proofErr w:type="spellEnd"/>
            <w:r w:rsidRPr="00257AD3">
              <w:rPr>
                <w:rFonts w:ascii="Linux Libertine" w:hAnsi="Linux Libertine" w:cs="Linux Libertine"/>
                <w:sz w:val="20"/>
                <w:szCs w:val="20"/>
              </w:rPr>
              <w: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r w:rsidR="000F5268" w:rsidRPr="006F7344"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I Wayan </w:t>
            </w:r>
            <w:proofErr w:type="spellStart"/>
            <w:r w:rsidRPr="00257AD3">
              <w:rPr>
                <w:rFonts w:ascii="Linux Libertine" w:hAnsi="Linux Libertine" w:cs="Linux Libertine"/>
                <w:sz w:val="20"/>
                <w:szCs w:val="20"/>
              </w:rPr>
              <w:t>Heri</w:t>
            </w:r>
            <w:proofErr w:type="spellEnd"/>
            <w:r w:rsidRPr="00257AD3">
              <w:rPr>
                <w:rFonts w:ascii="Linux Libertine" w:hAnsi="Linux Libertine" w:cs="Linux Libertine"/>
                <w:sz w:val="20"/>
                <w:szCs w:val="20"/>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bl>
    <w:p w14:paraId="4BF38D78" w14:textId="53675BEA" w:rsidR="000F5268" w:rsidRPr="006F7344" w:rsidRDefault="000F5268">
      <w:pPr>
        <w:pStyle w:val="Heading2"/>
        <w:numPr>
          <w:ilvl w:val="1"/>
          <w:numId w:val="24"/>
        </w:numPr>
        <w:ind w:left="432"/>
      </w:pPr>
      <w:bookmarkStart w:id="219" w:name="_Toc118302797"/>
      <w:bookmarkStart w:id="220" w:name="_Toc121200605"/>
      <w:r w:rsidRPr="006F7344">
        <w:t xml:space="preserve">Pseudo-secularity harvest </w:t>
      </w:r>
      <w:r w:rsidR="0076061C" w:rsidRPr="006F7344">
        <w:t>an illusion of</w:t>
      </w:r>
      <w:r w:rsidRPr="006F7344">
        <w:t xml:space="preserve"> religious freedom</w:t>
      </w:r>
      <w:bookmarkEnd w:id="219"/>
      <w:bookmarkEnd w:id="220"/>
    </w:p>
    <w:p w14:paraId="764188A9" w14:textId="6DC600F3" w:rsidR="00535BB0" w:rsidRPr="006F7344" w:rsidRDefault="00535BB0" w:rsidP="00284E26">
      <w:pPr>
        <w:pStyle w:val="ParagraphafSubheader"/>
      </w:pPr>
      <w:r w:rsidRPr="006F7344">
        <w:t>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w:t>
      </w:r>
      <w:proofErr w:type="spellStart"/>
      <w:r w:rsidRPr="006F7344">
        <w:t>alists</w:t>
      </w:r>
      <w:proofErr w:type="spellEnd"/>
      <w:r w:rsidRPr="006F7344">
        <w:t xml:space="preserve"> and Muslims on the link between religion and the state they wish to construct.</w:t>
      </w:r>
    </w:p>
    <w:p w14:paraId="63C02760" w14:textId="1052E740" w:rsidR="00535BB0" w:rsidRPr="006F7344" w:rsidRDefault="00535BB0" w:rsidP="00535BB0">
      <w:pPr>
        <w:pStyle w:val="ParagraphNormal"/>
      </w:pPr>
      <w:r w:rsidRPr="006F7344">
        <w:t xml:space="preserve">The Constitution of 1945 does not classify Indonesia as a religious state, but it does require Indonesia to be founded on the one and only Godhead, as stated in the First Principle of Pancasila. </w:t>
      </w:r>
      <w:proofErr w:type="spellStart"/>
      <w:r w:rsidRPr="006F7344">
        <w:t>Yudi</w:t>
      </w:r>
      <w:proofErr w:type="spellEnd"/>
      <w:r w:rsidRPr="006F7344">
        <w:t xml:space="preserve"> Latif (2011)</w:t>
      </w:r>
      <w:r w:rsidRPr="006F7344">
        <w:rPr>
          <w:rStyle w:val="FootnoteReference"/>
        </w:rPr>
        <w:t xml:space="preserve"> </w:t>
      </w:r>
      <w:r w:rsidRPr="006F7344">
        <w:t xml:space="preserve">analyses and discusses each of the Pancasila principles from a philosophical standpoint, debating the viewpoints of the </w:t>
      </w:r>
      <w:r w:rsidRPr="006F7344">
        <w:lastRenderedPageBreak/>
        <w:t>nation's founding fathers and comparing them to the constitutions of other nations.</w:t>
      </w:r>
      <w:r w:rsidRPr="006F7344">
        <w:rPr>
          <w:rStyle w:val="FootnoteReference"/>
        </w:rPr>
        <w:t xml:space="preserve"> </w:t>
      </w:r>
      <w:r w:rsidRPr="00E82028">
        <w:rPr>
          <w:rStyle w:val="FootnoteReference"/>
        </w:rPr>
        <w:footnoteReference w:id="328"/>
      </w:r>
      <w:r w:rsidRPr="006F7344">
        <w:t xml:space="preserve"> 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6F7344">
        <w:t>As'ad</w:t>
      </w:r>
      <w:proofErr w:type="spellEnd"/>
      <w:r w:rsidRPr="006F7344">
        <w:t xml:space="preserve"> Said Ali (2009) examines the idea of the Pancasila State, he does not address the link between religion and the state throughout the reform era.</w:t>
      </w:r>
      <w:r w:rsidRPr="00E82028">
        <w:rPr>
          <w:rStyle w:val="FootnoteReference"/>
        </w:rPr>
        <w:footnoteReference w:id="329"/>
      </w:r>
      <w:r w:rsidRPr="006F7344">
        <w:t xml:space="preserve"> According to Din </w:t>
      </w:r>
      <w:proofErr w:type="spellStart"/>
      <w:r w:rsidRPr="006F7344">
        <w:t>Syamsudin</w:t>
      </w:r>
      <w:proofErr w:type="spellEnd"/>
      <w:r w:rsidRPr="006F7344">
        <w:t xml:space="preserve">, former Central Executive of the Moderate Islamic Organization Muhammadiyah, as cited by </w:t>
      </w:r>
      <w:proofErr w:type="spellStart"/>
      <w:r w:rsidRPr="006F7344">
        <w:t>Moh</w:t>
      </w:r>
      <w:proofErr w:type="spellEnd"/>
      <w:r w:rsidRPr="006F7344">
        <w:t xml:space="preserve">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w:t>
      </w:r>
      <w:proofErr w:type="spellStart"/>
      <w:r w:rsidRPr="006F7344">
        <w:t>Maududi</w:t>
      </w:r>
      <w:proofErr w:type="spellEnd"/>
      <w:r w:rsidRPr="006F7344">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6F7344">
        <w:t>Syahrur</w:t>
      </w:r>
      <w:proofErr w:type="spellEnd"/>
      <w:r w:rsidRPr="006F7344">
        <w:t xml:space="preserve">, Nasr Hamid Abu Zaid, Abdurrahman Wahid, and </w:t>
      </w:r>
      <w:proofErr w:type="spellStart"/>
      <w:r w:rsidRPr="006F7344">
        <w:t>Nurcholish</w:t>
      </w:r>
      <w:proofErr w:type="spellEnd"/>
      <w:r w:rsidRPr="006F7344">
        <w:t xml:space="preserve"> </w:t>
      </w:r>
      <w:proofErr w:type="spellStart"/>
      <w:r w:rsidRPr="006F7344">
        <w:t>Madjid</w:t>
      </w:r>
      <w:proofErr w:type="spellEnd"/>
      <w:r w:rsidRPr="006F7344">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6F7344">
        <w:t>Raziq</w:t>
      </w:r>
      <w:proofErr w:type="spellEnd"/>
      <w:r w:rsidRPr="006F7344">
        <w:t xml:space="preserve"> is one of the world's Muslim leaders who belongs to this group. R.R. Alford thinks that religion has no significant effect in the political views of its adherents; religious adherents typically have secular political views.</w:t>
      </w:r>
    </w:p>
    <w:p w14:paraId="2332BFFA" w14:textId="15E43E49" w:rsidR="00535BB0" w:rsidRPr="006F7344" w:rsidRDefault="00535BB0" w:rsidP="00535BB0">
      <w:pPr>
        <w:pStyle w:val="ParagraphNormal"/>
      </w:pPr>
      <w:r w:rsidRPr="006F7344">
        <w:t xml:space="preserve">In Indonesia, the pseudo-secularity of state-religion relations creates an illusion of religious liberty. Using the Durham and </w:t>
      </w:r>
      <w:proofErr w:type="spellStart"/>
      <w:r w:rsidRPr="006F7344">
        <w:t>Scharffs</w:t>
      </w:r>
      <w:proofErr w:type="spellEnd"/>
      <w:r w:rsidRPr="006F7344">
        <w:t xml:space="preserve"> model, the figure below depicts the relationship between the state and religion in Indonesia under the Anti-Defamation Law system. In his work titled "Islam and the State in Indonesia from a Legal Perspective," M. Ali </w:t>
      </w:r>
      <w:proofErr w:type="spellStart"/>
      <w:r w:rsidRPr="006F7344">
        <w:t>Safa'at</w:t>
      </w:r>
      <w:proofErr w:type="spellEnd"/>
      <w:r w:rsidRPr="006F7344">
        <w:t xml:space="preserve"> claims that the concept to replace the state's basis of Pancasila, which is the ideology of the Nationalist faction, with Islamic Law emerged in 2002. </w:t>
      </w:r>
      <w:r w:rsidRPr="006F7344">
        <w:lastRenderedPageBreak/>
        <w:t xml:space="preserve">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6F7344">
        <w:t>Scharffs</w:t>
      </w:r>
      <w:proofErr w:type="spellEnd"/>
      <w:r w:rsidRPr="006F7344">
        <w:t xml:space="preserve"> model. M.'s contribution at least bolsters this result. Ali </w:t>
      </w:r>
      <w:proofErr w:type="spellStart"/>
      <w:r w:rsidRPr="006F7344">
        <w:t>Safa'at</w:t>
      </w:r>
      <w:proofErr w:type="spellEnd"/>
      <w:r w:rsidRPr="006F7344">
        <w:t xml:space="preserve"> says in his work titled "Islam and the State in Indonesia from a Legal Perspective" that the concept to replace the Nationalist group's Pancasila with Islamic Law as the state's foundation emerged in 2002.</w:t>
      </w:r>
    </w:p>
    <w:p w14:paraId="1C6C1A00" w14:textId="1058D4C1" w:rsidR="00CF0A93" w:rsidRPr="006F7344" w:rsidRDefault="00CF0A93" w:rsidP="00CF0A93">
      <w:pPr>
        <w:pStyle w:val="Quote"/>
      </w:pPr>
      <w:r w:rsidRPr="006F7344">
        <w:t>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proofErr w:type="spellStart"/>
      <w:r w:rsidRPr="006F7344">
        <w:t>Safa’at</w:t>
      </w:r>
      <w:proofErr w:type="spellEnd"/>
      <w:r w:rsidRPr="006F7344">
        <w:t>, 2020: p.31)</w:t>
      </w:r>
    </w:p>
    <w:p w14:paraId="36567EDC" w14:textId="4CDE1B5E" w:rsidR="00535BB0" w:rsidRPr="006F7344" w:rsidRDefault="00535BB0" w:rsidP="00535BB0">
      <w:pPr>
        <w:pStyle w:val="ParagraphNormal"/>
      </w:pPr>
      <w:r w:rsidRPr="006F7344">
        <w:t xml:space="preserve">Despite the fact that this proposal was shot down in writing by the Indonesian Parliament, the growth of legal politics both in the </w:t>
      </w:r>
      <w:proofErr w:type="spellStart"/>
      <w:r w:rsidRPr="006F7344">
        <w:t>center</w:t>
      </w:r>
      <w:proofErr w:type="spellEnd"/>
      <w:r w:rsidRPr="006F7344">
        <w:t xml:space="preserve"> and in the regions gave support to the notion. In his normative approach, </w:t>
      </w:r>
      <w:proofErr w:type="spellStart"/>
      <w:r w:rsidRPr="006F7344">
        <w:t>Syafat</w:t>
      </w:r>
      <w:proofErr w:type="spellEnd"/>
      <w:r w:rsidRPr="006F7344">
        <w:t xml:space="preserve"> also indicates that the strengthening of the application of Islamic Law can be found from the proliferation of Islamic Law adopted as Positive Law by both the Central Government and Regional Governments. </w:t>
      </w:r>
      <w:proofErr w:type="spellStart"/>
      <w:r w:rsidRPr="006F7344">
        <w:t>Syafat</w:t>
      </w:r>
      <w:proofErr w:type="spellEnd"/>
      <w:r w:rsidRPr="006F7344">
        <w:t xml:space="preserve"> says this can be found by looking at the proliferation of Islamic Law adopted as Positive Law by both the Central Government and Regional Governments. </w:t>
      </w:r>
      <w:proofErr w:type="spellStart"/>
      <w:r w:rsidRPr="006F7344">
        <w:t>Sa'faat</w:t>
      </w:r>
      <w:proofErr w:type="spellEnd"/>
      <w:r w:rsidRPr="006F7344">
        <w:t xml:space="preserve"> argue that many Islamic rules have been incorporated into 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w:t>
      </w:r>
      <w:proofErr w:type="spellStart"/>
      <w:r w:rsidRPr="006F7344">
        <w:t>fulfill</w:t>
      </w:r>
      <w:proofErr w:type="spellEnd"/>
      <w:r w:rsidRPr="006F7344">
        <w:t xml:space="preserve"> the aims set by the state as an entity that is considered to be secular.</w:t>
      </w:r>
    </w:p>
    <w:p w14:paraId="6A354ECA" w14:textId="4A5A411B" w:rsidR="00CF0A93" w:rsidRPr="006F7344" w:rsidRDefault="00535BB0" w:rsidP="00535BB0">
      <w:pPr>
        <w:pStyle w:val="ParagraphNormal"/>
      </w:pPr>
      <w:r w:rsidRPr="006F7344">
        <w:lastRenderedPageBreak/>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08C07B5C" w:rsidR="00CF0A93" w:rsidRPr="006F7344" w:rsidRDefault="00CF0A93" w:rsidP="00CF0A93">
      <w:pPr>
        <w:pStyle w:val="Quote"/>
      </w:pPr>
      <w:r w:rsidRPr="006F7344">
        <w:t>“</w:t>
      </w:r>
      <w:proofErr w:type="spellStart"/>
      <w:r w:rsidRPr="006F7344">
        <w:t>Undang-undang</w:t>
      </w:r>
      <w:proofErr w:type="spellEnd"/>
      <w:r w:rsidRPr="006F7344">
        <w:t xml:space="preserve"> a quo </w:t>
      </w:r>
      <w:proofErr w:type="spellStart"/>
      <w:r w:rsidRPr="006F7344">
        <w:t>masih</w:t>
      </w:r>
      <w:proofErr w:type="spellEnd"/>
      <w:r w:rsidRPr="006F7344">
        <w:t xml:space="preserve"> </w:t>
      </w:r>
      <w:proofErr w:type="spellStart"/>
      <w:r w:rsidRPr="006F7344">
        <w:t>diperlukan</w:t>
      </w:r>
      <w:proofErr w:type="spellEnd"/>
      <w:r w:rsidRPr="006F7344">
        <w:t xml:space="preserve"> di Indonesia </w:t>
      </w:r>
      <w:proofErr w:type="spellStart"/>
      <w:r w:rsidRPr="006F7344">
        <w:t>sehingga</w:t>
      </w:r>
      <w:proofErr w:type="spellEnd"/>
      <w:r w:rsidRPr="006F7344">
        <w:t xml:space="preserve"> </w:t>
      </w:r>
      <w:proofErr w:type="spellStart"/>
      <w:r w:rsidRPr="006F7344">
        <w:t>kalau</w:t>
      </w:r>
      <w:proofErr w:type="spellEnd"/>
      <w:r w:rsidRPr="006F7344">
        <w:t xml:space="preserve"> </w:t>
      </w:r>
      <w:proofErr w:type="spellStart"/>
      <w:r w:rsidRPr="006F7344">
        <w:t>dicabut</w:t>
      </w:r>
      <w:proofErr w:type="spellEnd"/>
      <w:r w:rsidRPr="006F7344">
        <w:t xml:space="preserve"> </w:t>
      </w:r>
      <w:proofErr w:type="spellStart"/>
      <w:r w:rsidRPr="006F7344">
        <w:t>daapat</w:t>
      </w:r>
      <w:proofErr w:type="spellEnd"/>
      <w:r w:rsidRPr="006F7344">
        <w:t xml:space="preserve"> 1) </w:t>
      </w:r>
      <w:proofErr w:type="spellStart"/>
      <w:r w:rsidRPr="006F7344">
        <w:t>menimbulkan</w:t>
      </w:r>
      <w:proofErr w:type="spellEnd"/>
      <w:r w:rsidRPr="006F7344">
        <w:t xml:space="preserve"> </w:t>
      </w:r>
      <w:proofErr w:type="spellStart"/>
      <w:r w:rsidRPr="006F7344">
        <w:t>instabilitas</w:t>
      </w:r>
      <w:proofErr w:type="spellEnd"/>
      <w:r w:rsidRPr="006F7344">
        <w:t xml:space="preserve"> Indonesia; 2) </w:t>
      </w:r>
      <w:proofErr w:type="spellStart"/>
      <w:r w:rsidRPr="006F7344">
        <w:t>mengganggu</w:t>
      </w:r>
      <w:proofErr w:type="spellEnd"/>
      <w:r w:rsidRPr="006F7344">
        <w:t xml:space="preserve"> </w:t>
      </w:r>
      <w:proofErr w:type="spellStart"/>
      <w:r w:rsidRPr="006F7344">
        <w:t>kerukunan</w:t>
      </w:r>
      <w:proofErr w:type="spellEnd"/>
      <w:r w:rsidRPr="006F7344">
        <w:t xml:space="preserve"> </w:t>
      </w:r>
      <w:proofErr w:type="spellStart"/>
      <w:r w:rsidRPr="006F7344">
        <w:t>umat</w:t>
      </w:r>
      <w:proofErr w:type="spellEnd"/>
      <w:r w:rsidRPr="006F7344">
        <w:t xml:space="preserve"> </w:t>
      </w:r>
      <w:proofErr w:type="spellStart"/>
      <w:r w:rsidRPr="006F7344">
        <w:t>beragama</w:t>
      </w:r>
      <w:proofErr w:type="spellEnd"/>
      <w:r w:rsidRPr="006F7344">
        <w:t xml:space="preserve">; 3) </w:t>
      </w:r>
      <w:proofErr w:type="spellStart"/>
      <w:r w:rsidRPr="006F7344">
        <w:t>merugikan</w:t>
      </w:r>
      <w:proofErr w:type="spellEnd"/>
      <w:r w:rsidRPr="006F7344">
        <w:t xml:space="preserve"> </w:t>
      </w:r>
      <w:proofErr w:type="spellStart"/>
      <w:r w:rsidRPr="006F7344">
        <w:t>terutama</w:t>
      </w:r>
      <w:proofErr w:type="spellEnd"/>
      <w:r w:rsidRPr="006F7344">
        <w:t xml:space="preserve"> </w:t>
      </w:r>
      <w:proofErr w:type="spellStart"/>
      <w:r w:rsidRPr="006F7344">
        <w:t>untuk</w:t>
      </w:r>
      <w:proofErr w:type="spellEnd"/>
      <w:r w:rsidRPr="006F7344">
        <w:t xml:space="preserve"> </w:t>
      </w:r>
      <w:proofErr w:type="spellStart"/>
      <w:r w:rsidRPr="006F7344">
        <w:t>minoritas</w:t>
      </w:r>
      <w:proofErr w:type="spellEnd"/>
      <w:r w:rsidRPr="006F7344">
        <w:t xml:space="preserve"> dan </w:t>
      </w:r>
      <w:proofErr w:type="spellStart"/>
      <w:r w:rsidRPr="006F7344">
        <w:t>dapat</w:t>
      </w:r>
      <w:proofErr w:type="spellEnd"/>
      <w:r w:rsidRPr="006F7344">
        <w:t xml:space="preserve"> </w:t>
      </w:r>
      <w:proofErr w:type="spellStart"/>
      <w:r w:rsidRPr="006F7344">
        <w:t>terjadi</w:t>
      </w:r>
      <w:proofErr w:type="spellEnd"/>
      <w:r w:rsidRPr="006F7344">
        <w:t xml:space="preserve"> </w:t>
      </w:r>
      <w:proofErr w:type="spellStart"/>
      <w:r w:rsidRPr="006F7344">
        <w:t>anarkisme</w:t>
      </w:r>
      <w:proofErr w:type="spellEnd"/>
      <w:r w:rsidRPr="006F7344">
        <w:t xml:space="preserve">. </w:t>
      </w:r>
      <w:proofErr w:type="spellStart"/>
      <w:r w:rsidRPr="006F7344">
        <w:t>Logikanya</w:t>
      </w:r>
      <w:proofErr w:type="spellEnd"/>
      <w:r w:rsidRPr="006F7344">
        <w:t xml:space="preserve"> </w:t>
      </w:r>
      <w:proofErr w:type="spellStart"/>
      <w:r w:rsidRPr="006F7344">
        <w:t>ketika</w:t>
      </w:r>
      <w:proofErr w:type="spellEnd"/>
      <w:r w:rsidRPr="006F7344">
        <w:t xml:space="preserve"> </w:t>
      </w:r>
      <w:proofErr w:type="spellStart"/>
      <w:r w:rsidRPr="006F7344">
        <w:t>tida</w:t>
      </w:r>
      <w:proofErr w:type="spellEnd"/>
      <w:r w:rsidRPr="006F7344">
        <w:t xml:space="preserve"> </w:t>
      </w:r>
      <w:proofErr w:type="spellStart"/>
      <w:r w:rsidRPr="006F7344">
        <w:t>kada</w:t>
      </w:r>
      <w:proofErr w:type="spellEnd"/>
      <w:r w:rsidRPr="006F7344">
        <w:t xml:space="preserve"> </w:t>
      </w:r>
      <w:proofErr w:type="spellStart"/>
      <w:r w:rsidRPr="006F7344">
        <w:t>aturan</w:t>
      </w:r>
      <w:proofErr w:type="spellEnd"/>
      <w:r w:rsidRPr="006F7344">
        <w:t xml:space="preserve"> </w:t>
      </w:r>
      <w:proofErr w:type="spellStart"/>
      <w:r w:rsidRPr="006F7344">
        <w:t>bukan</w:t>
      </w:r>
      <w:proofErr w:type="spellEnd"/>
      <w:r w:rsidRPr="006F7344">
        <w:t xml:space="preserve"> </w:t>
      </w:r>
      <w:proofErr w:type="spellStart"/>
      <w:r w:rsidRPr="006F7344">
        <w:t>menjadi</w:t>
      </w:r>
      <w:proofErr w:type="spellEnd"/>
      <w:r w:rsidRPr="006F7344">
        <w:t xml:space="preserve"> </w:t>
      </w:r>
      <w:proofErr w:type="spellStart"/>
      <w:r w:rsidRPr="006F7344">
        <w:t>beres</w:t>
      </w:r>
      <w:proofErr w:type="spellEnd"/>
      <w:r w:rsidRPr="006F7344">
        <w:t xml:space="preserve"> </w:t>
      </w:r>
      <w:proofErr w:type="spellStart"/>
      <w:r w:rsidRPr="006F7344">
        <w:t>tetapi</w:t>
      </w:r>
      <w:proofErr w:type="spellEnd"/>
      <w:r w:rsidRPr="006F7344">
        <w:t xml:space="preserve"> </w:t>
      </w:r>
      <w:proofErr w:type="spellStart"/>
      <w:r w:rsidRPr="006F7344">
        <w:t>masyarakat</w:t>
      </w:r>
      <w:proofErr w:type="spellEnd"/>
      <w:r w:rsidRPr="006F7344">
        <w:t xml:space="preserve"> </w:t>
      </w:r>
      <w:proofErr w:type="spellStart"/>
      <w:r w:rsidRPr="006F7344">
        <w:t>akan</w:t>
      </w:r>
      <w:proofErr w:type="spellEnd"/>
      <w:r w:rsidRPr="006F7344">
        <w:t xml:space="preserve"> </w:t>
      </w:r>
      <w:proofErr w:type="spellStart"/>
      <w:r w:rsidRPr="006F7344">
        <w:t>membuat</w:t>
      </w:r>
      <w:proofErr w:type="spellEnd"/>
      <w:r w:rsidRPr="006F7344">
        <w:t xml:space="preserve"> </w:t>
      </w:r>
      <w:proofErr w:type="spellStart"/>
      <w:r w:rsidRPr="006F7344">
        <w:t>aturan</w:t>
      </w:r>
      <w:proofErr w:type="spellEnd"/>
      <w:r w:rsidRPr="006F7344">
        <w:t xml:space="preserve"> </w:t>
      </w:r>
      <w:proofErr w:type="spellStart"/>
      <w:r w:rsidRPr="006F7344">
        <w:t>sendiri</w:t>
      </w:r>
      <w:proofErr w:type="spellEnd"/>
      <w:r w:rsidRPr="006F7344">
        <w:t>.”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82028">
        <w:rPr>
          <w:rStyle w:val="FootnoteReference"/>
        </w:rPr>
        <w:footnoteReference w:id="330"/>
      </w:r>
    </w:p>
    <w:p w14:paraId="30FD07C0" w14:textId="2A698E20" w:rsidR="00535BB0" w:rsidRPr="006F7344" w:rsidRDefault="00535BB0" w:rsidP="00535BB0">
      <w:pPr>
        <w:pStyle w:val="ParagraphNormal"/>
      </w:pPr>
      <w:r w:rsidRPr="006F7344">
        <w:t xml:space="preserve">Other moderate Muslim personalities, such as Prof. </w:t>
      </w:r>
      <w:proofErr w:type="spellStart"/>
      <w:r w:rsidRPr="006F7344">
        <w:t>Dr.</w:t>
      </w:r>
      <w:proofErr w:type="spellEnd"/>
      <w:r w:rsidRPr="006F7344">
        <w:t xml:space="preserve"> Amin Suma, </w:t>
      </w:r>
      <w:proofErr w:type="spellStart"/>
      <w:r w:rsidRPr="006F7344">
        <w:t>Rahmat</w:t>
      </w:r>
      <w:proofErr w:type="spellEnd"/>
      <w:r w:rsidRPr="006F7344">
        <w:t xml:space="preserve"> </w:t>
      </w:r>
      <w:proofErr w:type="spellStart"/>
      <w:r w:rsidRPr="006F7344">
        <w:t>Syafi'i</w:t>
      </w:r>
      <w:proofErr w:type="spellEnd"/>
      <w:r w:rsidRPr="006F7344">
        <w:t xml:space="preserve">, Prof. Nur </w:t>
      </w:r>
      <w:proofErr w:type="spellStart"/>
      <w:r w:rsidRPr="006F7344">
        <w:t>Syam</w:t>
      </w:r>
      <w:proofErr w:type="spellEnd"/>
      <w:r w:rsidRPr="006F7344">
        <w:t xml:space="preserve">, and MUI figures such as </w:t>
      </w:r>
      <w:proofErr w:type="spellStart"/>
      <w:r w:rsidRPr="006F7344">
        <w:t>Dr.</w:t>
      </w:r>
      <w:proofErr w:type="spellEnd"/>
      <w:r w:rsidRPr="006F7344">
        <w:t xml:space="preserve"> </w:t>
      </w:r>
      <w:proofErr w:type="spellStart"/>
      <w:r w:rsidRPr="006F7344">
        <w:t>Adian</w:t>
      </w:r>
      <w:proofErr w:type="spellEnd"/>
      <w:r w:rsidRPr="006F7344">
        <w:t xml:space="preserve"> </w:t>
      </w:r>
      <w:proofErr w:type="spellStart"/>
      <w:r w:rsidRPr="006F7344">
        <w:t>Husaini</w:t>
      </w:r>
      <w:proofErr w:type="spellEnd"/>
      <w:r w:rsidRPr="006F7344">
        <w:t xml:space="preserve">, </w:t>
      </w:r>
      <w:proofErr w:type="spellStart"/>
      <w:r w:rsidRPr="006F7344">
        <w:t>Amien</w:t>
      </w:r>
      <w:proofErr w:type="spellEnd"/>
      <w:r w:rsidRPr="006F7344">
        <w:t xml:space="preserve"> </w:t>
      </w:r>
      <w:proofErr w:type="spellStart"/>
      <w:r w:rsidRPr="006F7344">
        <w:t>Djamaladdin</w:t>
      </w:r>
      <w:proofErr w:type="spellEnd"/>
      <w:r w:rsidRPr="006F7344">
        <w:t xml:space="preserve">, and </w:t>
      </w:r>
      <w:proofErr w:type="spellStart"/>
      <w:r w:rsidRPr="006F7344">
        <w:t>Yamin</w:t>
      </w:r>
      <w:proofErr w:type="spellEnd"/>
      <w:r w:rsidRPr="006F7344">
        <w:t xml:space="preserve"> Rahman,</w:t>
      </w:r>
      <w:r w:rsidRPr="006F7344">
        <w:rPr>
          <w:rStyle w:val="FootnoteReference"/>
        </w:rPr>
        <w:t xml:space="preserve"> </w:t>
      </w:r>
      <w:r w:rsidRPr="00E82028">
        <w:rPr>
          <w:rStyle w:val="FootnoteReference"/>
        </w:rPr>
        <w:footnoteReference w:id="331"/>
      </w:r>
      <w:r w:rsidRPr="006F7344">
        <w:t xml:space="preserve"> endorse Hasyim </w:t>
      </w:r>
      <w:proofErr w:type="spellStart"/>
      <w:r w:rsidRPr="006F7344">
        <w:t>Muzadi's</w:t>
      </w:r>
      <w:proofErr w:type="spellEnd"/>
      <w:r w:rsidRPr="006F7344">
        <w:t xml:space="preserve"> viewpoint.</w:t>
      </w:r>
      <w:r w:rsidRPr="006F7344">
        <w:rPr>
          <w:rStyle w:val="FootnoteReference"/>
        </w:rPr>
        <w:t xml:space="preserve"> </w:t>
      </w:r>
      <w:proofErr w:type="spellStart"/>
      <w:r w:rsidRPr="006F7344">
        <w:t>Dr.</w:t>
      </w:r>
      <w:proofErr w:type="spellEnd"/>
      <w:r w:rsidRPr="006F7344">
        <w:t xml:space="preserve"> </w:t>
      </w:r>
      <w:proofErr w:type="spellStart"/>
      <w:r w:rsidRPr="006F7344">
        <w:t>Adian</w:t>
      </w:r>
      <w:proofErr w:type="spellEnd"/>
      <w:r w:rsidRPr="006F7344">
        <w:t xml:space="preserve"> </w:t>
      </w:r>
      <w:proofErr w:type="spellStart"/>
      <w:r w:rsidRPr="006F7344">
        <w:t>Husaini</w:t>
      </w:r>
      <w:proofErr w:type="spellEnd"/>
      <w:r w:rsidRPr="006F7344">
        <w:t>, a member of the Indonesian Ulama's General Assembly, stated, "The status quo statute [the Blasphemy Law] should not be challenged initially. If required, a new legislation that provides faiths with greater protection will be drafted."</w:t>
      </w:r>
      <w:r w:rsidRPr="006F7344">
        <w:rPr>
          <w:rStyle w:val="FootnoteReference"/>
        </w:rPr>
        <w:t xml:space="preserve"> </w:t>
      </w:r>
      <w:r w:rsidRPr="00E82028">
        <w:rPr>
          <w:rStyle w:val="FootnoteReference"/>
        </w:rPr>
        <w:footnoteReference w:id="332"/>
      </w:r>
    </w:p>
    <w:p w14:paraId="5F7189B2" w14:textId="7A46EA12" w:rsidR="00535BB0" w:rsidRPr="006F7344" w:rsidRDefault="00535BB0" w:rsidP="00535BB0">
      <w:pPr>
        <w:pStyle w:val="ParagraphNormal"/>
      </w:pPr>
      <w:r w:rsidRPr="006F7344">
        <w:t>In the meanwhile, Muhammadiyah, a moderate Islamic group, provides its perspective on the Blasphemy Law, which in principle cites QS Al-</w:t>
      </w:r>
      <w:proofErr w:type="spellStart"/>
      <w:r w:rsidRPr="006F7344">
        <w:t>Baqoroh</w:t>
      </w:r>
      <w:proofErr w:type="spellEnd"/>
      <w:r w:rsidRPr="006F7344">
        <w:t xml:space="preserve"> verse 256 and QS AL-</w:t>
      </w:r>
      <w:proofErr w:type="spellStart"/>
      <w:r w:rsidRPr="006F7344">
        <w:t>Kafi</w:t>
      </w:r>
      <w:proofErr w:type="spellEnd"/>
      <w:r w:rsidRPr="006F7344">
        <w:t xml:space="preserve"> verse 29 that "there is no coercion in religion since it is evident which method is correct and which is incorrect. In QS Al </w:t>
      </w:r>
      <w:proofErr w:type="spellStart"/>
      <w:r w:rsidRPr="006F7344">
        <w:t>Kafi</w:t>
      </w:r>
      <w:proofErr w:type="spellEnd"/>
      <w:r w:rsidRPr="006F7344">
        <w:t>, it is said, "The truth comes from God; whomever desires to believe, let him believe; whoever desires to doubt, let him disbelieve in God's commandments."</w:t>
      </w:r>
      <w:r w:rsidRPr="006F7344">
        <w:rPr>
          <w:rStyle w:val="FootnoteReference"/>
        </w:rPr>
        <w:t xml:space="preserve"> </w:t>
      </w:r>
      <w:r w:rsidRPr="00E82028">
        <w:rPr>
          <w:rStyle w:val="FootnoteReference"/>
        </w:rPr>
        <w:footnoteReference w:id="333"/>
      </w:r>
      <w:r w:rsidRPr="006F7344">
        <w:t xml:space="preserve"> Muhammadiyah also highlighted that </w:t>
      </w:r>
      <w:r w:rsidRPr="006F7344">
        <w:lastRenderedPageBreak/>
        <w:t>Islam protects religious liberty, religious diversity, and religious views or convictions. According to our view of Surah Al-</w:t>
      </w:r>
      <w:proofErr w:type="spellStart"/>
      <w:r w:rsidRPr="006F7344">
        <w:t>Baqoroh</w:t>
      </w:r>
      <w:proofErr w:type="spellEnd"/>
      <w:r w:rsidRPr="006F7344">
        <w:t xml:space="preserve"> verse 147 and AL-</w:t>
      </w:r>
      <w:proofErr w:type="spellStart"/>
      <w:r w:rsidRPr="006F7344">
        <w:t>Maidah</w:t>
      </w:r>
      <w:proofErr w:type="spellEnd"/>
      <w:r w:rsidRPr="006F7344">
        <w:t xml:space="preserve"> verse 48, this is the case.</w:t>
      </w:r>
      <w:r w:rsidRPr="006F7344">
        <w:rPr>
          <w:rStyle w:val="FootnoteReference"/>
        </w:rPr>
        <w:t xml:space="preserve"> </w:t>
      </w:r>
      <w:r w:rsidRPr="00E82028">
        <w:rPr>
          <w:rStyle w:val="FootnoteReference"/>
        </w:rPr>
        <w:footnoteReference w:id="334"/>
      </w:r>
      <w:r w:rsidRPr="006F7344">
        <w:t xml:space="preserve">  Muhammadiyah further highlighted that "in practicing religion and belief, individuals do not combine religious teachings and do not disregard the religious views of others."</w:t>
      </w:r>
      <w:r w:rsidRPr="00E82028">
        <w:rPr>
          <w:rStyle w:val="FootnoteReference"/>
        </w:rPr>
        <w:footnoteReference w:id="335"/>
      </w:r>
      <w:r w:rsidRPr="006F7344">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77777777" w:rsidR="00535BB0" w:rsidRPr="006F7344" w:rsidRDefault="00535BB0" w:rsidP="00535BB0">
      <w:pPr>
        <w:pStyle w:val="Quote"/>
      </w:pPr>
      <w:r w:rsidRPr="006F7344">
        <w:t xml:space="preserve">“[…]build brotherhood and guidance with others such as </w:t>
      </w:r>
      <w:proofErr w:type="spellStart"/>
      <w:r w:rsidRPr="006F7344">
        <w:t>neighbors</w:t>
      </w:r>
      <w:proofErr w:type="spellEnd"/>
      <w:r w:rsidRPr="006F7344">
        <w:t xml:space="preserve"> and other members of the community, both Muslim and non-Muslim; good for </w:t>
      </w:r>
      <w:proofErr w:type="spellStart"/>
      <w:r w:rsidRPr="006F7344">
        <w:t>neighbors</w:t>
      </w:r>
      <w:proofErr w:type="spellEnd"/>
      <w:r w:rsidRPr="006F7344">
        <w:t xml:space="preserve">, </w:t>
      </w:r>
      <w:proofErr w:type="spellStart"/>
      <w:r w:rsidRPr="006F7344">
        <w:t>neighbors</w:t>
      </w:r>
      <w:proofErr w:type="spellEnd"/>
      <w:r w:rsidRPr="006F7344">
        <w:t xml:space="preserve"> with different religions, good and fair, showing positive attitudes. based on the principles of respecting human </w:t>
      </w:r>
      <w:proofErr w:type="spellStart"/>
      <w:r w:rsidRPr="006F7344">
        <w:t>honor</w:t>
      </w:r>
      <w:proofErr w:type="spellEnd"/>
      <w:r w:rsidRPr="006F7344">
        <w:t>, fostering brotherhood and unity of humanity, [..] fostering a spirit of tolerance, respecting the freedom of others...[...]”</w:t>
      </w:r>
      <w:r w:rsidRPr="00E82028">
        <w:rPr>
          <w:rStyle w:val="FootnoteReference"/>
        </w:rPr>
        <w:footnoteReference w:id="336"/>
      </w:r>
    </w:p>
    <w:p w14:paraId="654C71CF" w14:textId="77777777" w:rsidR="00535BB0" w:rsidRPr="006F7344" w:rsidRDefault="00535BB0" w:rsidP="00535BB0">
      <w:pPr>
        <w:pStyle w:val="ParagraphNormal"/>
      </w:pPr>
      <w:r w:rsidRPr="006F7344">
        <w:t>Meanwhile, other religions, such as the Indonesian Church Association (PGI) are of the view that</w:t>
      </w:r>
    </w:p>
    <w:p w14:paraId="40B6EE96" w14:textId="77777777" w:rsidR="00535BB0" w:rsidRPr="006F7344" w:rsidRDefault="00535BB0" w:rsidP="00535BB0">
      <w:pPr>
        <w:pStyle w:val="Quote"/>
      </w:pPr>
      <w:r w:rsidRPr="006F7344">
        <w:t>“for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or who also insult the teaching can return to the good of the group or people or church that will be left behind.”</w:t>
      </w:r>
      <w:r w:rsidRPr="00E82028">
        <w:rPr>
          <w:rStyle w:val="FootnoteReference"/>
        </w:rPr>
        <w:footnoteReference w:id="337"/>
      </w:r>
    </w:p>
    <w:p w14:paraId="4869408B" w14:textId="42144539" w:rsidR="003672E8" w:rsidRPr="006F7344" w:rsidRDefault="00535BB0" w:rsidP="003672E8">
      <w:pPr>
        <w:pStyle w:val="ParagraphNormal"/>
      </w:pPr>
      <w:r w:rsidRPr="006F7344">
        <w:t xml:space="preserve">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w:t>
      </w:r>
      <w:r w:rsidRPr="006F7344">
        <w:lastRenderedPageBreak/>
        <w:t>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6F7344">
        <w:t>.</w:t>
      </w:r>
      <w:r w:rsidR="003672E8" w:rsidRPr="00E82028">
        <w:rPr>
          <w:rStyle w:val="FootnoteReference"/>
        </w:rPr>
        <w:footnoteReference w:id="338"/>
      </w:r>
      <w:r w:rsidR="003672E8" w:rsidRPr="006F7344">
        <w:t xml:space="preserve">  </w:t>
      </w:r>
    </w:p>
    <w:p w14:paraId="524B2717" w14:textId="09B03336" w:rsidR="0090011B" w:rsidRPr="006F7344" w:rsidRDefault="00535BB0" w:rsidP="003672E8">
      <w:pPr>
        <w:pStyle w:val="ParagraphNormal"/>
      </w:pPr>
      <w:r w:rsidRPr="006F7344">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0090011B" w:rsidRPr="006F7344">
        <w:t>”</w:t>
      </w:r>
      <w:r w:rsidR="0090011B" w:rsidRPr="00E82028">
        <w:rPr>
          <w:rStyle w:val="FootnoteReference"/>
        </w:rPr>
        <w:footnoteReference w:id="339"/>
      </w:r>
    </w:p>
    <w:p w14:paraId="21FFD69E" w14:textId="1C4B547D" w:rsidR="00535BB0" w:rsidRPr="006F7344" w:rsidRDefault="00535BB0" w:rsidP="00535BB0">
      <w:pPr>
        <w:pStyle w:val="ParagraphNormal"/>
      </w:pPr>
      <w:r w:rsidRPr="006F7344">
        <w:t xml:space="preserve">The purpose of this Court's ruling is to demonstrate that the assertion that Indonesia is not a religious state that promotes secularism is, in reality, intended to demonstrate pseudo-secularism. The Constitutional Court still retains the Law on Blasphemy of Religion, which seeks to make the state the vehicle for punishing people based on their choice of religion, despite the fact that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w:t>
      </w:r>
      <w:r w:rsidRPr="006F7344">
        <w:lastRenderedPageBreak/>
        <w:t>Blasphemy Law, which has been upheld by the Constitutional Court to far, produces a false sense of religious liberty.</w:t>
      </w:r>
    </w:p>
    <w:p w14:paraId="322E7273" w14:textId="532ED122" w:rsidR="0090011B" w:rsidRPr="006F7344" w:rsidRDefault="00535BB0" w:rsidP="00535BB0">
      <w:pPr>
        <w:pStyle w:val="ParagraphNormal"/>
      </w:pPr>
      <w:r w:rsidRPr="006F7344">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6F7344" w:rsidRDefault="0090011B">
      <w:pPr>
        <w:pStyle w:val="Heading2"/>
        <w:numPr>
          <w:ilvl w:val="1"/>
          <w:numId w:val="24"/>
        </w:numPr>
        <w:ind w:left="432"/>
      </w:pPr>
      <w:bookmarkStart w:id="221" w:name="_Toc118302798"/>
      <w:bookmarkStart w:id="222" w:name="_Toc121200606"/>
      <w:r w:rsidRPr="006F7344">
        <w:t>Conclusion</w:t>
      </w:r>
      <w:bookmarkEnd w:id="221"/>
      <w:bookmarkEnd w:id="222"/>
    </w:p>
    <w:p w14:paraId="45E3ED0B" w14:textId="0D507167" w:rsidR="000A2747" w:rsidRPr="006F7344" w:rsidRDefault="000A2747" w:rsidP="00284E26">
      <w:pPr>
        <w:pStyle w:val="ParagraphafSubheader"/>
      </w:pPr>
      <w:r w:rsidRPr="006F7344">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(Durham &amp; </w:t>
      </w:r>
      <w:proofErr w:type="spellStart"/>
      <w:r w:rsidRPr="006F7344">
        <w:t>Scarffs</w:t>
      </w:r>
      <w:proofErr w:type="spellEnd"/>
      <w:r w:rsidRPr="006F7344">
        <w:t xml:space="preserve">, 2010).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621B397C" w14:textId="5A072D07" w:rsidR="000A2747" w:rsidRPr="006F7344" w:rsidRDefault="000A2747" w:rsidP="00284E26">
      <w:pPr>
        <w:pStyle w:val="ParagraphNormal"/>
      </w:pPr>
      <w:r w:rsidRPr="006F7344">
        <w:t xml:space="preserve">This research also finds out that law enforcement and government officials are formally accept that Indonesia’s constitution adopted secularism principle in its </w:t>
      </w:r>
      <w:r w:rsidRPr="006F7344">
        <w:lastRenderedPageBreak/>
        <w:t>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6F7344" w:rsidRDefault="007817F6" w:rsidP="00284E26">
      <w:pPr>
        <w:pStyle w:val="ParagraphNormal"/>
      </w:pPr>
      <w:r w:rsidRPr="006F7344">
        <w:t>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6F7344" w:rsidRDefault="007817F6" w:rsidP="00284E26">
      <w:pPr>
        <w:pStyle w:val="ParagraphNormal"/>
      </w:pPr>
      <w:r w:rsidRPr="006F7344">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w:t>
      </w:r>
      <w:r w:rsidRPr="006F7344">
        <w:lastRenderedPageBreak/>
        <w:t xml:space="preserve">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6F7344" w:rsidRDefault="007817F6" w:rsidP="00284E26">
      <w:pPr>
        <w:pStyle w:val="ParagraphNormal"/>
      </w:pPr>
      <w:r w:rsidRPr="006F7344">
        <w:t>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6F7344" w:rsidRDefault="007817F6" w:rsidP="00284E26">
      <w:pPr>
        <w:pStyle w:val="ParagraphNormal"/>
      </w:pPr>
      <w:r w:rsidRPr="006F7344">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6F7344">
        <w:t xml:space="preserve">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5F579BF4" w14:textId="77777777" w:rsidR="00713861" w:rsidRDefault="00713861" w:rsidP="007817F6">
      <w:pPr>
        <w:pStyle w:val="ParagraphafSubheader"/>
        <w:ind w:firstLine="432"/>
      </w:pPr>
    </w:p>
    <w:p w14:paraId="3F06BD74" w14:textId="77777777" w:rsidR="00284E26" w:rsidRDefault="00284E26" w:rsidP="00284E26">
      <w:pPr>
        <w:pStyle w:val="ParagraphNormal"/>
        <w:sectPr w:rsidR="00284E26" w:rsidSect="00BD72D4">
          <w:headerReference w:type="even" r:id="rId47"/>
          <w:pgSz w:w="11906" w:h="16838" w:code="9"/>
          <w:pgMar w:top="2131" w:right="1411" w:bottom="1411" w:left="2131" w:header="1411" w:footer="706" w:gutter="0"/>
          <w:cols w:space="708"/>
          <w:docGrid w:linePitch="360"/>
        </w:sectPr>
      </w:pPr>
    </w:p>
    <w:p w14:paraId="2ABA6E84" w14:textId="73B91728" w:rsidR="00E84653" w:rsidRPr="00284E26" w:rsidRDefault="006C0ED1" w:rsidP="00284E26">
      <w:pPr>
        <w:pStyle w:val="CHAPsStyle14ptBoldCentered"/>
        <w:rPr>
          <w:rFonts w:cs="Angsana New"/>
        </w:rPr>
      </w:pPr>
      <w:bookmarkStart w:id="223" w:name="_Toc121200607"/>
      <w:r w:rsidRPr="006F7344">
        <w:lastRenderedPageBreak/>
        <w:t>CHAPTER VII</w:t>
      </w:r>
      <w:bookmarkEnd w:id="223"/>
      <w:r w:rsidR="009B0952">
        <w:t xml:space="preserve"> </w:t>
      </w:r>
      <w:bookmarkStart w:id="224" w:name="_Toc121200608"/>
      <w:r w:rsidR="009B0952">
        <w:br/>
      </w:r>
      <w:r w:rsidR="00E84653" w:rsidRPr="006F7344">
        <w:t xml:space="preserve">REPEAL OR REFORM ANTI-BLASPHEMY LAW FOR FULL </w:t>
      </w:r>
      <w:r w:rsidR="009B0952">
        <w:br/>
      </w:r>
      <w:r w:rsidR="00E84653" w:rsidRPr="006F7344">
        <w:t>RELIGIOUS FREEDOM PROTECTION: A POLITICAL GAME</w:t>
      </w:r>
      <w:bookmarkEnd w:id="224"/>
    </w:p>
    <w:p w14:paraId="7FD35C9A" w14:textId="77777777" w:rsidR="00284E26" w:rsidRPr="00284E26"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6F7344" w:rsidRDefault="00CF3E6E" w:rsidP="00284E26">
      <w:pPr>
        <w:pStyle w:val="Heading2"/>
      </w:pPr>
      <w:bookmarkStart w:id="225" w:name="_Toc121200609"/>
      <w:r w:rsidRPr="006F7344">
        <w:t>Introduction</w:t>
      </w:r>
      <w:bookmarkEnd w:id="225"/>
    </w:p>
    <w:p w14:paraId="2801278B" w14:textId="02CAF034" w:rsidR="00554057" w:rsidRPr="006F7344" w:rsidRDefault="00554057" w:rsidP="00284E26">
      <w:pPr>
        <w:pStyle w:val="ParagraphafSubheader"/>
      </w:pPr>
      <w:r w:rsidRPr="006F7344">
        <w:t xml:space="preserve">As a closing chapter, this section aims to </w:t>
      </w:r>
      <w:r w:rsidR="00804A0E" w:rsidRPr="006F7344">
        <w:t>analyse</w:t>
      </w:r>
      <w:r w:rsidRPr="006F7344">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6F7344">
        <w:t>have</w:t>
      </w:r>
      <w:r w:rsidRPr="006F7344">
        <w:t xml:space="preserve"> failed read </w:t>
      </w:r>
      <w:r w:rsidR="00804A0E" w:rsidRPr="006F7344">
        <w:t>these facts</w:t>
      </w:r>
      <w:r w:rsidRPr="006F7344">
        <w:t xml:space="preserve"> and the law has been continued to </w:t>
      </w:r>
      <w:r w:rsidR="009B0952" w:rsidRPr="006F7344">
        <w:t>be enforced</w:t>
      </w:r>
      <w:r w:rsidRPr="006F7344">
        <w:t xml:space="preserve">. </w:t>
      </w:r>
    </w:p>
    <w:p w14:paraId="4F56D211" w14:textId="3AE553B4" w:rsidR="00554057" w:rsidRPr="006F7344" w:rsidRDefault="00554057" w:rsidP="00284E26">
      <w:pPr>
        <w:pStyle w:val="ParagraphNormal"/>
      </w:pPr>
      <w:r w:rsidRPr="006F7344">
        <w:t xml:space="preserve">Second, the enforcement of blasphemy cases </w:t>
      </w:r>
      <w:r w:rsidR="00804A0E" w:rsidRPr="006F7344">
        <w:t>remains</w:t>
      </w:r>
      <w:r w:rsidRPr="006F7344">
        <w:t xml:space="preserve"> strong under the pretext of preventing horizontal conflicts between religion. Empirically, what has </w:t>
      </w:r>
      <w:r w:rsidR="00804A0E" w:rsidRPr="006F7344">
        <w:t>happened</w:t>
      </w:r>
      <w:r w:rsidRPr="006F7344">
        <w:t xml:space="preserve"> is the other way around. The law enforcement encourages the public to act </w:t>
      </w:r>
      <w:r w:rsidRPr="006F7344">
        <w:rPr>
          <w:i/>
          <w:iCs/>
        </w:rPr>
        <w:t xml:space="preserve">Main Hakim </w:t>
      </w:r>
      <w:proofErr w:type="spellStart"/>
      <w:r w:rsidR="00804A0E" w:rsidRPr="006F7344">
        <w:rPr>
          <w:i/>
          <w:iCs/>
        </w:rPr>
        <w:t>Sendiri</w:t>
      </w:r>
      <w:proofErr w:type="spellEnd"/>
      <w:r w:rsidR="00804A0E" w:rsidRPr="006F7344">
        <w:t xml:space="preserve"> because</w:t>
      </w:r>
      <w:r w:rsidRPr="006F7344">
        <w:t xml:space="preserve"> of the inability of the apparatus to consistently translate the Anti-Blasphemy Law. In the case of Ahmadiyya and </w:t>
      </w:r>
      <w:proofErr w:type="spellStart"/>
      <w:r w:rsidRPr="006F7344">
        <w:t>Gafatar</w:t>
      </w:r>
      <w:proofErr w:type="spellEnd"/>
      <w:r w:rsidRPr="006F7344">
        <w:t xml:space="preserve">,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6F7344" w:rsidRDefault="00554057" w:rsidP="00284E26">
      <w:pPr>
        <w:pStyle w:val="ParagraphNormal"/>
        <w:rPr>
          <w:color w:val="000000" w:themeColor="text1"/>
        </w:rPr>
      </w:pPr>
      <w:r w:rsidRPr="006F7344">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give </w:t>
      </w:r>
      <w:r w:rsidRPr="006F7344">
        <w:rPr>
          <w:color w:val="000000" w:themeColor="text1"/>
        </w:rPr>
        <w:lastRenderedPageBreak/>
        <w:t>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6F7344" w:rsidRDefault="00554057" w:rsidP="00284E26">
      <w:pPr>
        <w:pStyle w:val="ParagraphNormal"/>
        <w:rPr>
          <w:color w:val="000000" w:themeColor="text1"/>
        </w:rPr>
      </w:pPr>
      <w:r w:rsidRPr="006F7344">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77777777" w:rsidR="00554057" w:rsidRPr="006F7344" w:rsidRDefault="00554057" w:rsidP="00284E26">
      <w:pPr>
        <w:pStyle w:val="Quote"/>
      </w:pPr>
      <w:r w:rsidRPr="006F7344">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4AB552A9" w14:textId="16F8D326" w:rsidR="00554057" w:rsidRPr="006F7344" w:rsidRDefault="00554057" w:rsidP="00284E26">
      <w:pPr>
        <w:pStyle w:val="ParagraphNormal"/>
      </w:pPr>
      <w:r w:rsidRPr="006F7344">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6F7344">
        <w:t>are</w:t>
      </w:r>
      <w:r w:rsidRPr="006F7344">
        <w:t xml:space="preserv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1A5ACEF9" w:rsidR="00554057" w:rsidRPr="006F7344" w:rsidRDefault="00554057" w:rsidP="00284E26">
      <w:pPr>
        <w:pStyle w:val="ParagraphNormal"/>
      </w:pPr>
      <w:r w:rsidRPr="006F7344">
        <w:lastRenderedPageBreak/>
        <w:t xml:space="preserve">Although the Anti-Defamation Law is still being maintained in various countries, in recent developments, the existence of such a law is experiencing a global trend of rejection. For </w:t>
      </w:r>
      <w:r w:rsidR="00804A0E" w:rsidRPr="006F7344">
        <w:t>example,</w:t>
      </w:r>
      <w:r w:rsidRPr="006F7344">
        <w:t xml:space="preserve"> in Ireland, Germany, Canada, there have been reforms to articles that have multiple interpretations to be abolished. In Pakistan, although the blasphemy law is maintained, the Supreme Court in the case of Asia </w:t>
      </w:r>
      <w:proofErr w:type="spellStart"/>
      <w:r w:rsidRPr="006F7344">
        <w:t>Bibie</w:t>
      </w:r>
      <w:proofErr w:type="spellEnd"/>
      <w:r w:rsidRPr="006F7344">
        <w:t xml:space="preserve"> made important considerations where the charges against her were deemed substantive so that Asia </w:t>
      </w:r>
      <w:proofErr w:type="spellStart"/>
      <w:r w:rsidRPr="006F7344">
        <w:t>Bibie</w:t>
      </w:r>
      <w:proofErr w:type="spellEnd"/>
      <w:r w:rsidRPr="006F7344">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2ED6FBC2" w14:textId="5BC3D7A3" w:rsidR="00ED0B0E" w:rsidRPr="006F7344" w:rsidRDefault="008D1523" w:rsidP="00284E26">
      <w:pPr>
        <w:pStyle w:val="ParagraphNormal"/>
        <w:rPr>
          <w:color w:val="4472C4" w:themeColor="accent1"/>
        </w:rPr>
      </w:pPr>
      <w:r w:rsidRPr="006F7344">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6F7344">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6F7344" w:rsidRDefault="00AC0410" w:rsidP="00284E26">
      <w:pPr>
        <w:pStyle w:val="Heading2"/>
      </w:pPr>
      <w:bookmarkStart w:id="226" w:name="_Toc121200610"/>
      <w:r w:rsidRPr="006F7344">
        <w:t xml:space="preserve">Theory and </w:t>
      </w:r>
      <w:r w:rsidR="00ED0B0E" w:rsidRPr="006F7344">
        <w:t>Conceptual framework</w:t>
      </w:r>
      <w:bookmarkEnd w:id="226"/>
      <w:r w:rsidR="00ED0B0E" w:rsidRPr="006F7344">
        <w:t xml:space="preserve"> </w:t>
      </w:r>
    </w:p>
    <w:p w14:paraId="5223D59E" w14:textId="2594DAA5" w:rsidR="0076115D" w:rsidRPr="006F7344" w:rsidRDefault="0076115D" w:rsidP="00284E26">
      <w:pPr>
        <w:pStyle w:val="Heading3"/>
      </w:pPr>
      <w:bookmarkStart w:id="227" w:name="_Toc121200611"/>
      <w:r w:rsidRPr="006F7344">
        <w:t>Full Realization of the Right to Freedom of Religion or Beliefs</w:t>
      </w:r>
      <w:bookmarkEnd w:id="227"/>
    </w:p>
    <w:p w14:paraId="490DFDB7" w14:textId="5907FE5A" w:rsidR="0076115D" w:rsidRPr="006F7344" w:rsidRDefault="00804A0E" w:rsidP="00284E26">
      <w:pPr>
        <w:pStyle w:val="ParagraphafSubheader"/>
      </w:pPr>
      <w:r w:rsidRPr="006F7344">
        <w:t>First</w:t>
      </w:r>
      <w:r w:rsidR="0076115D" w:rsidRPr="006F7344">
        <w:t xml:space="preserve">, the right to </w:t>
      </w:r>
      <w:proofErr w:type="spellStart"/>
      <w:r w:rsidR="0076115D" w:rsidRPr="006F7344">
        <w:t>FoE</w:t>
      </w:r>
      <w:proofErr w:type="spellEnd"/>
      <w:r w:rsidR="0076115D" w:rsidRPr="006F7344">
        <w:t xml:space="preserve"> is fundamental human rights for everyone in everywhere. Its widely recognized within both international and regional human rights standard since it’s also essential for the development of individual and the foundation of democratic society (Howie, 2018). According to Art.19 (1) of the International Covenant on Civil and Political Rights (ICCPR), the concept of </w:t>
      </w:r>
      <w:proofErr w:type="spellStart"/>
      <w:r w:rsidR="0076115D" w:rsidRPr="006F7344">
        <w:t>FoE</w:t>
      </w:r>
      <w:proofErr w:type="spellEnd"/>
      <w:r w:rsidR="0076115D" w:rsidRPr="006F7344">
        <w:t xml:space="preserve"> is defined as the right of everyone not only “to hold opinion without any interference” but also to “to seek, receive, impart information or ideas in all kinds”.  The scope of </w:t>
      </w:r>
      <w:proofErr w:type="spellStart"/>
      <w:r w:rsidR="0076115D" w:rsidRPr="006F7344">
        <w:t>FoE</w:t>
      </w:r>
      <w:proofErr w:type="spellEnd"/>
      <w:r w:rsidR="0076115D" w:rsidRPr="006F7344">
        <w:t xml:space="preserve"> </w:t>
      </w:r>
      <w:r w:rsidRPr="006F7344">
        <w:t>is</w:t>
      </w:r>
      <w:r w:rsidR="0076115D" w:rsidRPr="006F7344">
        <w:t xml:space="preserve"> “opinion”, “information” and </w:t>
      </w:r>
      <w:r w:rsidR="0076115D" w:rsidRPr="006F7344">
        <w:lastRenderedPageBreak/>
        <w:t xml:space="preserve">“ideas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(Scanlon, 1977: p.162-163).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(Dworkin, 1980: 51). Therefore, a person cannot be punished because of his/ her belief, imagination, fancy or thought (Medlow, 2017: 2345). In sum, </w:t>
      </w:r>
      <w:proofErr w:type="spellStart"/>
      <w:r w:rsidR="0076115D" w:rsidRPr="006F7344">
        <w:t>FoE</w:t>
      </w:r>
      <w:proofErr w:type="spellEnd"/>
      <w:r w:rsidR="0076115D" w:rsidRPr="006F7344">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6F7344">
        <w:t>obliged</w:t>
      </w:r>
      <w:r w:rsidR="0076115D" w:rsidRPr="006F7344">
        <w:t xml:space="preserve"> to take some measures to reform their domestic laws in accordance with the covenant.</w:t>
      </w:r>
    </w:p>
    <w:p w14:paraId="38CB261B" w14:textId="77777777" w:rsidR="0076115D" w:rsidRPr="006F7344" w:rsidRDefault="0076115D" w:rsidP="00284E26">
      <w:pPr>
        <w:pStyle w:val="ParagraphNormal"/>
      </w:pPr>
      <w:r w:rsidRPr="006F7344">
        <w:t xml:space="preserve">Furthermore, the concept of </w:t>
      </w:r>
      <w:proofErr w:type="spellStart"/>
      <w:r w:rsidRPr="006F7344">
        <w:t>FoRB</w:t>
      </w:r>
      <w:proofErr w:type="spellEnd"/>
      <w:r w:rsidRPr="006F7344">
        <w:t xml:space="preserve"> can be defined by understanding its key concepts stated at Art.18 of the UDHR as well as Article 19 of the ICCPR and other relevant instruments. In Art.18 of the UDHR states that: </w:t>
      </w:r>
    </w:p>
    <w:p w14:paraId="5BA55DB4" w14:textId="7B7BDDE7" w:rsidR="0076115D" w:rsidRPr="006F7344" w:rsidRDefault="0076115D" w:rsidP="00284E26">
      <w:pPr>
        <w:pStyle w:val="Quote"/>
      </w:pPr>
      <w:r w:rsidRPr="006F7344">
        <w:rPr>
          <w:b/>
        </w:rPr>
        <w:t>Everyone</w:t>
      </w:r>
      <w:r w:rsidRPr="006F7344">
        <w:t xml:space="preserve"> has the right to freedom of thought, </w:t>
      </w:r>
      <w:r w:rsidR="00804A0E" w:rsidRPr="006F7344">
        <w:t>conscience,</w:t>
      </w:r>
      <w:r w:rsidRPr="006F7344">
        <w:t xml:space="preserve"> and religion; this right includes freedom to change his religion or belief, and freedom, either alone or in community with others and in public or private, to manifest his religion or belief in teaching, practice, worship and observance. (Stressing added).</w:t>
      </w:r>
    </w:p>
    <w:p w14:paraId="52387442" w14:textId="139D81D3" w:rsidR="0076115D" w:rsidRPr="006F7344" w:rsidRDefault="0076115D" w:rsidP="00284E26">
      <w:pPr>
        <w:pStyle w:val="ParagraphNormal"/>
      </w:pPr>
      <w:r w:rsidRPr="006F7344">
        <w:t xml:space="preserve">The scope of </w:t>
      </w:r>
      <w:proofErr w:type="spellStart"/>
      <w:r w:rsidRPr="006F7344">
        <w:t>FoRB</w:t>
      </w:r>
      <w:proofErr w:type="spellEnd"/>
      <w:r w:rsidRPr="006F7344">
        <w:t xml:space="preserve"> includes both </w:t>
      </w:r>
      <w:r w:rsidRPr="006F7344">
        <w:rPr>
          <w:i/>
        </w:rPr>
        <w:t>forum-</w:t>
      </w:r>
      <w:proofErr w:type="spellStart"/>
      <w:r w:rsidRPr="006F7344">
        <w:rPr>
          <w:i/>
        </w:rPr>
        <w:t>internum</w:t>
      </w:r>
      <w:proofErr w:type="spellEnd"/>
      <w:r w:rsidRPr="006F7344">
        <w:t xml:space="preserve"> and </w:t>
      </w:r>
      <w:r w:rsidRPr="006F7344">
        <w:rPr>
          <w:i/>
        </w:rPr>
        <w:t>forum-</w:t>
      </w:r>
      <w:proofErr w:type="spellStart"/>
      <w:r w:rsidRPr="006F7344">
        <w:rPr>
          <w:i/>
        </w:rPr>
        <w:t>externum</w:t>
      </w:r>
      <w:proofErr w:type="spellEnd"/>
      <w:r w:rsidRPr="006F7344">
        <w:t xml:space="preserve">. This interpretation </w:t>
      </w:r>
      <w:r w:rsidR="00804A0E" w:rsidRPr="006F7344">
        <w:t>was</w:t>
      </w:r>
      <w:r w:rsidRPr="006F7344">
        <w:t xml:space="preserve"> described under the 1981 of the Declaration on the Elimination of All Forms of Intolerance and of Discrimination Based on Religion or Belief (the 1981 Declaration). The </w:t>
      </w:r>
      <w:r w:rsidRPr="006F7344">
        <w:rPr>
          <w:i/>
        </w:rPr>
        <w:t>forum-</w:t>
      </w:r>
      <w:proofErr w:type="spellStart"/>
      <w:r w:rsidRPr="006F7344">
        <w:rPr>
          <w:i/>
        </w:rPr>
        <w:t>internum</w:t>
      </w:r>
      <w:proofErr w:type="spellEnd"/>
      <w:r w:rsidRPr="006F7344">
        <w:t xml:space="preserve"> includes the right “to change his religion or belief” that have similar meaning </w:t>
      </w:r>
      <w:r w:rsidR="00804A0E" w:rsidRPr="006F7344">
        <w:t>with the</w:t>
      </w:r>
      <w:r w:rsidRPr="006F7344">
        <w:t xml:space="preserve"> right “to have or adopt a religion or belief of one’s choice” under Art.18 of the ICCPR. While </w:t>
      </w:r>
      <w:r w:rsidRPr="006F7344">
        <w:rPr>
          <w:i/>
        </w:rPr>
        <w:t>the forum-</w:t>
      </w:r>
      <w:proofErr w:type="spellStart"/>
      <w:r w:rsidRPr="006F7344">
        <w:rPr>
          <w:i/>
        </w:rPr>
        <w:t>externum</w:t>
      </w:r>
      <w:proofErr w:type="spellEnd"/>
      <w:r w:rsidRPr="006F7344">
        <w:t xml:space="preserve"> includes its right to exercise in teaching, practice, </w:t>
      </w:r>
      <w:r w:rsidR="00804A0E" w:rsidRPr="006F7344">
        <w:t>worship,</w:t>
      </w:r>
      <w:r w:rsidRPr="006F7344">
        <w:t xml:space="preserve"> and observance. In Art.18 of the ICCPR states:</w:t>
      </w:r>
    </w:p>
    <w:p w14:paraId="5AD0D66D" w14:textId="69A6057F" w:rsidR="0076115D" w:rsidRPr="006F7344" w:rsidRDefault="0076115D" w:rsidP="00284E26">
      <w:pPr>
        <w:pStyle w:val="Quote"/>
      </w:pPr>
      <w:r w:rsidRPr="006F7344">
        <w:t>[1…]</w:t>
      </w:r>
      <w:r w:rsidRPr="006F7344">
        <w:rPr>
          <w:b/>
        </w:rPr>
        <w:t xml:space="preserve"> </w:t>
      </w:r>
      <w:r w:rsidRPr="006F7344">
        <w:t xml:space="preserve">freedom of thought, </w:t>
      </w:r>
      <w:r w:rsidR="00804A0E" w:rsidRPr="006F7344">
        <w:t>conscience,</w:t>
      </w:r>
      <w:r w:rsidRPr="006F7344">
        <w:t xml:space="preserve"> and religion. This right includes freedom to have or to adopt a religion or belief of his choice, and freedom, either alone or in community with others and in public or private, </w:t>
      </w:r>
      <w:r w:rsidRPr="006F7344">
        <w:rPr>
          <w:b/>
        </w:rPr>
        <w:t>to manifest</w:t>
      </w:r>
      <w:r w:rsidRPr="006F7344">
        <w:t xml:space="preserve"> his religion or belief in teaching, practice, </w:t>
      </w:r>
      <w:r w:rsidR="00804A0E" w:rsidRPr="006F7344">
        <w:t>worship,</w:t>
      </w:r>
      <w:r w:rsidRPr="006F7344">
        <w:t xml:space="preserve"> and observance. (2) </w:t>
      </w:r>
      <w:r w:rsidRPr="006F7344">
        <w:rPr>
          <w:b/>
        </w:rPr>
        <w:t xml:space="preserve">No one shall </w:t>
      </w:r>
      <w:r w:rsidRPr="006F7344">
        <w:t xml:space="preserve">be subject </w:t>
      </w:r>
      <w:r w:rsidRPr="006F7344">
        <w:rPr>
          <w:b/>
        </w:rPr>
        <w:t xml:space="preserve">to coercion </w:t>
      </w:r>
      <w:r w:rsidRPr="006F7344">
        <w:t xml:space="preserve">which would </w:t>
      </w:r>
      <w:r w:rsidRPr="006F7344">
        <w:lastRenderedPageBreak/>
        <w:t>impair his freedom to have or to adopt a religion or belief of his choice. (Stressing added).</w:t>
      </w:r>
    </w:p>
    <w:p w14:paraId="5DBB83EF" w14:textId="1C9BBDD7" w:rsidR="00D9640F" w:rsidRPr="00284E26" w:rsidRDefault="0076115D" w:rsidP="00284E26">
      <w:pPr>
        <w:pStyle w:val="ParagraphNormal"/>
      </w:pPr>
      <w:r w:rsidRPr="006F7344">
        <w:t xml:space="preserve">Durham (1999), a Professor of Law and the founding father of the International </w:t>
      </w:r>
      <w:proofErr w:type="spellStart"/>
      <w:r w:rsidRPr="006F7344">
        <w:t>Center</w:t>
      </w:r>
      <w:proofErr w:type="spellEnd"/>
      <w:r w:rsidRPr="006F7344">
        <w:t xml:space="preserve"> for the Law and Religions Studies (ICLRS), </w:t>
      </w:r>
      <w:r w:rsidR="00804A0E" w:rsidRPr="006F7344">
        <w:t>argues that</w:t>
      </w:r>
      <w:r w:rsidRPr="006F7344">
        <w:t xml:space="preserve"> the right to </w:t>
      </w:r>
      <w:proofErr w:type="spellStart"/>
      <w:r w:rsidRPr="006F7344">
        <w:t>FoRB</w:t>
      </w:r>
      <w:proofErr w:type="spellEnd"/>
      <w:r w:rsidRPr="006F7344">
        <w:t xml:space="preserve"> should be protected without any discrimination as stated at Art.7 and can be enjoyed by everyone ‘without distinction of ... religion" that guaranteed at Art.2 (p.10). Then, through the Human Rights Committee (HRC) of General Comment Number 22 of 1993 (the GC No.22), the </w:t>
      </w:r>
      <w:proofErr w:type="spellStart"/>
      <w:r w:rsidRPr="006F7344">
        <w:t>FoRB</w:t>
      </w:r>
      <w:proofErr w:type="spellEnd"/>
      <w:r w:rsidRPr="006F7344">
        <w:t xml:space="preserve"> also includes the right to replace religion or have no religion. In paragraph 2 of the GC No. 22 emphasize that the words “religion” includes theistic, non-theistic, and atheistic beliefs, as well as the right not to profess any religion or belief. While the word ‘belief’ </w:t>
      </w:r>
      <w:r w:rsidR="00804A0E" w:rsidRPr="006F7344">
        <w:t>is</w:t>
      </w:r>
      <w:r w:rsidRPr="006F7344">
        <w:t xml:space="preserve"> broadly construed including traditional religions or religions and beliefs with institutional characteristics or practices analogous to those of traditional religions. In sum, the right to </w:t>
      </w:r>
      <w:proofErr w:type="spellStart"/>
      <w:r w:rsidRPr="006F7344">
        <w:t>FoRB</w:t>
      </w:r>
      <w:proofErr w:type="spellEnd"/>
      <w:r w:rsidRPr="006F7344">
        <w:t xml:space="preserve">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6F7344" w:rsidRDefault="0076115D" w:rsidP="00284E26">
      <w:pPr>
        <w:pStyle w:val="Heading3"/>
      </w:pPr>
      <w:bookmarkStart w:id="228" w:name="_Toc121200612"/>
      <w:r w:rsidRPr="006F7344">
        <w:t xml:space="preserve">Blasphemy Law, </w:t>
      </w:r>
      <w:r w:rsidR="00D9640F" w:rsidRPr="006F7344">
        <w:t xml:space="preserve">the cross cutting between </w:t>
      </w:r>
      <w:proofErr w:type="spellStart"/>
      <w:r w:rsidR="00D9640F" w:rsidRPr="006F7344">
        <w:t>FoE</w:t>
      </w:r>
      <w:proofErr w:type="spellEnd"/>
      <w:r w:rsidR="00D9640F" w:rsidRPr="006F7344">
        <w:t xml:space="preserve"> and FORB</w:t>
      </w:r>
      <w:bookmarkEnd w:id="228"/>
    </w:p>
    <w:p w14:paraId="364F7B79" w14:textId="2CA5CB5A" w:rsidR="00D9640F" w:rsidRPr="006F7344" w:rsidRDefault="00D9640F" w:rsidP="00284E26">
      <w:pPr>
        <w:pStyle w:val="ParagraphafSubheader"/>
      </w:pPr>
      <w:r w:rsidRPr="006F7344">
        <w:t>H</w:t>
      </w:r>
      <w:r w:rsidR="0076115D" w:rsidRPr="006F7344">
        <w:t xml:space="preserve">ow the </w:t>
      </w:r>
      <w:proofErr w:type="spellStart"/>
      <w:r w:rsidR="0076115D" w:rsidRPr="006F7344">
        <w:t>FoE</w:t>
      </w:r>
      <w:proofErr w:type="spellEnd"/>
      <w:r w:rsidR="0076115D" w:rsidRPr="006F7344">
        <w:t xml:space="preserve">, </w:t>
      </w:r>
      <w:proofErr w:type="spellStart"/>
      <w:r w:rsidR="0076115D" w:rsidRPr="006F7344">
        <w:t>FoRB</w:t>
      </w:r>
      <w:proofErr w:type="spellEnd"/>
      <w:r w:rsidR="0076115D" w:rsidRPr="006F7344">
        <w:t xml:space="preserve"> and the BLs are cross cutting? To answer this question, it needs to understand the concept of BL. The BLs have been used for long times to restrict hate speech, a religious insult against religious artefacts, holy personages, customs, or beliefs (Nash and </w:t>
      </w:r>
      <w:proofErr w:type="spellStart"/>
      <w:r w:rsidR="0076115D" w:rsidRPr="006F7344">
        <w:t>Bakalis</w:t>
      </w:r>
      <w:proofErr w:type="spellEnd"/>
      <w:r w:rsidR="0076115D" w:rsidRPr="006F7344">
        <w:t>, 2007). According to Black Law Dictionary, blasphemy is defined as “</w:t>
      </w:r>
      <w:r w:rsidR="0076115D" w:rsidRPr="006F7344">
        <w:rPr>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0076115D" w:rsidRPr="006F7344">
        <w:t>.”</w:t>
      </w:r>
      <w:r w:rsidR="0076115D" w:rsidRPr="006F7344">
        <w:rPr>
          <w:sz w:val="20"/>
          <w:szCs w:val="20"/>
        </w:rPr>
        <w:t xml:space="preserve"> </w:t>
      </w:r>
      <w:r w:rsidR="0076115D" w:rsidRPr="006F7344">
        <w:t>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w:t>
      </w:r>
      <w:r w:rsidRPr="006F7344">
        <w:t xml:space="preserve"> country that need to be protected. In general, blasphemy is interpreted as an act of dishonour for God, the scared things or </w:t>
      </w:r>
      <w:r w:rsidRPr="006F7344">
        <w:lastRenderedPageBreak/>
        <w:t xml:space="preserve">tainted the purity of religions. With this interpretation, the BL may </w:t>
      </w:r>
      <w:r w:rsidR="00804A0E" w:rsidRPr="006F7344">
        <w:t>violate</w:t>
      </w:r>
      <w:r w:rsidRPr="006F7344">
        <w:t xml:space="preserve"> the </w:t>
      </w:r>
      <w:proofErr w:type="spellStart"/>
      <w:r w:rsidRPr="006F7344">
        <w:t>FoRB</w:t>
      </w:r>
      <w:proofErr w:type="spellEnd"/>
      <w:r w:rsidRPr="006F7344">
        <w:t xml:space="preserve"> under Article 18 since its only focus on protecting the main religions of the state concern. For instance, in the case of Ahmadiyya, the Indonesia government used the Law No. 1/PNPS/ 1965 (the BL of Indonesia) to </w:t>
      </w:r>
      <w:r w:rsidR="00804A0E" w:rsidRPr="006F7344">
        <w:t>prosecute</w:t>
      </w:r>
      <w:r w:rsidRPr="006F7344">
        <w:t xml:space="preserve"> the leader of Ahmadiyya and banned the Ahmadiyya to share their teaching because the court found that Ahmadiyya was considered as deviant of Islamic majority that protected under the BL (</w:t>
      </w:r>
      <w:proofErr w:type="spellStart"/>
      <w:r w:rsidRPr="006F7344">
        <w:t>Colbran</w:t>
      </w:r>
      <w:proofErr w:type="spellEnd"/>
      <w:r w:rsidRPr="006F7344">
        <w:t xml:space="preserve">, 2010). In this sense, the BL is not only </w:t>
      </w:r>
      <w:r w:rsidR="00804A0E" w:rsidRPr="006F7344">
        <w:t>limiting</w:t>
      </w:r>
      <w:r w:rsidRPr="006F7344">
        <w:t xml:space="preserve"> the right of Ahmadiyya to express their religious teaching but also violate the right of Ahmadiyya followers to have and practice their own religion that differ from the Islamic majority. </w:t>
      </w:r>
    </w:p>
    <w:p w14:paraId="22409C56" w14:textId="7D1E6ACF" w:rsidR="00D9640F" w:rsidRPr="006F7344" w:rsidRDefault="00D9640F" w:rsidP="00284E26">
      <w:pPr>
        <w:pStyle w:val="ParagraphNormal"/>
      </w:pPr>
      <w:r w:rsidRPr="006F7344">
        <w:t xml:space="preserve">Second, the BL limit the right of person who are belong to minority groups of religion to express their religious teachings. </w:t>
      </w:r>
      <w:proofErr w:type="spellStart"/>
      <w:r w:rsidRPr="006F7344">
        <w:t>FoRB</w:t>
      </w:r>
      <w:proofErr w:type="spellEnd"/>
      <w:r w:rsidRPr="006F7344">
        <w:t xml:space="preserve"> can </w:t>
      </w:r>
      <w:r w:rsidR="00804A0E" w:rsidRPr="006F7344">
        <w:t>divide</w:t>
      </w:r>
      <w:r w:rsidRPr="006F7344">
        <w:t xml:space="preserve"> into </w:t>
      </w:r>
      <w:r w:rsidRPr="006F7344">
        <w:rPr>
          <w:i/>
        </w:rPr>
        <w:t>forum-</w:t>
      </w:r>
      <w:proofErr w:type="spellStart"/>
      <w:r w:rsidRPr="006F7344">
        <w:rPr>
          <w:i/>
        </w:rPr>
        <w:t>internum</w:t>
      </w:r>
      <w:proofErr w:type="spellEnd"/>
      <w:r w:rsidRPr="006F7344">
        <w:t xml:space="preserve"> and </w:t>
      </w:r>
      <w:r w:rsidRPr="006F7344">
        <w:rPr>
          <w:i/>
        </w:rPr>
        <w:t>forum-</w:t>
      </w:r>
      <w:proofErr w:type="spellStart"/>
      <w:r w:rsidRPr="006F7344">
        <w:rPr>
          <w:i/>
        </w:rPr>
        <w:t>exterum</w:t>
      </w:r>
      <w:proofErr w:type="spellEnd"/>
      <w:r w:rsidRPr="006F7344">
        <w:t xml:space="preserve">. </w:t>
      </w:r>
      <w:r w:rsidRPr="006F7344">
        <w:rPr>
          <w:i/>
        </w:rPr>
        <w:t>Forum-</w:t>
      </w:r>
      <w:proofErr w:type="spellStart"/>
      <w:r w:rsidRPr="006F7344">
        <w:rPr>
          <w:i/>
        </w:rPr>
        <w:t>internum</w:t>
      </w:r>
      <w:proofErr w:type="spellEnd"/>
      <w:r w:rsidRPr="006F7344">
        <w:t xml:space="preserve"> is non-</w:t>
      </w:r>
      <w:proofErr w:type="spellStart"/>
      <w:r w:rsidRPr="006F7344">
        <w:t>derogable</w:t>
      </w:r>
      <w:proofErr w:type="spellEnd"/>
      <w:r w:rsidRPr="006F7344">
        <w:t xml:space="preserve"> right protected under Art.18 stated above. While </w:t>
      </w:r>
      <w:r w:rsidRPr="006F7344">
        <w:rPr>
          <w:i/>
        </w:rPr>
        <w:t>forum-</w:t>
      </w:r>
      <w:proofErr w:type="spellStart"/>
      <w:r w:rsidRPr="006F7344">
        <w:rPr>
          <w:i/>
        </w:rPr>
        <w:t>exterum</w:t>
      </w:r>
      <w:proofErr w:type="spellEnd"/>
      <w:r w:rsidRPr="006F7344">
        <w:t xml:space="preserve"> means that the right to manifest religion or belief including worship, teaching, observance and could be a subject of such limitation under Art.18 (3). </w:t>
      </w:r>
      <w:r w:rsidRPr="006F7344">
        <w:rPr>
          <w:color w:val="000000"/>
        </w:rPr>
        <w:t xml:space="preserve">According to the GC No. 34, the </w:t>
      </w:r>
      <w:r w:rsidRPr="006F7344">
        <w:rPr>
          <w:i/>
          <w:color w:val="000000"/>
        </w:rPr>
        <w:t>forum-</w:t>
      </w:r>
      <w:proofErr w:type="spellStart"/>
      <w:r w:rsidRPr="006F7344">
        <w:rPr>
          <w:i/>
          <w:color w:val="000000"/>
        </w:rPr>
        <w:t>externum</w:t>
      </w:r>
      <w:proofErr w:type="spellEnd"/>
      <w:r w:rsidRPr="006F7344">
        <w:rPr>
          <w:color w:val="000000"/>
        </w:rPr>
        <w:t xml:space="preserve"> is only permissible to “strictly limited to curtailing incitement to discrimination, hostility or violence”. Although the right to manifest the </w:t>
      </w:r>
      <w:r w:rsidRPr="006F7344">
        <w:rPr>
          <w:i/>
          <w:color w:val="000000"/>
        </w:rPr>
        <w:t>forum-</w:t>
      </w:r>
      <w:proofErr w:type="spellStart"/>
      <w:r w:rsidRPr="006F7344">
        <w:rPr>
          <w:i/>
          <w:color w:val="000000"/>
        </w:rPr>
        <w:t>externum</w:t>
      </w:r>
      <w:proofErr w:type="spellEnd"/>
      <w:r w:rsidRPr="006F7344">
        <w:rPr>
          <w:color w:val="000000"/>
        </w:rPr>
        <w:t xml:space="preserve"> could be limited but the limitation itself is also limited only if the religious expression advocate to discrimination, hostility, or violence. This limitation is explicitly mentioned under Art.20 (3) </w:t>
      </w:r>
      <w:r w:rsidRPr="006F7344">
        <w:t xml:space="preserve">“Any advocacy of national, racial or religious hatred that constitutes incitement to discrimination, hostility or violence shall be prohibited by law”.  </w:t>
      </w:r>
      <w:r w:rsidR="00804A0E" w:rsidRPr="006F7344">
        <w:t>Under</w:t>
      </w:r>
      <w:r w:rsidRPr="006F7344">
        <w:t xml:space="preserve"> Art.20 (3) any advocacy of religious hatred that constitute incitement is prohibited by law, but interestingly Art.4 of the Convention on Elimination All forms of Racial Discrimination (CERD) does not mention “religious hatred” as a form of racial discrimination. </w:t>
      </w:r>
      <w:r w:rsidR="00804A0E" w:rsidRPr="006F7344">
        <w:t>These double standards</w:t>
      </w:r>
      <w:r w:rsidRPr="006F7344">
        <w:t xml:space="preserve"> later become problematic when applied.</w:t>
      </w:r>
    </w:p>
    <w:p w14:paraId="3FD16E26" w14:textId="158B9AAA" w:rsidR="00D9640F" w:rsidRPr="006F7344" w:rsidRDefault="00D9640F" w:rsidP="00284E26">
      <w:pPr>
        <w:pStyle w:val="Quote"/>
        <w:rPr>
          <w:sz w:val="20"/>
          <w:szCs w:val="20"/>
        </w:rPr>
      </w:pPr>
      <w:r w:rsidRPr="006F7344">
        <w:t xml:space="preserve">States shall declare an </w:t>
      </w:r>
      <w:r w:rsidRPr="006F7344">
        <w:rPr>
          <w:b/>
        </w:rPr>
        <w:t>offence punishable by law</w:t>
      </w:r>
      <w:r w:rsidRPr="006F7344">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6F7344">
        <w:t>and</w:t>
      </w:r>
      <w:r w:rsidRPr="006F7344">
        <w:t xml:space="preserve"> the provision of any assistance to racist activities, including the financing thereof”</w:t>
      </w:r>
    </w:p>
    <w:p w14:paraId="607B7A73" w14:textId="5F5F80DD" w:rsidR="00D9640F" w:rsidRPr="006F7344" w:rsidRDefault="00D9640F" w:rsidP="00284E26">
      <w:pPr>
        <w:pStyle w:val="ParagraphNormal"/>
      </w:pPr>
      <w:r w:rsidRPr="006F7344">
        <w:t xml:space="preserve">With this argument, the HRC states that the right to manifest religions or the right to express religions may subject to such limitation under Art.18 (3) or 19 (3), but it does not necessary for the State to criminalize the person who violates both articles </w:t>
      </w:r>
      <w:r w:rsidRPr="006F7344">
        <w:lastRenderedPageBreak/>
        <w:t xml:space="preserve">except the expression falls into Art.20 (3). Considering the principle of proportionality, in most Western countries such as in Canada, according to the Canadian Charter of Rights and Freedom Section 2(b), the violation of the right to </w:t>
      </w:r>
      <w:proofErr w:type="spellStart"/>
      <w:r w:rsidRPr="006F7344">
        <w:t>FoE</w:t>
      </w:r>
      <w:proofErr w:type="spellEnd"/>
      <w:r w:rsidRPr="006F7344">
        <w:t xml:space="preserve"> usually </w:t>
      </w:r>
      <w:r w:rsidR="00804A0E" w:rsidRPr="006F7344">
        <w:t>brings</w:t>
      </w:r>
      <w:r w:rsidRPr="006F7344">
        <w:t xml:space="preserve"> before the civil court rather than to the criminal court. However, under the BL, the proportionality of the sanction is problematic since the breach of BL mostly brought before the criminal court. The research done by </w:t>
      </w:r>
      <w:proofErr w:type="spellStart"/>
      <w:r w:rsidRPr="006F7344">
        <w:t>Pratiwi</w:t>
      </w:r>
      <w:proofErr w:type="spellEnd"/>
      <w:r w:rsidRPr="006F7344">
        <w:t xml:space="preserve"> (2019), the case of BL in Indonesia between 1995 to 2018, from the total of 62 cases, 80 % of the total the perpetrators were punished and put imprison for above six months and only 20 % they were found not guilty (p.27). </w:t>
      </w:r>
    </w:p>
    <w:p w14:paraId="7C157506" w14:textId="4BE006F3" w:rsidR="00D9640F" w:rsidRPr="006F7344" w:rsidRDefault="00D9640F" w:rsidP="00284E26">
      <w:pPr>
        <w:pStyle w:val="ParagraphNormal"/>
      </w:pPr>
      <w:r w:rsidRPr="006F7344">
        <w:t xml:space="preserve">In respect of religion or belief, the person’s expression either </w:t>
      </w:r>
      <w:r w:rsidR="00804A0E" w:rsidRPr="006F7344">
        <w:t>it’s</w:t>
      </w:r>
      <w:r w:rsidRPr="006F7344">
        <w:t xml:space="preserve"> related to the person’s religion or others religion, may subject to such limitation under Art.19 (3). The right to </w:t>
      </w:r>
      <w:proofErr w:type="spellStart"/>
      <w:r w:rsidRPr="006F7344">
        <w:t>FoE</w:t>
      </w:r>
      <w:proofErr w:type="spellEnd"/>
      <w:r w:rsidRPr="006F7344">
        <w:t xml:space="preserve"> goes with it special duties and responsibilities of everyone to respect the rights and reputations of others or to protect the national security, public order, public </w:t>
      </w:r>
      <w:r w:rsidR="00804A0E" w:rsidRPr="006F7344">
        <w:t>health,</w:t>
      </w:r>
      <w:r w:rsidRPr="006F7344">
        <w:t xml:space="preserve"> or morality. People have responsibility to share the truth information. Sharing vague information about a person may destroy his reputation. However, </w:t>
      </w:r>
      <w:r w:rsidRPr="006F7344">
        <w:rPr>
          <w:color w:val="000000"/>
        </w:rPr>
        <w:t xml:space="preserve">the GC No. 10 Paragraph 3 of the HRC on Art. 19 of the ICCPR warns that the restrictions of freedom of expression shall not put in jeopardy of the right itself. </w:t>
      </w:r>
      <w:r w:rsidR="00804A0E" w:rsidRPr="006F7344">
        <w:rPr>
          <w:color w:val="000000"/>
        </w:rPr>
        <w:t>Therefore,</w:t>
      </w:r>
      <w:r w:rsidRPr="006F7344">
        <w:rPr>
          <w:color w:val="000000"/>
        </w:rPr>
        <w:t xml:space="preserve"> the over limitation of such rights or the limitation that goes beyond Article 19 is the violation of the right itself. According to </w:t>
      </w:r>
      <w:proofErr w:type="spellStart"/>
      <w:r w:rsidRPr="006F7344">
        <w:rPr>
          <w:color w:val="000000"/>
        </w:rPr>
        <w:t>Fiss</w:t>
      </w:r>
      <w:proofErr w:type="spellEnd"/>
      <w:r w:rsidRPr="006F7344">
        <w:rPr>
          <w:color w:val="000000"/>
        </w:rPr>
        <w:t xml:space="preserve"> and Kestenbaum (2017), based on the research done in 71 countries, the use of BLs </w:t>
      </w:r>
      <w:r w:rsidR="00804A0E" w:rsidRPr="006F7344">
        <w:rPr>
          <w:color w:val="000000"/>
        </w:rPr>
        <w:t>tends</w:t>
      </w:r>
      <w:r w:rsidRPr="006F7344">
        <w:rPr>
          <w:color w:val="000000"/>
        </w:rPr>
        <w:t xml:space="preserve"> to over </w:t>
      </w:r>
      <w:r w:rsidR="00804A0E" w:rsidRPr="006F7344">
        <w:rPr>
          <w:color w:val="000000"/>
        </w:rPr>
        <w:t>limit</w:t>
      </w:r>
      <w:r w:rsidRPr="006F7344">
        <w:rPr>
          <w:color w:val="000000"/>
        </w:rPr>
        <w:t xml:space="preserve"> the right to </w:t>
      </w:r>
      <w:proofErr w:type="spellStart"/>
      <w:r w:rsidRPr="006F7344">
        <w:rPr>
          <w:color w:val="000000"/>
        </w:rPr>
        <w:t>FoE</w:t>
      </w:r>
      <w:proofErr w:type="spellEnd"/>
      <w:r w:rsidRPr="006F7344">
        <w:rPr>
          <w:color w:val="000000"/>
        </w:rPr>
        <w:t>. This trend shows that the BLs have the lower standard of limitation since they only focus on protecting religious orthodox teachings or symbols or feelings of others</w:t>
      </w:r>
      <w:r w:rsidRPr="006F7344">
        <w:t xml:space="preserve">. </w:t>
      </w:r>
      <w:r w:rsidR="00804A0E" w:rsidRPr="006F7344">
        <w:t>But</w:t>
      </w:r>
      <w:r w:rsidRPr="006F7344">
        <w:t xml:space="preserve"> the question is whether or not such expression violate Art. 19?  The United Nations (UN) Special Rapporteur on Freedom of Religions or Beliefs and the UN Special Rapporteur on Contemporary forms of racism, racial discrimination, xenophobia and related intolerance, A/</w:t>
      </w:r>
      <w:proofErr w:type="spellStart"/>
      <w:r w:rsidRPr="006F7344">
        <w:t>HrC</w:t>
      </w:r>
      <w:proofErr w:type="spellEnd"/>
      <w:r w:rsidRPr="006F7344">
        <w:t xml:space="preserve">/2/3, 20 September 2006, para 37 states that “the expression defame other religions may hurt feelings of </w:t>
      </w:r>
      <w:r w:rsidR="00804A0E" w:rsidRPr="006F7344">
        <w:t>others,</w:t>
      </w:r>
      <w:r w:rsidRPr="006F7344">
        <w:t xml:space="preserve"> but it </w:t>
      </w:r>
      <w:r w:rsidRPr="006F7344">
        <w:rPr>
          <w:color w:val="000000"/>
        </w:rPr>
        <w:t xml:space="preserve">does not directly result in a violation of their rights to freedom of religion”. This general comment emphasize what </w:t>
      </w:r>
      <w:proofErr w:type="spellStart"/>
      <w:r w:rsidRPr="006F7344">
        <w:rPr>
          <w:color w:val="000000"/>
        </w:rPr>
        <w:t>Temperman</w:t>
      </w:r>
      <w:proofErr w:type="spellEnd"/>
      <w:r w:rsidRPr="006F7344">
        <w:rPr>
          <w:color w:val="000000"/>
        </w:rPr>
        <w:t xml:space="preserve"> (2011) argues that every one’s right of expression is human rights and protected by Art. 19, but the right not to be hurt or not to be insult is not protected under the ICCPR. </w:t>
      </w:r>
    </w:p>
    <w:p w14:paraId="5E3772EB" w14:textId="5DBD5272" w:rsidR="00D9640F" w:rsidRPr="006F7344" w:rsidRDefault="00D9640F" w:rsidP="00284E26">
      <w:pPr>
        <w:pStyle w:val="ParagraphNormal"/>
      </w:pPr>
      <w:r w:rsidRPr="006F7344">
        <w:lastRenderedPageBreak/>
        <w:t xml:space="preserve">In sum, the enforcement of BLs </w:t>
      </w:r>
      <w:r w:rsidR="00804A0E" w:rsidRPr="006F7344">
        <w:t>intersects</w:t>
      </w:r>
      <w:r w:rsidRPr="006F7344">
        <w:t xml:space="preserve"> with and mostly violate the right to </w:t>
      </w:r>
      <w:proofErr w:type="spellStart"/>
      <w:r w:rsidRPr="006F7344">
        <w:t>FoRB</w:t>
      </w:r>
      <w:proofErr w:type="spellEnd"/>
      <w:r w:rsidRPr="006F7344">
        <w:t xml:space="preserve"> and </w:t>
      </w:r>
      <w:proofErr w:type="spellStart"/>
      <w:r w:rsidRPr="006F7344">
        <w:t>FoE</w:t>
      </w:r>
      <w:proofErr w:type="spellEnd"/>
      <w:r w:rsidRPr="006F7344">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284E26" w:rsidRDefault="00D9640F" w:rsidP="00284E26">
      <w:pPr>
        <w:pStyle w:val="Heading2"/>
        <w:rPr>
          <w:szCs w:val="24"/>
          <w:cs/>
        </w:rPr>
      </w:pPr>
      <w:bookmarkStart w:id="229" w:name="_Toc121200613"/>
      <w:r w:rsidRPr="00284E26">
        <w:t>Understanding Law Reform</w:t>
      </w:r>
      <w:bookmarkEnd w:id="229"/>
    </w:p>
    <w:p w14:paraId="341EC278" w14:textId="44341C7D" w:rsidR="00ED0B0E" w:rsidRPr="006F7344" w:rsidRDefault="00AC0410" w:rsidP="00284E26">
      <w:pPr>
        <w:pStyle w:val="Heading3"/>
      </w:pPr>
      <w:bookmarkStart w:id="230" w:name="_Toc121200614"/>
      <w:r w:rsidRPr="006F7344">
        <w:t xml:space="preserve">Public </w:t>
      </w:r>
      <w:r w:rsidR="00C02B67" w:rsidRPr="006F7344">
        <w:t>Division</w:t>
      </w:r>
      <w:r w:rsidR="00ED0B0E" w:rsidRPr="006F7344">
        <w:t xml:space="preserve"> between amending and abolishing the law</w:t>
      </w:r>
      <w:bookmarkEnd w:id="230"/>
    </w:p>
    <w:p w14:paraId="5BBE58CF" w14:textId="6F299855" w:rsidR="0076115D" w:rsidRPr="009B2D0B" w:rsidRDefault="0076115D" w:rsidP="009B2D0B">
      <w:pPr>
        <w:pStyle w:val="ParagraphafSubheader"/>
      </w:pPr>
      <w:r w:rsidRPr="006F7344">
        <w:t xml:space="preserve">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w:t>
      </w:r>
      <w:proofErr w:type="spellStart"/>
      <w:r w:rsidRPr="006F7344">
        <w:t>Ahok</w:t>
      </w:r>
      <w:proofErr w:type="spellEnd"/>
      <w:r w:rsidRPr="006F7344">
        <w:t xml:space="preserve">, </w:t>
      </w:r>
      <w:proofErr w:type="spellStart"/>
      <w:r w:rsidRPr="006F7344">
        <w:t>Meiliana</w:t>
      </w:r>
      <w:proofErr w:type="spellEnd"/>
      <w:r w:rsidRPr="006F7344">
        <w:t xml:space="preserve">, Ahmadiyya followers and </w:t>
      </w:r>
      <w:proofErr w:type="spellStart"/>
      <w:r w:rsidRPr="006F7344">
        <w:t>Gafatar</w:t>
      </w:r>
      <w:proofErr w:type="spellEnd"/>
      <w:r w:rsidRPr="006F7344">
        <w:t xml:space="preserve"> are just a few examples of violations of the right to freedom of religion that have occurred in Indonesia in the past decade. However, another group, </w:t>
      </w:r>
      <w:proofErr w:type="spellStart"/>
      <w:r w:rsidRPr="006F7344">
        <w:t>hardline</w:t>
      </w:r>
      <w:proofErr w:type="spellEnd"/>
      <w:r w:rsidRPr="006F7344">
        <w:t xml:space="preserv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7CA55F42" w14:textId="4EB17143" w:rsidR="009B2D0B" w:rsidRDefault="009B2D0B" w:rsidP="009B2D0B">
      <w:pPr>
        <w:pStyle w:val="Caption"/>
        <w:keepNext/>
      </w:pPr>
      <w:r>
        <w:t xml:space="preserve">Table </w:t>
      </w:r>
      <w:r>
        <w:fldChar w:fldCharType="begin"/>
      </w:r>
      <w:r>
        <w:instrText xml:space="preserve"> SEQ Table \* ARABIC </w:instrText>
      </w:r>
      <w:r>
        <w:fldChar w:fldCharType="separate"/>
      </w:r>
      <w:r>
        <w:rPr>
          <w:noProof/>
        </w:rPr>
        <w:t>15</w:t>
      </w:r>
      <w:r>
        <w:fldChar w:fldCharType="end"/>
      </w:r>
      <w:r>
        <w:t>. Matrix of reasons from religious group position and government</w:t>
      </w:r>
    </w:p>
    <w:tbl>
      <w:tblPr>
        <w:tblStyle w:val="TableGrid"/>
        <w:tblW w:w="8365" w:type="dxa"/>
        <w:tblLook w:val="04A0" w:firstRow="1" w:lastRow="0" w:firstColumn="1" w:lastColumn="0" w:noHBand="0" w:noVBand="1"/>
      </w:tblPr>
      <w:tblGrid>
        <w:gridCol w:w="1129"/>
        <w:gridCol w:w="2127"/>
        <w:gridCol w:w="2409"/>
        <w:gridCol w:w="2700"/>
      </w:tblGrid>
      <w:tr w:rsidR="00570D6C" w:rsidRPr="006F7344" w14:paraId="4F3A9DE9" w14:textId="77777777" w:rsidTr="00804A0E">
        <w:tc>
          <w:tcPr>
            <w:tcW w:w="1129" w:type="dxa"/>
          </w:tcPr>
          <w:p w14:paraId="79EFF57A" w14:textId="77777777" w:rsidR="00570D6C" w:rsidRPr="006F7344" w:rsidRDefault="00570D6C" w:rsidP="00453263">
            <w:pPr>
              <w:spacing w:line="360" w:lineRule="auto"/>
              <w:jc w:val="both"/>
              <w:rPr>
                <w:sz w:val="20"/>
                <w:szCs w:val="20"/>
              </w:rPr>
            </w:pPr>
            <w:r w:rsidRPr="006F7344">
              <w:rPr>
                <w:sz w:val="20"/>
                <w:szCs w:val="20"/>
              </w:rPr>
              <w:t>Reasons</w:t>
            </w:r>
          </w:p>
        </w:tc>
        <w:tc>
          <w:tcPr>
            <w:tcW w:w="2127" w:type="dxa"/>
          </w:tcPr>
          <w:p w14:paraId="05A93179" w14:textId="77777777" w:rsidR="00570D6C" w:rsidRPr="006F7344" w:rsidRDefault="00570D6C" w:rsidP="00453263">
            <w:pPr>
              <w:spacing w:line="360" w:lineRule="auto"/>
              <w:jc w:val="both"/>
              <w:rPr>
                <w:sz w:val="20"/>
                <w:szCs w:val="20"/>
              </w:rPr>
            </w:pPr>
            <w:proofErr w:type="spellStart"/>
            <w:r w:rsidRPr="006F7344">
              <w:rPr>
                <w:sz w:val="20"/>
                <w:szCs w:val="20"/>
              </w:rPr>
              <w:t>Hardline</w:t>
            </w:r>
            <w:proofErr w:type="spellEnd"/>
            <w:r w:rsidRPr="006F7344">
              <w:rPr>
                <w:sz w:val="20"/>
                <w:szCs w:val="20"/>
              </w:rPr>
              <w:t xml:space="preserve"> Islamic Groups supported by MUI</w:t>
            </w:r>
          </w:p>
        </w:tc>
        <w:tc>
          <w:tcPr>
            <w:tcW w:w="2409" w:type="dxa"/>
          </w:tcPr>
          <w:p w14:paraId="46DBB504" w14:textId="77777777" w:rsidR="00570D6C" w:rsidRPr="006F7344" w:rsidRDefault="00570D6C" w:rsidP="00453263">
            <w:pPr>
              <w:spacing w:line="360" w:lineRule="auto"/>
              <w:jc w:val="both"/>
              <w:rPr>
                <w:sz w:val="20"/>
                <w:szCs w:val="20"/>
              </w:rPr>
            </w:pPr>
            <w:r w:rsidRPr="006F7344">
              <w:rPr>
                <w:sz w:val="20"/>
                <w:szCs w:val="20"/>
              </w:rPr>
              <w:t>The Government of Indonesia</w:t>
            </w:r>
          </w:p>
        </w:tc>
        <w:tc>
          <w:tcPr>
            <w:tcW w:w="2700" w:type="dxa"/>
          </w:tcPr>
          <w:p w14:paraId="75BC2DEC" w14:textId="3E794DC7" w:rsidR="00570D6C" w:rsidRPr="006F7344" w:rsidRDefault="00570D6C" w:rsidP="00453263">
            <w:pPr>
              <w:spacing w:line="360" w:lineRule="auto"/>
              <w:jc w:val="both"/>
              <w:rPr>
                <w:sz w:val="20"/>
                <w:szCs w:val="20"/>
              </w:rPr>
            </w:pPr>
            <w:r w:rsidRPr="006F7344">
              <w:rPr>
                <w:sz w:val="20"/>
                <w:szCs w:val="20"/>
              </w:rPr>
              <w:t xml:space="preserve">Moderate Islamic Groups </w:t>
            </w:r>
            <w:r w:rsidR="009B2D0B" w:rsidRPr="006F7344">
              <w:rPr>
                <w:sz w:val="20"/>
                <w:szCs w:val="20"/>
              </w:rPr>
              <w:t>Supported</w:t>
            </w:r>
            <w:r w:rsidRPr="006F7344">
              <w:rPr>
                <w:sz w:val="20"/>
                <w:szCs w:val="20"/>
              </w:rPr>
              <w:t xml:space="preserve"> by HR NGO and other groups of religions</w:t>
            </w:r>
          </w:p>
        </w:tc>
      </w:tr>
      <w:tr w:rsidR="00570D6C" w:rsidRPr="006F7344" w14:paraId="2D651DD0" w14:textId="77777777" w:rsidTr="00804A0E">
        <w:tc>
          <w:tcPr>
            <w:tcW w:w="1129" w:type="dxa"/>
          </w:tcPr>
          <w:p w14:paraId="16C8D222" w14:textId="77777777" w:rsidR="00570D6C" w:rsidRPr="006F7344" w:rsidRDefault="00570D6C" w:rsidP="00453263">
            <w:pPr>
              <w:spacing w:line="360" w:lineRule="auto"/>
              <w:rPr>
                <w:sz w:val="20"/>
                <w:szCs w:val="20"/>
              </w:rPr>
            </w:pPr>
            <w:r w:rsidRPr="006F7344">
              <w:rPr>
                <w:sz w:val="20"/>
                <w:szCs w:val="20"/>
              </w:rPr>
              <w:t>Main idea</w:t>
            </w:r>
          </w:p>
        </w:tc>
        <w:tc>
          <w:tcPr>
            <w:tcW w:w="2127" w:type="dxa"/>
          </w:tcPr>
          <w:p w14:paraId="313217B4" w14:textId="77777777" w:rsidR="00570D6C" w:rsidRPr="006F7344" w:rsidRDefault="00570D6C" w:rsidP="00453263">
            <w:pPr>
              <w:spacing w:line="360" w:lineRule="auto"/>
              <w:rPr>
                <w:sz w:val="20"/>
                <w:szCs w:val="20"/>
              </w:rPr>
            </w:pPr>
            <w:r w:rsidRPr="006F7344">
              <w:rPr>
                <w:sz w:val="20"/>
                <w:szCs w:val="20"/>
              </w:rPr>
              <w:t>Maintain the Blasphemy Law</w:t>
            </w:r>
          </w:p>
        </w:tc>
        <w:tc>
          <w:tcPr>
            <w:tcW w:w="2409" w:type="dxa"/>
          </w:tcPr>
          <w:p w14:paraId="69C41474" w14:textId="77777777" w:rsidR="00570D6C" w:rsidRPr="006F7344" w:rsidRDefault="00570D6C" w:rsidP="00453263">
            <w:pPr>
              <w:spacing w:line="360" w:lineRule="auto"/>
              <w:rPr>
                <w:sz w:val="20"/>
                <w:szCs w:val="20"/>
              </w:rPr>
            </w:pPr>
            <w:r w:rsidRPr="006F7344">
              <w:rPr>
                <w:sz w:val="20"/>
                <w:szCs w:val="20"/>
              </w:rPr>
              <w:t>Maintain the law until it is amended.</w:t>
            </w:r>
          </w:p>
        </w:tc>
        <w:tc>
          <w:tcPr>
            <w:tcW w:w="2700" w:type="dxa"/>
          </w:tcPr>
          <w:p w14:paraId="22518B98" w14:textId="77777777" w:rsidR="00570D6C" w:rsidRPr="006F7344" w:rsidRDefault="00570D6C" w:rsidP="00453263">
            <w:pPr>
              <w:spacing w:line="360" w:lineRule="auto"/>
              <w:rPr>
                <w:sz w:val="20"/>
                <w:szCs w:val="20"/>
              </w:rPr>
            </w:pPr>
            <w:r w:rsidRPr="006F7344">
              <w:rPr>
                <w:sz w:val="20"/>
                <w:szCs w:val="20"/>
              </w:rPr>
              <w:t>Abolish the Blasphemy Law</w:t>
            </w:r>
          </w:p>
        </w:tc>
      </w:tr>
      <w:tr w:rsidR="00570D6C" w:rsidRPr="006F7344" w14:paraId="44C18F84" w14:textId="77777777" w:rsidTr="00804A0E">
        <w:tc>
          <w:tcPr>
            <w:tcW w:w="1129" w:type="dxa"/>
          </w:tcPr>
          <w:p w14:paraId="1B357501" w14:textId="77777777" w:rsidR="00570D6C" w:rsidRPr="006F7344" w:rsidRDefault="00570D6C" w:rsidP="00453263">
            <w:pPr>
              <w:spacing w:line="360" w:lineRule="auto"/>
              <w:jc w:val="both"/>
              <w:rPr>
                <w:sz w:val="20"/>
                <w:szCs w:val="20"/>
              </w:rPr>
            </w:pPr>
            <w:r w:rsidRPr="006F7344">
              <w:rPr>
                <w:sz w:val="20"/>
                <w:szCs w:val="20"/>
              </w:rPr>
              <w:t>Historical reasons</w:t>
            </w:r>
          </w:p>
        </w:tc>
        <w:tc>
          <w:tcPr>
            <w:tcW w:w="2127" w:type="dxa"/>
          </w:tcPr>
          <w:p w14:paraId="6CD662EE" w14:textId="77777777" w:rsidR="00570D6C" w:rsidRPr="006F7344" w:rsidRDefault="00570D6C" w:rsidP="00453263">
            <w:pPr>
              <w:spacing w:line="360" w:lineRule="auto"/>
              <w:jc w:val="both"/>
              <w:rPr>
                <w:sz w:val="20"/>
                <w:szCs w:val="20"/>
              </w:rPr>
            </w:pPr>
            <w:r w:rsidRPr="006F7344">
              <w:rPr>
                <w:sz w:val="20"/>
                <w:szCs w:val="20"/>
              </w:rPr>
              <w:t xml:space="preserve">The blasphemy law needs to be maintained so that the violence against Muslims that </w:t>
            </w:r>
            <w:r w:rsidRPr="006F7344">
              <w:rPr>
                <w:sz w:val="20"/>
                <w:szCs w:val="20"/>
              </w:rPr>
              <w:lastRenderedPageBreak/>
              <w:t>has occurred in the past is not repeated.</w:t>
            </w:r>
          </w:p>
        </w:tc>
        <w:tc>
          <w:tcPr>
            <w:tcW w:w="2409" w:type="dxa"/>
          </w:tcPr>
          <w:p w14:paraId="779E2DCF" w14:textId="77777777" w:rsidR="00570D6C" w:rsidRPr="006F7344" w:rsidRDefault="00570D6C" w:rsidP="00453263">
            <w:pPr>
              <w:spacing w:line="360" w:lineRule="auto"/>
              <w:jc w:val="both"/>
              <w:rPr>
                <w:sz w:val="20"/>
                <w:szCs w:val="20"/>
              </w:rPr>
            </w:pPr>
            <w:r w:rsidRPr="006F7344">
              <w:rPr>
                <w:sz w:val="20"/>
                <w:szCs w:val="20"/>
              </w:rPr>
              <w:lastRenderedPageBreak/>
              <w:t xml:space="preserve">The abolition of the blasphemy law will create a legal vacuum and it is feared that if blasphemy occurs, it </w:t>
            </w:r>
            <w:r w:rsidRPr="006F7344">
              <w:rPr>
                <w:sz w:val="20"/>
                <w:szCs w:val="20"/>
              </w:rPr>
              <w:lastRenderedPageBreak/>
              <w:t xml:space="preserve">will cause greater horizontal conflict if this law is revoked even though the replacement for the blasphemy law does not yet exist. </w:t>
            </w:r>
            <w:proofErr w:type="spellStart"/>
            <w:r w:rsidRPr="006F7344">
              <w:rPr>
                <w:sz w:val="20"/>
                <w:szCs w:val="20"/>
              </w:rPr>
              <w:t>Lawmaking</w:t>
            </w:r>
            <w:proofErr w:type="spellEnd"/>
            <w:r w:rsidRPr="006F7344">
              <w:rPr>
                <w:sz w:val="20"/>
                <w:szCs w:val="20"/>
              </w:rPr>
              <w:t xml:space="preserve"> is the domain of the legislature, not the Constitutional Court.</w:t>
            </w:r>
          </w:p>
        </w:tc>
        <w:tc>
          <w:tcPr>
            <w:tcW w:w="2700" w:type="dxa"/>
          </w:tcPr>
          <w:p w14:paraId="0A504707" w14:textId="77777777" w:rsidR="00570D6C" w:rsidRPr="006F7344" w:rsidRDefault="00570D6C" w:rsidP="00453263">
            <w:pPr>
              <w:spacing w:line="360" w:lineRule="auto"/>
              <w:jc w:val="both"/>
              <w:rPr>
                <w:sz w:val="20"/>
                <w:szCs w:val="20"/>
              </w:rPr>
            </w:pPr>
            <w:r w:rsidRPr="006F7344">
              <w:rPr>
                <w:sz w:val="20"/>
                <w:szCs w:val="20"/>
              </w:rPr>
              <w:lastRenderedPageBreak/>
              <w:t>Blasphemy laws in the past were made only for emergencies, which no longer exist today.</w:t>
            </w:r>
          </w:p>
        </w:tc>
      </w:tr>
      <w:tr w:rsidR="00570D6C" w:rsidRPr="006F7344" w14:paraId="60FF0318" w14:textId="77777777" w:rsidTr="00804A0E">
        <w:tc>
          <w:tcPr>
            <w:tcW w:w="1129" w:type="dxa"/>
          </w:tcPr>
          <w:p w14:paraId="50AB88BA" w14:textId="77777777" w:rsidR="00570D6C" w:rsidRPr="006F7344" w:rsidRDefault="00570D6C" w:rsidP="00453263">
            <w:pPr>
              <w:spacing w:line="360" w:lineRule="auto"/>
              <w:jc w:val="both"/>
              <w:rPr>
                <w:sz w:val="20"/>
                <w:szCs w:val="20"/>
              </w:rPr>
            </w:pPr>
            <w:r w:rsidRPr="006F7344">
              <w:rPr>
                <w:sz w:val="20"/>
                <w:szCs w:val="20"/>
              </w:rPr>
              <w:t>Philosophical &amp; legal reasons</w:t>
            </w:r>
          </w:p>
        </w:tc>
        <w:tc>
          <w:tcPr>
            <w:tcW w:w="2127" w:type="dxa"/>
          </w:tcPr>
          <w:p w14:paraId="5FA9363D" w14:textId="3249C65C" w:rsidR="00570D6C" w:rsidRPr="006F7344" w:rsidRDefault="00570D6C" w:rsidP="00453263">
            <w:pPr>
              <w:spacing w:line="360" w:lineRule="auto"/>
              <w:jc w:val="both"/>
              <w:rPr>
                <w:sz w:val="20"/>
                <w:szCs w:val="20"/>
              </w:rPr>
            </w:pPr>
            <w:r w:rsidRPr="006F7344">
              <w:rPr>
                <w:sz w:val="20"/>
                <w:szCs w:val="20"/>
              </w:rPr>
              <w:t>Abolishment of Blasphemy Law is incompatible with the Godly Nationalism</w:t>
            </w:r>
            <w:r w:rsidR="0076115D" w:rsidRPr="006F7344">
              <w:rPr>
                <w:sz w:val="20"/>
                <w:szCs w:val="20"/>
              </w:rPr>
              <w:t xml:space="preserve"> and </w:t>
            </w:r>
            <w:proofErr w:type="spellStart"/>
            <w:r w:rsidR="0076115D" w:rsidRPr="006F7344">
              <w:rPr>
                <w:sz w:val="20"/>
                <w:szCs w:val="20"/>
              </w:rPr>
              <w:t>promot</w:t>
            </w:r>
            <w:proofErr w:type="spellEnd"/>
            <w:r w:rsidR="0076115D" w:rsidRPr="006F7344">
              <w:rPr>
                <w:sz w:val="20"/>
                <w:szCs w:val="20"/>
              </w:rPr>
              <w:t xml:space="preserve"> Islamophobia.</w:t>
            </w:r>
          </w:p>
        </w:tc>
        <w:tc>
          <w:tcPr>
            <w:tcW w:w="2409" w:type="dxa"/>
          </w:tcPr>
          <w:p w14:paraId="7992A6DC" w14:textId="77777777" w:rsidR="00570D6C" w:rsidRPr="006F7344" w:rsidRDefault="00570D6C" w:rsidP="00453263">
            <w:pPr>
              <w:spacing w:line="360" w:lineRule="auto"/>
              <w:jc w:val="both"/>
              <w:rPr>
                <w:sz w:val="20"/>
                <w:szCs w:val="20"/>
              </w:rPr>
            </w:pPr>
            <w:r w:rsidRPr="006F7344">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6F7344" w:rsidRDefault="00570D6C" w:rsidP="00453263">
            <w:pPr>
              <w:spacing w:line="360" w:lineRule="auto"/>
              <w:jc w:val="both"/>
              <w:rPr>
                <w:sz w:val="20"/>
                <w:szCs w:val="20"/>
              </w:rPr>
            </w:pPr>
            <w:r w:rsidRPr="006F7344">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6F7344" w14:paraId="5D622E29" w14:textId="77777777" w:rsidTr="00804A0E">
        <w:tc>
          <w:tcPr>
            <w:tcW w:w="1129" w:type="dxa"/>
          </w:tcPr>
          <w:p w14:paraId="322694E0" w14:textId="77777777" w:rsidR="00570D6C" w:rsidRPr="006F7344" w:rsidRDefault="00570D6C" w:rsidP="00453263">
            <w:pPr>
              <w:spacing w:line="360" w:lineRule="auto"/>
              <w:jc w:val="both"/>
              <w:rPr>
                <w:sz w:val="20"/>
                <w:szCs w:val="20"/>
              </w:rPr>
            </w:pPr>
            <w:r w:rsidRPr="006F7344">
              <w:rPr>
                <w:sz w:val="20"/>
                <w:szCs w:val="20"/>
              </w:rPr>
              <w:t>Empirical Reasons</w:t>
            </w:r>
          </w:p>
        </w:tc>
        <w:tc>
          <w:tcPr>
            <w:tcW w:w="2127" w:type="dxa"/>
          </w:tcPr>
          <w:p w14:paraId="0D2A1119" w14:textId="77777777" w:rsidR="00570D6C" w:rsidRPr="006F7344" w:rsidRDefault="00570D6C" w:rsidP="00453263">
            <w:pPr>
              <w:spacing w:line="360" w:lineRule="auto"/>
              <w:jc w:val="both"/>
              <w:rPr>
                <w:sz w:val="20"/>
                <w:szCs w:val="20"/>
              </w:rPr>
            </w:pPr>
            <w:r w:rsidRPr="006F7344">
              <w:rPr>
                <w:sz w:val="20"/>
                <w:szCs w:val="20"/>
              </w:rPr>
              <w:t>In Indonesia, new sects have sprung up whose teachings are contrary to the religions practiced in Indonesia so that they are not in line with the religion of Indonesia.</w:t>
            </w:r>
          </w:p>
        </w:tc>
        <w:tc>
          <w:tcPr>
            <w:tcW w:w="2409" w:type="dxa"/>
          </w:tcPr>
          <w:p w14:paraId="21DE96A5" w14:textId="77777777" w:rsidR="00570D6C" w:rsidRPr="006F7344" w:rsidRDefault="00570D6C" w:rsidP="00453263">
            <w:pPr>
              <w:spacing w:line="360" w:lineRule="auto"/>
              <w:jc w:val="both"/>
              <w:rPr>
                <w:sz w:val="20"/>
                <w:szCs w:val="20"/>
              </w:rPr>
            </w:pPr>
            <w:r w:rsidRPr="006F7344">
              <w:rPr>
                <w:sz w:val="20"/>
                <w:szCs w:val="20"/>
              </w:rPr>
              <w:t>The enforcement of blasphemy law was successful to prevent the wider horizontal conflict among religious groups.</w:t>
            </w:r>
          </w:p>
        </w:tc>
        <w:tc>
          <w:tcPr>
            <w:tcW w:w="2700" w:type="dxa"/>
          </w:tcPr>
          <w:p w14:paraId="7345F202" w14:textId="77777777" w:rsidR="00570D6C" w:rsidRPr="006F7344" w:rsidRDefault="00570D6C" w:rsidP="00453263">
            <w:pPr>
              <w:spacing w:line="360" w:lineRule="auto"/>
              <w:jc w:val="both"/>
              <w:rPr>
                <w:sz w:val="20"/>
                <w:szCs w:val="20"/>
              </w:rPr>
            </w:pPr>
            <w:r w:rsidRPr="006F7344">
              <w:rPr>
                <w:sz w:val="20"/>
                <w:szCs w:val="20"/>
              </w:rPr>
              <w:t xml:space="preserve">In most blasphemy cases encourages the act of </w:t>
            </w:r>
            <w:r w:rsidRPr="006F7344">
              <w:rPr>
                <w:i/>
                <w:iCs/>
                <w:sz w:val="20"/>
                <w:szCs w:val="20"/>
              </w:rPr>
              <w:t xml:space="preserve">Main Hakim </w:t>
            </w:r>
            <w:proofErr w:type="spellStart"/>
            <w:r w:rsidRPr="006F7344">
              <w:rPr>
                <w:i/>
                <w:iCs/>
                <w:sz w:val="20"/>
                <w:szCs w:val="20"/>
              </w:rPr>
              <w:t>Sendiri</w:t>
            </w:r>
            <w:proofErr w:type="spellEnd"/>
            <w:r w:rsidRPr="006F7344">
              <w:rPr>
                <w:sz w:val="20"/>
                <w:szCs w:val="20"/>
              </w:rPr>
              <w:t xml:space="preserve"> that cause recurrent conflicts among religious groups.</w:t>
            </w:r>
          </w:p>
        </w:tc>
      </w:tr>
    </w:tbl>
    <w:p w14:paraId="7E69A9A8" w14:textId="2CD9F774" w:rsidR="00570D6C" w:rsidRPr="006F7344" w:rsidRDefault="00570D6C" w:rsidP="008D1523">
      <w:pPr>
        <w:spacing w:line="360" w:lineRule="auto"/>
        <w:jc w:val="both"/>
      </w:pPr>
    </w:p>
    <w:p w14:paraId="5A57506B" w14:textId="7A70FE61" w:rsidR="0076115D" w:rsidRPr="006F7344" w:rsidRDefault="0076115D" w:rsidP="009B2D0B">
      <w:pPr>
        <w:pStyle w:val="ParagraphNormal"/>
      </w:pPr>
      <w:proofErr w:type="spellStart"/>
      <w:r w:rsidRPr="006F7344">
        <w:t>Hardline</w:t>
      </w:r>
      <w:proofErr w:type="spellEnd"/>
      <w:r w:rsidRPr="006F7344">
        <w:t xml:space="preserv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t>
      </w:r>
      <w:r w:rsidRPr="006F7344">
        <w:lastRenderedPageBreak/>
        <w:t xml:space="preserve">when he tested the anti-blasphemy law. Secondly, </w:t>
      </w:r>
      <w:r w:rsidR="00804A0E" w:rsidRPr="006F7344">
        <w:t>juridically,</w:t>
      </w:r>
      <w:r w:rsidRPr="006F7344">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"Belief in One God". </w:t>
      </w:r>
      <w:proofErr w:type="spellStart"/>
      <w:r w:rsidRPr="006F7344">
        <w:t>Hardline</w:t>
      </w:r>
      <w:proofErr w:type="spellEnd"/>
      <w:r w:rsidRPr="006F7344">
        <w:t xml:space="preserve"> Islamists understand that the principle of Belief in One God allows the state to prohibit irreligious propaganda and teachings that are considered heretical. This view can at least be found in various MUI fatwas on heretical teachings.</w:t>
      </w:r>
    </w:p>
    <w:p w14:paraId="62B50704" w14:textId="77777777" w:rsidR="0076115D" w:rsidRPr="006F7344" w:rsidRDefault="0076115D" w:rsidP="009B2D0B">
      <w:pPr>
        <w:pStyle w:val="ParagraphNormal"/>
        <w:rPr>
          <w:b/>
          <w:bCs/>
        </w:rPr>
      </w:pPr>
      <w:r w:rsidRPr="006F7344">
        <w:tab/>
      </w:r>
      <w:proofErr w:type="spellStart"/>
      <w:r w:rsidRPr="006F7344">
        <w:t>Hardline</w:t>
      </w:r>
      <w:proofErr w:type="spellEnd"/>
      <w:r w:rsidRPr="006F7344">
        <w:t xml:space="preserve"> Islamic groups have also stated that the idea of abolishing the blasphemy law is Islamophobia that must be countered</w:t>
      </w:r>
      <w:r w:rsidRPr="006F7344">
        <w:rPr>
          <w:b/>
          <w:bCs/>
        </w:rPr>
        <w:t xml:space="preserve">. </w:t>
      </w:r>
      <w:r w:rsidRPr="006F7344">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 (</w:t>
      </w:r>
      <w:proofErr w:type="spellStart"/>
      <w:r w:rsidRPr="006F7344">
        <w:rPr>
          <w:color w:val="222222"/>
          <w:highlight w:val="white"/>
        </w:rPr>
        <w:t>Joppke</w:t>
      </w:r>
      <w:proofErr w:type="spellEnd"/>
      <w:r w:rsidRPr="006F7344">
        <w:rPr>
          <w:color w:val="222222"/>
          <w:highlight w:val="white"/>
        </w:rPr>
        <w:t xml:space="preserve">, C., 2013: p.97-98; </w:t>
      </w:r>
      <w:r w:rsidRPr="006F7344">
        <w:t xml:space="preserve">Keck, 2016:p.102; </w:t>
      </w:r>
      <w:proofErr w:type="spellStart"/>
      <w:r w:rsidRPr="006F7344">
        <w:t>Kunelius</w:t>
      </w:r>
      <w:proofErr w:type="spellEnd"/>
      <w:r w:rsidRPr="006F7344">
        <w:t>, 2007: p.22). The idea of An-</w:t>
      </w:r>
      <w:proofErr w:type="spellStart"/>
      <w:r w:rsidRPr="006F7344">
        <w:t>Naim</w:t>
      </w:r>
      <w:proofErr w:type="spellEnd"/>
      <w:r w:rsidRPr="006F7344">
        <w:t xml:space="preserve">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“Innocence of Muslim” as well as the earlier case of Danish cartoon, Pakistan on behalf of Islamic countries, the OIC’s Human Rights Commission proposed the requirements of “international code of conduct for media and social media to disallow the dissemination of incitement material”. The OIC principle that freedom of speech 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similar to the case of Geert Wilders who found guilty by the Dutch Court of insulting and incitement to discrimination of his statements and his film </w:t>
      </w:r>
      <w:proofErr w:type="spellStart"/>
      <w:r w:rsidRPr="006F7344">
        <w:rPr>
          <w:i/>
        </w:rPr>
        <w:t>Fitna</w:t>
      </w:r>
      <w:proofErr w:type="spellEnd"/>
      <w:r w:rsidRPr="006F7344">
        <w:t xml:space="preserve"> against Muslim Moroccans group (</w:t>
      </w:r>
      <w:proofErr w:type="spellStart"/>
      <w:r w:rsidRPr="006F7344">
        <w:t>Vrielink</w:t>
      </w:r>
      <w:proofErr w:type="spellEnd"/>
      <w:r w:rsidRPr="006F7344">
        <w:t xml:space="preserve">, 2016). </w:t>
      </w:r>
    </w:p>
    <w:p w14:paraId="55DAFEBE" w14:textId="77777777" w:rsidR="0076115D" w:rsidRPr="006F7344" w:rsidRDefault="0076115D" w:rsidP="009B2D0B">
      <w:pPr>
        <w:pStyle w:val="ParagraphNormal"/>
      </w:pPr>
      <w:r w:rsidRPr="006F7344">
        <w:t xml:space="preserve">Another Islamophobia was the case of the distribution of 12 cartoons of the Prophet Muhammad repeatedly in several countries of Europe from 2005 to 2006 cannot only be seen as a form of freedom of expression or criticism against radical Muslim </w:t>
      </w:r>
      <w:r w:rsidRPr="006F7344">
        <w:lastRenderedPageBreak/>
        <w:t>that must be respected in a democratic climate (</w:t>
      </w:r>
      <w:proofErr w:type="spellStart"/>
      <w:r w:rsidRPr="006F7344">
        <w:t>Westergaard</w:t>
      </w:r>
      <w:proofErr w:type="spellEnd"/>
      <w:r w:rsidRPr="006F7344">
        <w:t>, 2009). But,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(Hansen, 2006: p.2-3). However, the important point why many experts enter this case differently from other satirical cartoons is not without reason. Muhammad's portrayal of a terrorist is a form of spreading hatred targeting minority Muslims in Europe an invitation to the public to be anti-Islamic (</w:t>
      </w:r>
      <w:proofErr w:type="spellStart"/>
      <w:r w:rsidRPr="006F7344">
        <w:t>Modood</w:t>
      </w:r>
      <w:proofErr w:type="spellEnd"/>
      <w:r w:rsidRPr="006F7344">
        <w:t xml:space="preserve"> et., al, 2006: p.4; </w:t>
      </w:r>
      <w:proofErr w:type="spellStart"/>
      <w:r w:rsidRPr="006F7344">
        <w:t>Khory</w:t>
      </w:r>
      <w:proofErr w:type="spellEnd"/>
      <w:r w:rsidRPr="006F7344">
        <w:t xml:space="preserve">, 2012; </w:t>
      </w:r>
      <w:proofErr w:type="spellStart"/>
      <w:r w:rsidRPr="006F7344">
        <w:t>Hervik</w:t>
      </w:r>
      <w:proofErr w:type="spellEnd"/>
      <w:r w:rsidRPr="006F7344">
        <w:t>, 2012: p.35; Bleich, 2012: p.116-117 ). Where hate speech against minority groups of religion or minority groups of racial is an act that has long been prohibited in domestic law in various countries in Europe such as Germany, Austria, France, and many others (</w:t>
      </w:r>
      <w:proofErr w:type="spellStart"/>
      <w:r w:rsidRPr="006F7344">
        <w:t>Puddington</w:t>
      </w:r>
      <w:proofErr w:type="spellEnd"/>
      <w:r w:rsidRPr="006F7344">
        <w:t>, 2006: p</w:t>
      </w:r>
      <w:r w:rsidRPr="006F7344">
        <w:rPr>
          <w:color w:val="545454"/>
          <w:highlight w:val="white"/>
        </w:rPr>
        <w:t>.5).</w:t>
      </w:r>
      <w:r w:rsidRPr="006F7344">
        <w:t xml:space="preserve"> This is as forbidden as the expression that the Holocaust never existed (see </w:t>
      </w:r>
      <w:r w:rsidRPr="006F7344">
        <w:rPr>
          <w:i/>
        </w:rPr>
        <w:t>David Irving v Penguin Books and Lipstadt</w:t>
      </w:r>
      <w:r w:rsidRPr="006F7344">
        <w:t>). Unfortunately the application of double standards also gets a space where anti-Sematic, homophobic, anti-Christianity can be punished as an hate speech based on Article 4 of the ICERD but Islamophobic is not considered as an expression of hatred under the Convention (</w:t>
      </w:r>
      <w:proofErr w:type="spellStart"/>
      <w:r w:rsidRPr="006F7344">
        <w:rPr>
          <w:color w:val="222222"/>
          <w:highlight w:val="white"/>
        </w:rPr>
        <w:t>Joppke</w:t>
      </w:r>
      <w:proofErr w:type="spellEnd"/>
      <w:r w:rsidRPr="006F7344">
        <w:rPr>
          <w:color w:val="222222"/>
          <w:highlight w:val="white"/>
        </w:rPr>
        <w:t xml:space="preserve">, C., 2013: p.97-98; </w:t>
      </w:r>
      <w:r w:rsidRPr="006F7344">
        <w:t xml:space="preserve">Keck, 2016:p.102; </w:t>
      </w:r>
      <w:proofErr w:type="spellStart"/>
      <w:r w:rsidRPr="006F7344">
        <w:t>Kunelius</w:t>
      </w:r>
      <w:proofErr w:type="spellEnd"/>
      <w:r w:rsidRPr="006F7344">
        <w:t xml:space="preserve">, 2007: p.22).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7777777" w:rsidR="0076115D" w:rsidRPr="006F7344" w:rsidRDefault="0076115D" w:rsidP="009B2D0B">
      <w:pPr>
        <w:pStyle w:val="ParagraphNormal"/>
      </w:pPr>
      <w:r w:rsidRPr="00804A0E">
        <w:t xml:space="preserve">However, recent developments in various European and American countries have made significant changes in optimizing the protection of the right to freedom of religion. In addition, Muslim countries need to understand that </w:t>
      </w:r>
      <w:r w:rsidRPr="006F7344">
        <w:t xml:space="preserve">the UN Resolution 16/18 on combating intolerance, negative stereotyping and stigmatization of, and discrimination, incitement to violence and violence against persons based on religion or beliefs aimed to avoid the prejudice not only towards Muslims but also to other religions. Actually, the adoption of the Resolution 16/18 becomes a big challenge for the 57 OIC countries to amend their BL to be in line with the Resolution that focusing on </w:t>
      </w:r>
      <w:r w:rsidRPr="006F7344">
        <w:lastRenderedPageBreak/>
        <w:t xml:space="preserve">abolishing intolerance, discrimination, incitement to violence against persons rather than targeting minority groups to protect Islam as the main religions in their country. </w:t>
      </w:r>
    </w:p>
    <w:p w14:paraId="331F101B" w14:textId="77777777" w:rsidR="0076115D" w:rsidRPr="006F7344" w:rsidRDefault="0076115D" w:rsidP="009B2D0B">
      <w:pPr>
        <w:pStyle w:val="ParagraphNormal"/>
      </w:pPr>
      <w:r w:rsidRPr="006F7344">
        <w:t xml:space="preserve">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Coordinating Minister for Law and Human Rights and former Chief Justice of the Constitutional Court in his 2010 decision stated that: "The repeal of the Blasphemy Law could jeopardize the unity of the nation, because if the APA Law is repealed, there will be a legal vacuum, so that if there is a conflict between religions there is no law that can prevent it, so it can trigger chaos in society." This view is also reinforced by the Constitutional Court Judges in various decisions, namely ........ This view has the support of </w:t>
      </w:r>
      <w:proofErr w:type="spellStart"/>
      <w:r w:rsidRPr="006F7344">
        <w:t>hardline</w:t>
      </w:r>
      <w:proofErr w:type="spellEnd"/>
      <w:r w:rsidRPr="006F7344">
        <w:t xml:space="preserve"> Islamic groups, for example HRS in his speech before thousands of Muslims stated that:</w:t>
      </w:r>
    </w:p>
    <w:p w14:paraId="49B9AC48" w14:textId="77777777" w:rsidR="0076115D" w:rsidRPr="006F7344" w:rsidRDefault="0076115D" w:rsidP="0076115D">
      <w:pPr>
        <w:spacing w:line="360" w:lineRule="auto"/>
        <w:ind w:firstLine="720"/>
        <w:jc w:val="both"/>
        <w:rPr>
          <w:color w:val="000000"/>
        </w:rPr>
      </w:pPr>
      <w:r w:rsidRPr="006F7344">
        <w:rPr>
          <w:color w:val="000000"/>
        </w:rPr>
        <w:t xml:space="preserve">        "......."</w:t>
      </w:r>
    </w:p>
    <w:p w14:paraId="73132324" w14:textId="77777777" w:rsidR="0076115D" w:rsidRPr="006F7344" w:rsidRDefault="0076115D" w:rsidP="009B2D0B">
      <w:pPr>
        <w:pStyle w:val="ParagraphNormal"/>
      </w:pPr>
      <w:r w:rsidRPr="006F7344">
        <w:t>Secondly, there is no doubt that according to the Constitutional Court's Decision on the BL Judicial Review Petition on April 19, 2010 that the BL provisions are vague and multi-interpretive, so the Constitutional Court declared the BL unconstitutional.  However, the Court did not repeal the law, but rather stated that the BL needs to be reformed and clarified (p. 212). An interview with a Constitutional Court Judge stated that: "......."</w:t>
      </w:r>
    </w:p>
    <w:p w14:paraId="403805E1" w14:textId="77777777" w:rsidR="0076115D" w:rsidRPr="006F7344" w:rsidRDefault="0076115D" w:rsidP="009B2D0B">
      <w:pPr>
        <w:pStyle w:val="ParagraphNormal"/>
      </w:pPr>
      <w:r w:rsidRPr="006F7344">
        <w:t>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religions and beliefs (DPR, 2019). Thus, the most recent political, legal and social developments in Indonesia still require changes to the blasphemy law rather than abolishing it.</w:t>
      </w:r>
    </w:p>
    <w:p w14:paraId="31824BA1" w14:textId="38D9A438" w:rsidR="00D9640F" w:rsidRPr="006F7344" w:rsidRDefault="0076115D" w:rsidP="009B2D0B">
      <w:pPr>
        <w:pStyle w:val="ParagraphNormal"/>
        <w:rPr>
          <w:color w:val="000000"/>
          <w:cs/>
        </w:rPr>
      </w:pPr>
      <w:r w:rsidRPr="006F7344">
        <w:t xml:space="preserve">However, the empirical facts that occur in society contradict the above view. The enforcement of the blasphemy law tends to create horizontal conflict. This is as </w:t>
      </w:r>
      <w:r w:rsidRPr="006F7344">
        <w:lastRenderedPageBreak/>
        <w:t xml:space="preserve">discussed in the previous chapter where conflicts between religious communities always accompany when the blasphemy law is applied. Conflicts occur because vigilante groups use the </w:t>
      </w:r>
      <w:r w:rsidR="00D9640F" w:rsidRPr="006F7344">
        <w:t xml:space="preserve">Blasphemy </w:t>
      </w:r>
      <w:r w:rsidRPr="006F7344">
        <w:t xml:space="preserve">Law as a legitimate tool to attack other groups. Thus, the claim that maintaining </w:t>
      </w:r>
      <w:r w:rsidR="00D9640F" w:rsidRPr="006F7344">
        <w:t>the Blasphemy Law</w:t>
      </w:r>
      <w:r w:rsidRPr="006F7344">
        <w:t xml:space="preserve"> prevents religious intolerance does not get factual support in the sociological reality in society and therefore becomes irrelevant.</w:t>
      </w:r>
    </w:p>
    <w:p w14:paraId="6ABA415C" w14:textId="335F74C5" w:rsidR="00ED0B0E" w:rsidRPr="009B2D0B" w:rsidRDefault="008D1523" w:rsidP="009B2D0B">
      <w:pPr>
        <w:pStyle w:val="Heading2"/>
        <w:rPr>
          <w:szCs w:val="24"/>
          <w:cs/>
        </w:rPr>
      </w:pPr>
      <w:bookmarkStart w:id="231" w:name="_Toc121200615"/>
      <w:r w:rsidRPr="009B2D0B">
        <w:t xml:space="preserve">Anti-Blasphemy Laws Targeting Both Minority and Majority Groups </w:t>
      </w:r>
      <w:r w:rsidR="00ED0B0E" w:rsidRPr="009B2D0B">
        <w:t>of Religions</w:t>
      </w:r>
      <w:bookmarkEnd w:id="231"/>
    </w:p>
    <w:p w14:paraId="475232BE" w14:textId="1FAE98A8" w:rsidR="008D1523" w:rsidRPr="006F7344" w:rsidRDefault="00135F69" w:rsidP="00135F69">
      <w:pPr>
        <w:pStyle w:val="ParagraphafSubheader"/>
      </w:pPr>
      <w:r w:rsidRPr="00135F69">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135F69">
        <w:rPr>
          <w:i/>
          <w:iCs/>
        </w:rPr>
        <w:t xml:space="preserve"> </w:t>
      </w:r>
      <w:r w:rsidR="008D1523" w:rsidRPr="006F7344">
        <w:t xml:space="preserve"> </w:t>
      </w:r>
      <w:r w:rsidR="008D1523" w:rsidRPr="006F7344">
        <w:rPr>
          <w:color w:val="000000" w:themeColor="text1"/>
        </w:rPr>
        <w:t>It is no doubt that t</w:t>
      </w:r>
      <w:r w:rsidR="008D1523" w:rsidRPr="006F7344">
        <w:t xml:space="preserve">he IBL tends to discriminate minority groups (Forte, 1994) inside and, or outside of the court. Inside of the court, Judges have applied the law to punish blasphemous with disproportionate penalties (Biswas, 2012; Blaine, 2011; Fagan, 2012). </w:t>
      </w:r>
      <w:r w:rsidR="008D1523" w:rsidRPr="006F7344">
        <w:rPr>
          <w:color w:val="000000" w:themeColor="text1"/>
        </w:rPr>
        <w:t xml:space="preserve"> The judge decision on blasphemy cases </w:t>
      </w:r>
      <w:r w:rsidRPr="006F7344">
        <w:rPr>
          <w:color w:val="000000" w:themeColor="text1"/>
        </w:rPr>
        <w:t>is</w:t>
      </w:r>
      <w:r w:rsidR="008D1523" w:rsidRPr="006F7344">
        <w:rPr>
          <w:color w:val="000000" w:themeColor="text1"/>
        </w:rPr>
        <w:t xml:space="preserve"> usually using heavy sentencing such as 5 years jail time which should not be the same as criminal charge.</w:t>
      </w:r>
      <w:r w:rsidR="008D1523" w:rsidRPr="006F7344">
        <w:rPr>
          <w:color w:val="FF0000"/>
        </w:rPr>
        <w:t xml:space="preserve"> </w:t>
      </w:r>
      <w:r w:rsidR="008D1523" w:rsidRPr="006F7344">
        <w:t>Outside of the court, the IBL has been used more frequently by the local government as legal basis to issuing other relevant policies against the adherents of the heretical sect in Indonesia (</w:t>
      </w:r>
      <w:proofErr w:type="spellStart"/>
      <w:r w:rsidR="008D1523" w:rsidRPr="006F7344">
        <w:t>Van_der_Kroef</w:t>
      </w:r>
      <w:proofErr w:type="spellEnd"/>
      <w:r w:rsidR="008D1523" w:rsidRPr="006F7344">
        <w:t xml:space="preserve">, 1953). </w:t>
      </w:r>
    </w:p>
    <w:p w14:paraId="377172BF" w14:textId="7A2D34C5" w:rsidR="008D1523" w:rsidRPr="006F7344" w:rsidRDefault="008D1523" w:rsidP="00DF3E64">
      <w:pPr>
        <w:pStyle w:val="ParagraphNormal"/>
      </w:pPr>
      <w:r w:rsidRPr="006F7344">
        <w:t xml:space="preserve">Furthermore, the </w:t>
      </w:r>
      <w:proofErr w:type="spellStart"/>
      <w:r w:rsidRPr="006F7344">
        <w:t>hardline</w:t>
      </w:r>
      <w:proofErr w:type="spellEnd"/>
      <w:r w:rsidRPr="006F7344">
        <w:t xml:space="preserve"> Islamist religious groups and the security forces have called the policies as justification for violent or attack minority religious groups (Howell, 2005). In the experts' notes, since the 2016 </w:t>
      </w:r>
      <w:proofErr w:type="spellStart"/>
      <w:r w:rsidRPr="006F7344">
        <w:t>Ahok</w:t>
      </w:r>
      <w:proofErr w:type="spellEnd"/>
      <w:r w:rsidRPr="006F7344">
        <w:t xml:space="preserve"> blasphemy case, the attitude of Muslim conservative intolerance has increased (Lindsey 2016, </w:t>
      </w:r>
      <w:proofErr w:type="spellStart"/>
      <w:r w:rsidRPr="006F7344">
        <w:t>Aspinal</w:t>
      </w:r>
      <w:proofErr w:type="spellEnd"/>
      <w:r w:rsidRPr="006F7344">
        <w:t xml:space="preserve"> 2017, </w:t>
      </w:r>
      <w:proofErr w:type="spellStart"/>
      <w:r w:rsidRPr="006F7344">
        <w:t>Mietnzer</w:t>
      </w:r>
      <w:proofErr w:type="spellEnd"/>
      <w:r w:rsidRPr="006F7344">
        <w:t xml:space="preserve"> and </w:t>
      </w:r>
      <w:proofErr w:type="spellStart"/>
      <w:r w:rsidRPr="006F7344">
        <w:t>Muhtadi</w:t>
      </w:r>
      <w:proofErr w:type="spellEnd"/>
      <w:r w:rsidRPr="006F7344">
        <w:t xml:space="preserve"> 2018). The study of </w:t>
      </w:r>
      <w:proofErr w:type="spellStart"/>
      <w:r w:rsidRPr="006F7344">
        <w:t>Mietnzer</w:t>
      </w:r>
      <w:proofErr w:type="spellEnd"/>
      <w:r w:rsidRPr="006F7344">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proofErr w:type="spellStart"/>
      <w:r w:rsidRPr="006F7344">
        <w:t>neighborhood</w:t>
      </w:r>
      <w:proofErr w:type="spellEnd"/>
      <w:r w:rsidRPr="006F7344">
        <w:t xml:space="preserve">, or refuse to accept non-Muslim teachers in Muslim schools (LSI 2016, p.17). Even </w:t>
      </w:r>
      <w:proofErr w:type="spellStart"/>
      <w:r w:rsidRPr="006F7344">
        <w:t>Menchik</w:t>
      </w:r>
      <w:proofErr w:type="spellEnd"/>
      <w:r w:rsidRPr="006F7344">
        <w:t xml:space="preserve"> (2020) criticizes the largest Islamic organizations such as Muhammadiyah and </w:t>
      </w:r>
      <w:proofErr w:type="spellStart"/>
      <w:r w:rsidRPr="006F7344">
        <w:t>Nahdathul</w:t>
      </w:r>
      <w:proofErr w:type="spellEnd"/>
      <w:r w:rsidRPr="006F7344">
        <w:t xml:space="preserve"> </w:t>
      </w:r>
      <w:r w:rsidR="00A76689" w:rsidRPr="006F7344">
        <w:t>Ulama (</w:t>
      </w:r>
      <w:r w:rsidRPr="006F7344">
        <w:t xml:space="preserve">NU) who are ambiguous, on the one hand they support democratic values ​​such as tolerance and plurality, but on the other hand, they also support authoritarianism </w:t>
      </w:r>
      <w:r w:rsidRPr="006F7344">
        <w:lastRenderedPageBreak/>
        <w:t xml:space="preserve">through refusing the heterodox religious teachings. Issues involving </w:t>
      </w:r>
      <w:proofErr w:type="spellStart"/>
      <w:r w:rsidRPr="006F7344">
        <w:rPr>
          <w:i/>
          <w:iCs/>
        </w:rPr>
        <w:t>aqeedah</w:t>
      </w:r>
      <w:proofErr w:type="spellEnd"/>
      <w:r w:rsidRPr="006F7344">
        <w:t xml:space="preserve"> </w:t>
      </w:r>
      <w:r w:rsidRPr="00E82028">
        <w:rPr>
          <w:rStyle w:val="FootnoteReference"/>
        </w:rPr>
        <w:footnoteReference w:id="340"/>
      </w:r>
      <w:r w:rsidRPr="006F7344">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77777777" w:rsidR="008D1523" w:rsidRPr="006F7344" w:rsidRDefault="008D1523" w:rsidP="00DF3E64">
      <w:pPr>
        <w:pStyle w:val="ParagraphNormal"/>
        <w:rPr>
          <w:color w:val="000000" w:themeColor="text1"/>
        </w:rPr>
      </w:pPr>
      <w:r w:rsidRPr="006F7344">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82028">
        <w:rPr>
          <w:rStyle w:val="FootnoteReference"/>
        </w:rPr>
        <w:footnoteReference w:id="341"/>
      </w:r>
      <w:r w:rsidRPr="006F7344">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way, and tends to get weak political support.</w:t>
      </w:r>
    </w:p>
    <w:p w14:paraId="4B9F1B2A" w14:textId="3C3382C3" w:rsidR="008D1523" w:rsidRPr="00DF3E64" w:rsidRDefault="008D1523" w:rsidP="00DF3E64">
      <w:pPr>
        <w:pStyle w:val="ParagraphNormal"/>
        <w:rPr>
          <w:color w:val="FF0000"/>
          <w:cs/>
        </w:rPr>
      </w:pPr>
      <w:r w:rsidRPr="006F7344">
        <w:t>After a decade, until recently, the bill of religious harmony is not discussed by Parliament or ratified yet, and public debates continue. Blasphemy's legal reform in Indonesia has been run in very slow because of the deadlocked in Indonesia Parliament</w:t>
      </w:r>
      <w:r w:rsidRPr="00E82028">
        <w:rPr>
          <w:rStyle w:val="FootnoteReference"/>
        </w:rPr>
        <w:footnoteReference w:id="342"/>
      </w:r>
      <w:r w:rsidRPr="006F7344">
        <w:t xml:space="preserve"> and the fear of  the spread of communism.</w:t>
      </w:r>
      <w:r w:rsidRPr="00E82028">
        <w:rPr>
          <w:rStyle w:val="FootnoteReference"/>
        </w:rPr>
        <w:footnoteReference w:id="343"/>
      </w:r>
      <w:r w:rsidRPr="006F7344">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w:t>
      </w:r>
      <w:r w:rsidRPr="006F7344">
        <w:lastRenderedPageBreak/>
        <w:t xml:space="preserve">being a target of criminalization. As consequences, the enforcement of the IBL continued and unsettled the community. Due to </w:t>
      </w:r>
      <w:proofErr w:type="spellStart"/>
      <w:r w:rsidRPr="006F7344">
        <w:t>ambigua</w:t>
      </w:r>
      <w:proofErr w:type="spellEnd"/>
      <w:r w:rsidRPr="006F7344">
        <w:t xml:space="preserve"> legal norms and strong social influence, the court tends to punish blasphemy defendants with severe punishment. Most blasphemy defendants are the adherents of minority religions such as Ahmadiyya, Shia, </w:t>
      </w:r>
      <w:proofErr w:type="spellStart"/>
      <w:r w:rsidRPr="006F7344">
        <w:t>Gafatar</w:t>
      </w:r>
      <w:proofErr w:type="spellEnd"/>
      <w:r w:rsidRPr="006F7344">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42B8B7FC" w14:textId="10453CC5" w:rsidR="006C0ED1" w:rsidRPr="006F7344" w:rsidRDefault="000C2F81" w:rsidP="00DF3E64">
      <w:pPr>
        <w:pStyle w:val="Heading2"/>
      </w:pPr>
      <w:bookmarkStart w:id="232" w:name="_Toc121200616"/>
      <w:r w:rsidRPr="006F7344">
        <w:t>Reforming Anti Blasphemy Law:</w:t>
      </w:r>
      <w:r w:rsidR="00ED0B0E" w:rsidRPr="006F7344">
        <w:t xml:space="preserve"> A</w:t>
      </w:r>
      <w:r w:rsidR="00ED0B0E" w:rsidRPr="00DF3E64">
        <w:t xml:space="preserve"> </w:t>
      </w:r>
      <w:r w:rsidRPr="00DF3E64">
        <w:t>Political Game.</w:t>
      </w:r>
      <w:bookmarkEnd w:id="232"/>
    </w:p>
    <w:p w14:paraId="43770E6C" w14:textId="77777777" w:rsidR="006C0ED1" w:rsidRPr="006F7344" w:rsidRDefault="006C0ED1" w:rsidP="00DF3E64">
      <w:pPr>
        <w:pStyle w:val="ParagraphafSubheader"/>
      </w:pPr>
      <w:r w:rsidRPr="006F7344">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6F7344">
        <w:t>Temperman</w:t>
      </w:r>
      <w:proofErr w:type="spellEnd"/>
      <w:r w:rsidRPr="006F7344">
        <w:t>, a Professor of Law from University of Erasmus and Human Rights expert, offers an idea for shifting from combating religious defamation approach that focus on protecting religions into combating hate speech approach that focus on protecting the right of individual (</w:t>
      </w:r>
      <w:proofErr w:type="spellStart"/>
      <w:r w:rsidRPr="006F7344">
        <w:t>Temperman</w:t>
      </w:r>
      <w:proofErr w:type="spellEnd"/>
      <w:r w:rsidRPr="006F7344">
        <w:t xml:space="preserve">, 2011). This paper examine some challenges whether in predominant Muslim countries should repeal or reform BL in order to fully realization of human rights protection of </w:t>
      </w:r>
      <w:proofErr w:type="spellStart"/>
      <w:r w:rsidRPr="006F7344">
        <w:t>FoRB</w:t>
      </w:r>
      <w:proofErr w:type="spellEnd"/>
      <w:r w:rsidRPr="006F7344">
        <w:t xml:space="preserve"> and </w:t>
      </w:r>
      <w:proofErr w:type="spellStart"/>
      <w:r w:rsidRPr="006F7344">
        <w:t>FoE</w:t>
      </w:r>
      <w:proofErr w:type="spellEnd"/>
      <w:r w:rsidRPr="006F7344">
        <w:t xml:space="preserve">. This study is started from analysing the intersection between the concept of </w:t>
      </w:r>
      <w:proofErr w:type="spellStart"/>
      <w:r w:rsidRPr="006F7344">
        <w:t>FoE</w:t>
      </w:r>
      <w:proofErr w:type="spellEnd"/>
      <w:r w:rsidRPr="006F7344">
        <w:t xml:space="preserve">, </w:t>
      </w:r>
      <w:proofErr w:type="spellStart"/>
      <w:r w:rsidRPr="006F7344">
        <w:t>FoRB</w:t>
      </w:r>
      <w:proofErr w:type="spellEnd"/>
      <w:r w:rsidRPr="006F7344">
        <w:t xml:space="preserve"> and BL, then examining why the idea to abolish the BL is not practical particularly in predominant Muslim countries and analysing why the idea of secular state proposed by An-</w:t>
      </w:r>
      <w:proofErr w:type="spellStart"/>
      <w:r w:rsidRPr="006F7344">
        <w:t>Naim</w:t>
      </w:r>
      <w:proofErr w:type="spellEnd"/>
      <w:r w:rsidRPr="006F7344">
        <w:t xml:space="preserve"> (2008) is unlikely accepted. Finally, using </w:t>
      </w:r>
      <w:proofErr w:type="spellStart"/>
      <w:r w:rsidRPr="006F7344">
        <w:t>Temperman's</w:t>
      </w:r>
      <w:proofErr w:type="spellEnd"/>
      <w:r w:rsidRPr="006F7344">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77777777" w:rsidR="006C0ED1" w:rsidRPr="006F7344" w:rsidRDefault="006C0ED1" w:rsidP="00DF3E64">
      <w:pPr>
        <w:pStyle w:val="ParagraphNormal"/>
        <w:rPr>
          <w:color w:val="333333"/>
        </w:rPr>
      </w:pPr>
      <w:proofErr w:type="spellStart"/>
      <w:r w:rsidRPr="006F7344">
        <w:lastRenderedPageBreak/>
        <w:t>Temperman</w:t>
      </w:r>
      <w:proofErr w:type="spellEnd"/>
      <w:r w:rsidRPr="006F7344">
        <w:t xml:space="preserve"> (2011)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6F7344">
        <w:rPr>
          <w:i/>
        </w:rPr>
        <w:t>Otto Preminger v. Austria</w:t>
      </w:r>
      <w:r w:rsidRPr="006F7344">
        <w:t xml:space="preserve">, </w:t>
      </w:r>
      <w:r w:rsidRPr="006F7344">
        <w:rPr>
          <w:color w:val="333333"/>
        </w:rPr>
        <w:t>the ECtHR concluded that the</w:t>
      </w:r>
      <w:r w:rsidRPr="006F7344">
        <w:rPr>
          <w:i/>
          <w:color w:val="333333"/>
        </w:rPr>
        <w:t xml:space="preserve"> </w:t>
      </w:r>
      <w:r w:rsidRPr="006F7344">
        <w:rPr>
          <w:color w:val="333333"/>
        </w:rPr>
        <w:t xml:space="preserve">state is permissible to intervene the </w:t>
      </w:r>
      <w:proofErr w:type="spellStart"/>
      <w:r w:rsidRPr="006F7344">
        <w:rPr>
          <w:color w:val="333333"/>
        </w:rPr>
        <w:t>FoE</w:t>
      </w:r>
      <w:proofErr w:type="spellEnd"/>
      <w:r w:rsidRPr="006F7344">
        <w:rPr>
          <w:color w:val="333333"/>
        </w:rPr>
        <w:t xml:space="preserve"> if such expression is intended against the religious feelings of others (p.14). The court also concluded that it was legitimate aim to protect the right not to be insulted in their religious feelings by others (p.13). In this sense, the </w:t>
      </w:r>
      <w:r w:rsidRPr="006F7344">
        <w:rPr>
          <w:i/>
          <w:color w:val="333333"/>
        </w:rPr>
        <w:t>Otto Preminger</w:t>
      </w:r>
      <w:r w:rsidRPr="006F7344">
        <w:rPr>
          <w:color w:val="333333"/>
        </w:rPr>
        <w:t xml:space="preserve"> case is considered incompatible with Art. 19 and the perpetrator should not be punished (</w:t>
      </w:r>
      <w:proofErr w:type="spellStart"/>
      <w:r w:rsidRPr="006F7344">
        <w:rPr>
          <w:color w:val="333333"/>
        </w:rPr>
        <w:t>Temperman</w:t>
      </w:r>
      <w:proofErr w:type="spellEnd"/>
      <w:r w:rsidRPr="006F7344">
        <w:rPr>
          <w:color w:val="333333"/>
        </w:rPr>
        <w:t xml:space="preserve">, 2011;  </w:t>
      </w:r>
      <w:proofErr w:type="spellStart"/>
      <w:r w:rsidRPr="006F7344">
        <w:rPr>
          <w:color w:val="333333"/>
        </w:rPr>
        <w:t>Kuznetsov</w:t>
      </w:r>
      <w:proofErr w:type="spellEnd"/>
      <w:r w:rsidRPr="006F7344">
        <w:rPr>
          <w:color w:val="333333"/>
        </w:rPr>
        <w:t>, 2014, p.84).</w:t>
      </w:r>
    </w:p>
    <w:p w14:paraId="119FC626" w14:textId="77777777" w:rsidR="006C0ED1" w:rsidRPr="006F7344" w:rsidRDefault="006C0ED1" w:rsidP="00DF3E64">
      <w:pPr>
        <w:pStyle w:val="ParagraphNormal"/>
      </w:pPr>
      <w:r w:rsidRPr="006F7344">
        <w:t xml:space="preserve">While the combating hate speech approach is more relevant with the RPA of 2012 that suggest to all members of the ICCPR to consider six aspects namely the context, speaker, intent, content, extent and likelihood of defining restriction of </w:t>
      </w:r>
      <w:proofErr w:type="spellStart"/>
      <w:r w:rsidRPr="006F7344">
        <w:t>FoE</w:t>
      </w:r>
      <w:proofErr w:type="spellEnd"/>
      <w:r w:rsidRPr="006F7344">
        <w:t>, incitement to hatred (Shepherd, 2017).  The later approach is also relevant with the RPA since its focus on the protection of the right of individual from the danger or extreme speech that attacks or discriminates or hates any person’s race, religion</w:t>
      </w:r>
      <w:r w:rsidRPr="006F7344">
        <w:rPr>
          <w:color w:val="000000"/>
        </w:rPr>
        <w:t xml:space="preserve">, ethnicity as articulated in Art. </w:t>
      </w:r>
      <w:r w:rsidRPr="006F7344">
        <w:t>20 (2).</w:t>
      </w:r>
      <w:r w:rsidRPr="006F7344">
        <w:rPr>
          <w:i/>
          <w:color w:val="000000"/>
        </w:rPr>
        <w:t xml:space="preserve"> </w:t>
      </w:r>
      <w:r w:rsidRPr="006F7344">
        <w:rPr>
          <w:color w:val="000000"/>
        </w:rPr>
        <w:t>Unfortunately, in the case of Ahmadiyya in Indonesia, the BL protected the majority of religious system (Marshall, 2018; Crouch, 2012). But when the incitement of hatred and violation against Ahmadiyya happened, the State failed to protect Ahmadiyya’s followers equally (</w:t>
      </w:r>
      <w:proofErr w:type="spellStart"/>
      <w:r w:rsidRPr="006F7344">
        <w:rPr>
          <w:color w:val="000000"/>
        </w:rPr>
        <w:t>Djamin</w:t>
      </w:r>
      <w:proofErr w:type="spellEnd"/>
      <w:r w:rsidRPr="006F7344">
        <w:rPr>
          <w:color w:val="000000"/>
        </w:rPr>
        <w:t xml:space="preserve">, 2014: p.7).  In the case of </w:t>
      </w:r>
      <w:r w:rsidRPr="006F7344">
        <w:rPr>
          <w:i/>
          <w:color w:val="000000"/>
        </w:rPr>
        <w:t>Norwood v UK (2004),</w:t>
      </w:r>
      <w:r w:rsidRPr="006F7344">
        <w:rPr>
          <w:color w:val="000000"/>
        </w:rPr>
        <w:t xml:space="preserve"> an extreme right wing party of BNP member was displaying poster with words “Islam out of Britain – Protect the British People” was considered by ECtHR as anti-Muslim hate speech. This hate speech expression discriminate Muslim as minority groups of people in the U.K. to become a target of hatred. In the case </w:t>
      </w:r>
      <w:proofErr w:type="spellStart"/>
      <w:r w:rsidRPr="006F7344">
        <w:rPr>
          <w:i/>
          <w:color w:val="000000"/>
        </w:rPr>
        <w:t>M'Bala</w:t>
      </w:r>
      <w:proofErr w:type="spellEnd"/>
      <w:r w:rsidRPr="006F7344">
        <w:rPr>
          <w:i/>
          <w:color w:val="000000"/>
        </w:rPr>
        <w:t xml:space="preserve"> </w:t>
      </w:r>
      <w:proofErr w:type="spellStart"/>
      <w:r w:rsidRPr="006F7344">
        <w:rPr>
          <w:i/>
          <w:color w:val="000000"/>
        </w:rPr>
        <w:t>M’Bala</w:t>
      </w:r>
      <w:proofErr w:type="spellEnd"/>
      <w:r w:rsidRPr="006F7344">
        <w:rPr>
          <w:i/>
          <w:color w:val="000000"/>
        </w:rPr>
        <w:t xml:space="preserve"> v France (2015),</w:t>
      </w:r>
      <w:r w:rsidRPr="006F7344">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77777777" w:rsidR="006C0ED1" w:rsidRPr="006F7344" w:rsidRDefault="006C0ED1" w:rsidP="00DF3E64">
      <w:pPr>
        <w:pStyle w:val="ParagraphNormal"/>
      </w:pPr>
      <w:r w:rsidRPr="006F7344">
        <w:t xml:space="preserve">The compromise way that can be done to fully realization of the protection of </w:t>
      </w:r>
      <w:proofErr w:type="spellStart"/>
      <w:r w:rsidRPr="006F7344">
        <w:t>FoRB</w:t>
      </w:r>
      <w:proofErr w:type="spellEnd"/>
      <w:r w:rsidRPr="006F7344">
        <w:t xml:space="preserve"> and </w:t>
      </w:r>
      <w:proofErr w:type="spellStart"/>
      <w:r w:rsidRPr="006F7344">
        <w:t>FoE</w:t>
      </w:r>
      <w:proofErr w:type="spellEnd"/>
      <w:r w:rsidRPr="006F7344">
        <w:t xml:space="preserve"> is to reduce the spectrum of culture relativism through expanding the spectrum of universality until the political and social context are ready to repeal the </w:t>
      </w:r>
      <w:r w:rsidRPr="006F7344">
        <w:lastRenderedPageBreak/>
        <w:t>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compare to in Pakistan. In Art. 188 of Austria Criminal Code (Austria Blasphemy Law - ABL) is articulated better than in Art. 295-C of Pakistan Penal Code (Pakistan Blasphemy Law – PBL). In Art. 188 of ABL states that:</w:t>
      </w:r>
    </w:p>
    <w:p w14:paraId="33AF2872" w14:textId="77777777" w:rsidR="006C0ED1" w:rsidRPr="006F7344" w:rsidRDefault="006C0ED1" w:rsidP="00DF3E64">
      <w:pPr>
        <w:pStyle w:val="Quote"/>
      </w:pPr>
      <w:r w:rsidRPr="006F7344">
        <w:rPr>
          <w:b/>
        </w:rPr>
        <w:t>Whoever</w:t>
      </w:r>
      <w:r w:rsidRPr="006F7344">
        <w:t xml:space="preserve"> publicly </w:t>
      </w:r>
      <w:r w:rsidRPr="006F7344">
        <w:rPr>
          <w:u w:val="single"/>
        </w:rPr>
        <w:t>disparages or mocks a person or a thing</w:t>
      </w:r>
      <w:r w:rsidRPr="006F7344">
        <w:t xml:space="preserve">, respectively, being an object of </w:t>
      </w:r>
      <w:r w:rsidRPr="006F7344">
        <w:rPr>
          <w:u w:val="single"/>
        </w:rPr>
        <w:t>worship or a dogma</w:t>
      </w:r>
      <w:r w:rsidRPr="006F7344">
        <w:t xml:space="preserve">, a legally permitted ride, or a legally permitted institution of a church or religious society in Austria, in a manner capable of giving rise to justified annoyance, is liable to imprisonment for a term not </w:t>
      </w:r>
      <w:r w:rsidRPr="006F7344">
        <w:rPr>
          <w:u w:val="single"/>
        </w:rPr>
        <w:t xml:space="preserve">exceeding six month </w:t>
      </w:r>
      <w:r w:rsidRPr="006F7344">
        <w:t>or a day-fine for a period of up to 360 days. (Stressing added).</w:t>
      </w:r>
    </w:p>
    <w:p w14:paraId="23EC055F" w14:textId="77777777" w:rsidR="006C0ED1" w:rsidRPr="006F7344" w:rsidRDefault="006C0ED1" w:rsidP="00DF3E64">
      <w:pPr>
        <w:pStyle w:val="ParagraphNormal"/>
      </w:pPr>
      <w:r w:rsidRPr="006F7344">
        <w:t>While in Article 295-C of Pakistan Penal Code mentioned that</w:t>
      </w:r>
    </w:p>
    <w:p w14:paraId="3096E3C1" w14:textId="77777777" w:rsidR="006C0ED1" w:rsidRPr="006F7344" w:rsidRDefault="006C0ED1" w:rsidP="006C0ED1">
      <w:pPr>
        <w:ind w:left="720" w:right="571" w:firstLine="60"/>
        <w:jc w:val="both"/>
      </w:pPr>
    </w:p>
    <w:p w14:paraId="27AC3F94" w14:textId="77777777" w:rsidR="006C0ED1" w:rsidRPr="006F7344" w:rsidRDefault="006C0ED1" w:rsidP="00DF3E64">
      <w:pPr>
        <w:pStyle w:val="Quote"/>
      </w:pPr>
      <w:r w:rsidRPr="006F7344">
        <w:rPr>
          <w:b/>
        </w:rPr>
        <w:t>Whoever</w:t>
      </w:r>
      <w:r w:rsidRPr="006F7344">
        <w:t xml:space="preserve"> by words, either spoken or written, or by visible representation or by any </w:t>
      </w:r>
      <w:r w:rsidRPr="006F7344">
        <w:rPr>
          <w:u w:val="single"/>
        </w:rPr>
        <w:t>imputation, innuendo, or insinuation</w:t>
      </w:r>
      <w:r w:rsidRPr="006F7344">
        <w:t xml:space="preserve">, directly or indirectly, defiles the sacred name of the Holy Prophet Muhammad (peace be upon him) shall be punished with </w:t>
      </w:r>
      <w:r w:rsidRPr="006F7344">
        <w:rPr>
          <w:u w:val="single"/>
        </w:rPr>
        <w:t>death</w:t>
      </w:r>
      <w:r w:rsidRPr="006F7344">
        <w:t xml:space="preserve">, or </w:t>
      </w:r>
      <w:r w:rsidRPr="006F7344">
        <w:rPr>
          <w:u w:val="single"/>
        </w:rPr>
        <w:t>imprisonment for life</w:t>
      </w:r>
      <w:r w:rsidRPr="006F7344">
        <w:t xml:space="preserve">, and shall also be </w:t>
      </w:r>
      <w:r w:rsidRPr="006F7344">
        <w:rPr>
          <w:u w:val="single"/>
        </w:rPr>
        <w:t>liable to fine</w:t>
      </w:r>
      <w:r w:rsidRPr="006F7344">
        <w:t>.” (Stressing added).</w:t>
      </w:r>
    </w:p>
    <w:p w14:paraId="76BD069F" w14:textId="77777777" w:rsidR="006C0ED1" w:rsidRPr="006F7344" w:rsidRDefault="006C0ED1" w:rsidP="00DF3E64">
      <w:pPr>
        <w:pStyle w:val="ParagraphNormal"/>
      </w:pPr>
      <w:r w:rsidRPr="006F7344">
        <w:t>The ABL articulates the limitation clause more clearly than the PBL. Although both provisions explicitly using the word “[w]</w:t>
      </w:r>
      <w:proofErr w:type="spellStart"/>
      <w:r w:rsidRPr="006F7344">
        <w:t>hoever</w:t>
      </w:r>
      <w:proofErr w:type="spellEnd"/>
      <w:r w:rsidRPr="006F7344">
        <w:t xml:space="preserve">”….”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7777777" w:rsidR="006C0ED1" w:rsidRPr="006F7344" w:rsidRDefault="006C0ED1" w:rsidP="00135F69">
      <w:pPr>
        <w:pStyle w:val="ParagraphNormal"/>
      </w:pPr>
      <w:r w:rsidRPr="006F7344">
        <w:t xml:space="preserve">Second, the “publicly” norm also mentioned explicitly in the ABL but not in PBL. It means that such action cannot be punishable if the expression done in private room. The RPA (2012) describes that the speech act should be considered as public nature, </w:t>
      </w:r>
      <w:r w:rsidRPr="006F7344">
        <w:lastRenderedPageBreak/>
        <w:t xml:space="preserve">means that “the statemen circulated in a restricted environment or widely accessible to the general public”. Beside this, the context of the speech act should be prevalent with social and political conditions at the time the speech was delivered and shared (p.11).  </w:t>
      </w:r>
    </w:p>
    <w:p w14:paraId="30F5AFE4" w14:textId="77777777" w:rsidR="006C0ED1" w:rsidRPr="006F7344" w:rsidRDefault="006C0ED1" w:rsidP="00135F69">
      <w:pPr>
        <w:pStyle w:val="ParagraphNormal"/>
      </w:pPr>
      <w:r w:rsidRPr="006F7344">
        <w:t xml:space="preserve">Third is the legality norm. The ABL uses the word “[…] a legally permitted ride or legality permitted institution [..]”. The provisions show that the ABL is made by legislative body that have the authority to making the law.  Unfortunately, the similar norm is hardly found at the PBL. The RPA does not specifically mentioned about it since its clearly stated at Art. 20. </w:t>
      </w:r>
    </w:p>
    <w:p w14:paraId="5C69987D" w14:textId="77777777" w:rsidR="006C0ED1" w:rsidRPr="006F7344" w:rsidRDefault="006C0ED1" w:rsidP="00135F69">
      <w:pPr>
        <w:pStyle w:val="ParagraphNormal"/>
      </w:pPr>
      <w:r w:rsidRPr="006F7344">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77777777" w:rsidR="006C0ED1" w:rsidRPr="006F7344" w:rsidRDefault="006C0ED1" w:rsidP="00135F69">
      <w:pPr>
        <w:pStyle w:val="ParagraphNormal"/>
      </w:pPr>
      <w:bookmarkStart w:id="233" w:name="_gjdgxs" w:colFirst="0" w:colLast="0"/>
      <w:bookmarkEnd w:id="233"/>
      <w:r w:rsidRPr="006F7344">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6F7344">
        <w:rPr>
          <w:i/>
        </w:rPr>
        <w:t>E.S. v Austria</w:t>
      </w:r>
      <w:r w:rsidRPr="006F7344">
        <w:t xml:space="preserve">, the applicant, E.S., spoke at the seminar attended by 30 peoples made several statements about Islam and the Prophet Muhammad by called him as </w:t>
      </w:r>
      <w:r w:rsidRPr="006F7344">
        <w:rPr>
          <w:i/>
        </w:rPr>
        <w:t xml:space="preserve">paedophile </w:t>
      </w:r>
      <w:r w:rsidRPr="006F7344">
        <w:t>(</w:t>
      </w:r>
      <w:proofErr w:type="spellStart"/>
      <w:r w:rsidRPr="006F7344">
        <w:t>Milonavic</w:t>
      </w:r>
      <w:proofErr w:type="spellEnd"/>
      <w:r w:rsidRPr="006F7344">
        <w:t>, 2018).</w:t>
      </w:r>
      <w:r w:rsidRPr="006F7344">
        <w:rPr>
          <w:i/>
        </w:rPr>
        <w:t xml:space="preserve"> </w:t>
      </w:r>
      <w:r w:rsidRPr="006F7344">
        <w:t>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proofErr w:type="spellStart"/>
      <w:r w:rsidRPr="006F7344">
        <w:t>Milonavic</w:t>
      </w:r>
      <w:proofErr w:type="spellEnd"/>
      <w:r w:rsidRPr="006F7344">
        <w:t xml:space="preserve">, 2018). The court found the public nature of the seminars and that at least some of participants have disturbed by her </w:t>
      </w:r>
      <w:r w:rsidRPr="006F7344">
        <w:lastRenderedPageBreak/>
        <w:t>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“religious feelings’ rather than protecting the right of individual.</w:t>
      </w:r>
    </w:p>
    <w:p w14:paraId="16516DF0" w14:textId="6FF36D66" w:rsidR="006C0ED1" w:rsidRPr="006F7344" w:rsidRDefault="006C0ED1" w:rsidP="00135F69">
      <w:pPr>
        <w:pStyle w:val="ParagraphNormal"/>
      </w:pPr>
      <w:r w:rsidRPr="006F7344">
        <w:t xml:space="preserve">According to Article 19 (3), the States are permitted to limit of </w:t>
      </w:r>
      <w:proofErr w:type="spellStart"/>
      <w:r w:rsidRPr="006F7344">
        <w:t>FoE</w:t>
      </w:r>
      <w:proofErr w:type="spellEnd"/>
      <w:r w:rsidRPr="006F7344">
        <w:t xml:space="preserve"> if all requirements mentioned on Article 19 (3) are met. At least there are three legal scopes of limitation namely (1) legality test, (2) necessity test, and (3) proportionality test. This limitation are similar with Article 18 (3) and Article 20. However, violation of Art. 19 (3) or 18 (3) are not always criminally punishable. But, violation of Art. 20 (3) could be considered as criminally punishable if the act meet the three test. First, the legality test means that the limitation should be lawful and based on the law to avoid arbitrary or unreasonable punishment (Mendel, 2010).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proofErr w:type="spellStart"/>
      <w:r w:rsidRPr="006F7344">
        <w:t>Gerards</w:t>
      </w:r>
      <w:proofErr w:type="spellEnd"/>
      <w:r w:rsidRPr="006F7344">
        <w:t xml:space="preserve">, 2013).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6F7344">
        <w:t>Therefore,</w:t>
      </w:r>
      <w:r w:rsidRPr="006F7344">
        <w:t xml:space="preserve"> in most cases the translation of each aspect depends on the subjectivity of Judges. Third, the proportionality test means that </w:t>
      </w:r>
      <w:r w:rsidRPr="006F7344">
        <w:lastRenderedPageBreak/>
        <w:t>“</w:t>
      </w:r>
      <w:r w:rsidRPr="006F7344">
        <w:rPr>
          <w:highlight w:val="white"/>
        </w:rPr>
        <w:t xml:space="preserve">achieving a particular aim must be important enough to justify the damage which will be caused to individual rights” </w:t>
      </w:r>
      <w:r w:rsidRPr="006F7344">
        <w:rPr>
          <w:color w:val="545454"/>
          <w:highlight w:val="white"/>
        </w:rPr>
        <w:t>(</w:t>
      </w:r>
      <w:proofErr w:type="spellStart"/>
      <w:r w:rsidRPr="006F7344">
        <w:rPr>
          <w:color w:val="222222"/>
          <w:highlight w:val="white"/>
        </w:rPr>
        <w:t>Anđelković</w:t>
      </w:r>
      <w:proofErr w:type="spellEnd"/>
      <w:r w:rsidRPr="006F7344">
        <w:rPr>
          <w:color w:val="222222"/>
          <w:highlight w:val="white"/>
        </w:rPr>
        <w:t>, 2017</w:t>
      </w:r>
      <w:r w:rsidRPr="006F7344">
        <w:rPr>
          <w:color w:val="545454"/>
          <w:highlight w:val="white"/>
        </w:rPr>
        <w:t xml:space="preserve">). </w:t>
      </w:r>
    </w:p>
    <w:p w14:paraId="2A582F5D" w14:textId="78BC2345" w:rsidR="006C0ED1" w:rsidRPr="006F7344" w:rsidRDefault="006C0ED1" w:rsidP="00135F69">
      <w:pPr>
        <w:pStyle w:val="ParagraphNormal"/>
      </w:pPr>
      <w:r w:rsidRPr="006F7344">
        <w:t xml:space="preserve">In order to develop the high-level standard of BL, the three-test mentioned above must be combined with some principles that mentioned in the GC No. 22 of </w:t>
      </w:r>
      <w:proofErr w:type="spellStart"/>
      <w:r w:rsidRPr="006F7344">
        <w:t>FoRB</w:t>
      </w:r>
      <w:proofErr w:type="spellEnd"/>
      <w:r w:rsidRPr="006F7344">
        <w:t xml:space="preserve">, the Declaration of 1981, the CG No. 34 of </w:t>
      </w:r>
      <w:proofErr w:type="spellStart"/>
      <w:r w:rsidRPr="006F7344">
        <w:t>FoE</w:t>
      </w:r>
      <w:proofErr w:type="spellEnd"/>
      <w:r w:rsidRPr="006F7344">
        <w:t xml:space="preserv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6F7344">
        <w:rPr>
          <w:color w:val="000000"/>
        </w:rPr>
        <w:t>fulfil</w:t>
      </w:r>
      <w:r w:rsidRPr="006F7344">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6F7344" w:rsidRDefault="006C0ED1" w:rsidP="00135F69">
      <w:pPr>
        <w:pStyle w:val="Heading2"/>
      </w:pPr>
      <w:bookmarkStart w:id="234" w:name="_Toc121200617"/>
      <w:r w:rsidRPr="006F7344">
        <w:t>Conclusion</w:t>
      </w:r>
      <w:bookmarkEnd w:id="234"/>
    </w:p>
    <w:p w14:paraId="7693D196" w14:textId="23BEA904" w:rsidR="006C0ED1" w:rsidRPr="006F7344" w:rsidRDefault="006C0ED1" w:rsidP="00135F69">
      <w:pPr>
        <w:pStyle w:val="ParagraphafSubheader"/>
      </w:pPr>
      <w:r w:rsidRPr="006F7344">
        <w:t xml:space="preserve">The concept of blasphemy law, which has existed for a long time as a legal concept that inherited from the colonizers, was adopted into various national laws and has been practiced for a long time. Meanwhile, the concepts of </w:t>
      </w:r>
      <w:proofErr w:type="spellStart"/>
      <w:r w:rsidRPr="006F7344">
        <w:t>FoRB</w:t>
      </w:r>
      <w:proofErr w:type="spellEnd"/>
      <w:r w:rsidRPr="006F7344">
        <w:t xml:space="preserve"> and </w:t>
      </w:r>
      <w:proofErr w:type="spellStart"/>
      <w:r w:rsidRPr="006F7344">
        <w:t>FoE</w:t>
      </w:r>
      <w:proofErr w:type="spellEnd"/>
      <w:r w:rsidRPr="006F7344">
        <w:t xml:space="preserve"> are relatively new which have not been fully understood as legal concepts by various countries since they uphold the strong culture relativism and decided to not </w:t>
      </w:r>
      <w:r w:rsidR="00EE1136" w:rsidRPr="006F7344">
        <w:rPr>
          <w:color w:val="000000"/>
        </w:rPr>
        <w:t>ratify</w:t>
      </w:r>
      <w:r w:rsidRPr="006F7344">
        <w:rPr>
          <w:color w:val="000000"/>
        </w:rPr>
        <w:t xml:space="preserve"> </w:t>
      </w:r>
      <w:r w:rsidRPr="006F7344">
        <w:t xml:space="preserve">the ICCPR or because of the state parties delay in taking steps to adjust its into their national law. Although the state neutrality towards religions </w:t>
      </w:r>
      <w:r w:rsidR="00EE1136" w:rsidRPr="006F7344">
        <w:t>is</w:t>
      </w:r>
      <w:r w:rsidRPr="006F7344">
        <w:t xml:space="preserve"> more appreciated, but the idea of separation between state and religion is a big deal while it does not always guarantee of having high degree of religious freedom. The intersection between the BL and the concept of </w:t>
      </w:r>
      <w:proofErr w:type="spellStart"/>
      <w:r w:rsidRPr="006F7344">
        <w:t>FoRB</w:t>
      </w:r>
      <w:proofErr w:type="spellEnd"/>
      <w:r w:rsidRPr="006F7344">
        <w:t xml:space="preserve"> and </w:t>
      </w:r>
      <w:proofErr w:type="spellStart"/>
      <w:r w:rsidRPr="006F7344">
        <w:t>FoE</w:t>
      </w:r>
      <w:proofErr w:type="spellEnd"/>
      <w:r w:rsidRPr="006F7344">
        <w:t xml:space="preserve"> must be resolved to eradicate the violation of the right to religious freedom particularly to protect minority groups of racial, religion, or ethnicity or to prevent unnecessary or excessive limitation towards </w:t>
      </w:r>
      <w:proofErr w:type="spellStart"/>
      <w:r w:rsidRPr="006F7344">
        <w:t>FoE</w:t>
      </w:r>
      <w:proofErr w:type="spellEnd"/>
      <w:r w:rsidRPr="006F7344">
        <w:t xml:space="preserve">. It is no doubt that the implementation of the lower-level standard of BL in various predominant Muslim countries are incompatible with the ICCPR. However, the idea of pushing them to </w:t>
      </w:r>
      <w:r w:rsidRPr="006F7344">
        <w:lastRenderedPageBreak/>
        <w:t xml:space="preserve">repeal the law is not practical and unlikely happened in the near future since in the various cases of hate speech in various countries in Europe, the law </w:t>
      </w:r>
      <w:r w:rsidR="00EE1136" w:rsidRPr="006F7344">
        <w:t>is</w:t>
      </w:r>
      <w:r w:rsidRPr="006F7344">
        <w:t xml:space="preserve">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6F7344">
        <w:t>ratify</w:t>
      </w:r>
      <w:r w:rsidRPr="006F7344">
        <w:t xml:space="preserve"> the ICCPR, reform the BL that can be applied to prevent the dangerous hate speech that creates hostility or </w:t>
      </w:r>
      <w:r w:rsidRPr="006F7344">
        <w:rPr>
          <w:color w:val="000000"/>
        </w:rPr>
        <w:t>violence</w:t>
      </w:r>
      <w:r w:rsidRPr="006F7344">
        <w:t xml:space="preserve"> against minority groups of religion, race, or ethnicity, </w:t>
      </w:r>
      <w:r w:rsidRPr="006F7344">
        <w:rPr>
          <w:color w:val="000000"/>
        </w:rPr>
        <w:t xml:space="preserve">focus on protecting the right of </w:t>
      </w:r>
      <w:r w:rsidR="00EE1136" w:rsidRPr="006F7344">
        <w:rPr>
          <w:color w:val="000000"/>
        </w:rPr>
        <w:t xml:space="preserve">individual, </w:t>
      </w:r>
      <w:r w:rsidR="00EE1136" w:rsidRPr="006F7344">
        <w:t>while</w:t>
      </w:r>
      <w:r w:rsidRPr="006F7344">
        <w:t xml:space="preserve"> at the same time upholding the </w:t>
      </w:r>
      <w:proofErr w:type="spellStart"/>
      <w:r w:rsidRPr="006F7344">
        <w:t>FoRB</w:t>
      </w:r>
      <w:proofErr w:type="spellEnd"/>
      <w:r w:rsidRPr="006F7344">
        <w:t xml:space="preserve"> and </w:t>
      </w:r>
      <w:proofErr w:type="spellStart"/>
      <w:r w:rsidRPr="006F7344">
        <w:t>FoE</w:t>
      </w:r>
      <w:proofErr w:type="spellEnd"/>
      <w:r w:rsidRPr="006F7344">
        <w:t xml:space="preserve">. </w:t>
      </w:r>
    </w:p>
    <w:p w14:paraId="1FDC4EBF" w14:textId="2ED4F226" w:rsidR="006C0ED1" w:rsidRPr="006F7344" w:rsidRDefault="006C0ED1" w:rsidP="00135F69">
      <w:pPr>
        <w:pStyle w:val="ParagraphNormal"/>
      </w:pPr>
      <w:r w:rsidRPr="00EE1136">
        <w:t>Therefore, a</w:t>
      </w:r>
      <w:r w:rsidRPr="006F7344">
        <w:t xml:space="preserve">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w:t>
      </w:r>
      <w:r w:rsidR="00A76689" w:rsidRPr="006F7344">
        <w:t>of National</w:t>
      </w:r>
      <w:r w:rsidRPr="006F7344">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6F7344">
        <w:t>Thus,</w:t>
      </w:r>
      <w:r w:rsidRPr="006F7344">
        <w:t xml:space="preserve"> the most up-to-date political, legal and social developments in Indonesia still require changes to Blasphemy's law rather than abolishing it.</w:t>
      </w:r>
    </w:p>
    <w:p w14:paraId="76274CD6" w14:textId="6E571887" w:rsidR="00A76689" w:rsidRDefault="00A76689" w:rsidP="00A76689">
      <w:pPr>
        <w:pStyle w:val="ParagraphNormal"/>
      </w:pPr>
      <w:r>
        <w:lastRenderedPageBreak/>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6F7344" w:rsidRDefault="00A76689" w:rsidP="00A76689">
      <w:pPr>
        <w:pStyle w:val="ParagraphNormal"/>
      </w:pPr>
      <w:r>
        <w:t>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w:t>
      </w:r>
      <w:r w:rsidR="006C0ED1" w:rsidRPr="006F7344">
        <w:t xml:space="preserve"> </w:t>
      </w:r>
    </w:p>
    <w:p w14:paraId="36B95E4F" w14:textId="77777777" w:rsidR="00804A0E" w:rsidRDefault="00804A0E" w:rsidP="006C0ED1">
      <w:pPr>
        <w:spacing w:line="360" w:lineRule="auto"/>
        <w:jc w:val="both"/>
        <w:sectPr w:rsidR="00804A0E" w:rsidSect="00BD72D4">
          <w:headerReference w:type="even" r:id="rId48"/>
          <w:pgSz w:w="11906" w:h="16838" w:code="9"/>
          <w:pgMar w:top="2131" w:right="1411" w:bottom="1411" w:left="2131" w:header="1411" w:footer="706" w:gutter="0"/>
          <w:cols w:space="708"/>
          <w:docGrid w:linePitch="360"/>
        </w:sectPr>
      </w:pPr>
    </w:p>
    <w:p w14:paraId="087CD257" w14:textId="747382D6" w:rsidR="006C0ED1" w:rsidRDefault="00C005CC" w:rsidP="00C005CC">
      <w:pPr>
        <w:pStyle w:val="CHAPsStyle14ptBoldCentered"/>
      </w:pPr>
      <w:bookmarkStart w:id="235" w:name="_Toc121200618"/>
      <w:r>
        <w:lastRenderedPageBreak/>
        <w:t>Bibliography</w:t>
      </w:r>
      <w:bookmarkEnd w:id="235"/>
    </w:p>
    <w:p w14:paraId="0E6F359F" w14:textId="652C5EA5" w:rsidR="00C005CC" w:rsidRDefault="00C005CC" w:rsidP="00C005CC">
      <w:pPr>
        <w:pStyle w:val="ParagraphNormal"/>
      </w:pPr>
    </w:p>
    <w:p w14:paraId="61BB4154" w14:textId="77777777" w:rsidR="00E42540" w:rsidRDefault="00C005CC" w:rsidP="00E42540">
      <w:pPr>
        <w:pStyle w:val="Bibliography"/>
        <w:rPr>
          <w:rFonts w:ascii="Times New Roman" w:hAnsi="Times New Roman" w:cs="Times New Roman"/>
          <w:szCs w:val="24"/>
        </w:rPr>
      </w:pPr>
      <w:r>
        <w:fldChar w:fldCharType="begin"/>
      </w:r>
      <w:r w:rsidR="00E42540">
        <w:instrText xml:space="preserve"> ADDIN ZOTERO_BIBL {"uncited":[["http://zotero.org/users/6396655/items/ZV6XM2IT"]],"omitted":[],"custom":[]} CSL_BIBLIOGRAPHY </w:instrText>
      </w:r>
      <w:r>
        <w:fldChar w:fldCharType="separate"/>
      </w:r>
      <w:r w:rsidR="00E42540">
        <w:rPr>
          <w:rFonts w:ascii="Times New Roman" w:hAnsi="Times New Roman" w:cs="Times New Roman"/>
          <w:szCs w:val="24"/>
        </w:rPr>
        <w:t>Al-Khanif, 2008. The Challenge of Religious Liberty in Indonesia, an International Human Rights Law Perspec-tive on the Case of Religious Persecutions against Jamaah Ahmadiyah Indonesia. (Thesis). University of Lancaster, England.</w:t>
      </w:r>
    </w:p>
    <w:p w14:paraId="67C61B9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Andreas, H., 2019. Indonesia to Expand Abusive Blasphemy Law [WWW Document]. Hum. Rights Watch. URL https://www.hrw.org/news/2019/10/31/indonesia-expand-abusive-blasphemy-law.</w:t>
      </w:r>
    </w:p>
    <w:p w14:paraId="361D55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An-Naim, A.A., 2008. Islam and the secular state: negotiating the future of shari’a. Harvard University Press.</w:t>
      </w:r>
    </w:p>
    <w:p w14:paraId="1E58CF8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Arato, J., 2012. Constitutionality and constitutionalism beyond the state: Two perspectives on the material constitution of the United Nations. Int. J. Const. Law 10, 627–659. https://doi.org/10.1093/icon/mor079</w:t>
      </w:r>
    </w:p>
    <w:p w14:paraId="501F1CE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Arief, B.N., 2012. Delik Agama dan Penghinaan Tuhan (Blasphemy) di Indonesia dan Perbandingan Beberapa Negara. Bidang Penerbit Universitas Diponegoro, Semarang.</w:t>
      </w:r>
    </w:p>
    <w:p w14:paraId="54A4AB1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Arifin, A., 2010. Attitudes to Human Rights and Freedom of Religion or Belief in Indonesia. Kanisius, Yogyakarta.</w:t>
      </w:r>
    </w:p>
    <w:p w14:paraId="4C44CE7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Asshiddiqie, J., 2016. Universalization of Democratic Constitutionalism and The Work of Constitutional Courts Today. CONSREV 1, 1. https://doi.org/10.31078/consrev121</w:t>
      </w:r>
    </w:p>
    <w:p w14:paraId="06B1E37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Bagir, M., 2013. Teori dan Politik Konstitusi. Fakultas Hukum UII Press, Yogyakarta.</w:t>
      </w:r>
    </w:p>
    <w:p w14:paraId="7170B24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Banakar, R., 2019. On Socio-Legal Design.</w:t>
      </w:r>
    </w:p>
    <w:p w14:paraId="0B73803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Bedner, A., Vel, J.A.C., 2010. An Analytical Framework for Empirical Research on Access to Justice. Law Soc. Justice Glob. Dev. J. LGD.</w:t>
      </w:r>
    </w:p>
    <w:p w14:paraId="690BA483"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Blitt, R.C., 2011. Russia’s “Orthodox” Foreign Policy: The Growing Influence of the Russian Orthodox Church in Shaping Russia’s Policies Abroad. SSRN J. https://doi.org/10.2139/ssrn.1725522</w:t>
      </w:r>
    </w:p>
    <w:p w14:paraId="7EB3153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Bossel, H., 1999. Indictors for Sustainable Development. Theory, Method, Applications. International Institute for Sustainable Development, Winnipeg.</w:t>
      </w:r>
    </w:p>
    <w:p w14:paraId="374116AD" w14:textId="20B618DE"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Buruma, I., 2007. Murder in Amsterdam: liberal Europe, Islam and the the limits of tolerance. Penguin.</w:t>
      </w:r>
    </w:p>
    <w:p w14:paraId="570FB9E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2015. Constructing Religion by Law in Myanmar. Rev. Faith Int. Aff. 13, 1–11. https://doi.org/10.1080/15570274.2015.1104961</w:t>
      </w:r>
    </w:p>
    <w:p w14:paraId="115B783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2014. Law and Religion in Indonesia: Conflict and the courts in West Java. Abingdon Oxon, New York.</w:t>
      </w:r>
    </w:p>
    <w:p w14:paraId="7D205A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2012. Law and religion in Indonesia: The Constitutional court and the blasphemy law. Asian J. Comp. Law 7. https://doi.org/10.1515/1932-0205.1391</w:t>
      </w:r>
    </w:p>
    <w:p w14:paraId="5D4875D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2011. Law and Religion in Indonesia: The Constitutional Court and the Blasphemy Law. Asian J. Comp. Law 7, 1–46. https://doi.org/10.1017/s2194607800000582</w:t>
      </w:r>
    </w:p>
    <w:p w14:paraId="3FDD8D4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Danchin, P., 2010. Things Fall Apart: The Concept of Collective Security in International Law [WWW Document]. URL https://papers.ssrn.com/abstract=1662428 (accessed 1.1.22).</w:t>
      </w:r>
    </w:p>
    <w:p w14:paraId="3180A96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Debeljak, J., 2008. Balancing Rights in a Democracy: The Problems with Limitations and Overrides of Rights under the Victorian Charter of Human Rights and Responsibilities Act 2006. MelbULawRw 14, 422.</w:t>
      </w:r>
    </w:p>
    <w:p w14:paraId="2FF0273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Dundon, T., Rollinson, D., 2011. Understanding employment relations. Mcgraw-Hill Higher Education, Cop.</w:t>
      </w:r>
    </w:p>
    <w:p w14:paraId="2B1C5AEB" w14:textId="5EA0B59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Durham, C., Scharffs, B.G., 2019. Law and </w:t>
      </w:r>
      <w:r w:rsidR="00783EA8">
        <w:rPr>
          <w:rFonts w:ascii="Times New Roman" w:hAnsi="Times New Roman" w:cs="Times New Roman"/>
          <w:szCs w:val="24"/>
        </w:rPr>
        <w:t>religion:</w:t>
      </w:r>
      <w:r>
        <w:rPr>
          <w:rFonts w:ascii="Times New Roman" w:hAnsi="Times New Roman" w:cs="Times New Roman"/>
          <w:szCs w:val="24"/>
        </w:rPr>
        <w:t xml:space="preserve"> national, international, and comparative perspectives, Second edition. ed. Wolters Kluwer.</w:t>
      </w:r>
    </w:p>
    <w:p w14:paraId="79D8B43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Durham, W., 2011. Religious Freedom in a Worldwide Setting: Comparative Reflections. Pontif. Acad. Soc. Sci. 36.</w:t>
      </w:r>
    </w:p>
    <w:p w14:paraId="0986DA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Eddyono, L.W., 2016. The First Ten Years Of The Constitutional Court Of Indonesia: The Establishment Of The Principle Of Equality And The Prohibition Of Discrimination. Const. Rev. 1, 119–146.</w:t>
      </w:r>
    </w:p>
    <w:p w14:paraId="156BF64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Effendi, J., 2017. Rekonstruksi Dasar Pertimbangan Hukum Hakim Berbasis Nilai-nilai Hukum dan Rasa Keadilan yang Hidup dalam Masyarakat. Prenada Media Group, Depok.</w:t>
      </w:r>
    </w:p>
    <w:p w14:paraId="69D452D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Fagan, A., 2019. The Gentrification of Human Rights. Hum. Rights Q. 41, 283–308. https://doi.org/10.1353/hrq.2019.0027</w:t>
      </w:r>
    </w:p>
    <w:p w14:paraId="117AF9C5" w14:textId="5633F70D"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Fiss, J., Kestenbaum, J.G., 2017. Respecting Rights? Measuring the World’s Blasphemy Laws. United States Commission on International Religious Freedom.</w:t>
      </w:r>
    </w:p>
    <w:p w14:paraId="35CCB11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Fox, J., Sandler, S., 2005. Separation of Religion and State in the Twenty-First Century: Comparing the Middle East and Western Democracies. Comp. Polit. 37, 317. https://doi.org/10.2307/20072892</w:t>
      </w:r>
    </w:p>
    <w:p w14:paraId="08B3885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Fraser, J., 2019. Challenging State-centricity and legalism: promoting the role of social institutions in the domestic implementation of international human rights law. Int. J. Hum. Rights 23, 974–992. https://doi.org/10.1080/13642987.2019.1577539</w:t>
      </w:r>
    </w:p>
    <w:p w14:paraId="6A83480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Freeman, S., 1990. Constitutional Democracy and the Legitimacy of Judicial Review. Law Philos. 9, 327. https://doi.org/10.2307/3504771</w:t>
      </w:r>
    </w:p>
    <w:p w14:paraId="496F122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Graham, H., 2009. Understanding Health Inequalities. McGraw-Hill Education (UK).</w:t>
      </w:r>
    </w:p>
    <w:p w14:paraId="451750C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Grim, B., Finke, R., 2010. The Price of Freedom Denied: Religious Persecution and Conflict in the Twenty-First Century. Am. Sociol. Rev. 72, 1–257. https://doi.org/10.1017/CBO9780511762345</w:t>
      </w:r>
    </w:p>
    <w:p w14:paraId="2A83E05B" w14:textId="79E38F1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Gurvitch, G., 1947. Sociology of law: by Georges Gurvitch. Kegan Paul, Trench, Trubner.</w:t>
      </w:r>
    </w:p>
    <w:p w14:paraId="2042BDA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1987. Critical Legal Theory. Aust. J. Law Soc. 4, 103.</w:t>
      </w:r>
    </w:p>
    <w:p w14:paraId="3B728B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Rehg, W., 2001. Constitutional Democracy: A Paradoxical Union of Contradictory Principles? Polit. Theory 29, 766–781.</w:t>
      </w:r>
    </w:p>
    <w:p w14:paraId="34514F0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Harsono, A., 2019. Indonesia to Expand Abusive Blasphemy Law Revoke New Provisions Violating Basic Rights. Hum. Right Watch.</w:t>
      </w:r>
    </w:p>
    <w:p w14:paraId="2E52978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Henkin, L. (Ed.), 2009. Human rights, 2nd ed. ed. Thomson Reuters/Foundation Press.</w:t>
      </w:r>
    </w:p>
    <w:p w14:paraId="318C5F9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Hilmi, A., 2018. Penyelidikan Kasus Puisi Sukmawati Dihentikan, Ini Alasan Polisi. TEMPO.CO.</w:t>
      </w:r>
    </w:p>
    <w:p w14:paraId="713C61F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Hosen, N., 2004. Behind the Scenes: Fatwas of Majelis Ulama Indonesia (1975–1998). J. Islam. Stud. 15, 147–179. https://doi.org/10.1093/jis/15.2.147</w:t>
      </w:r>
    </w:p>
    <w:p w14:paraId="34867A4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John Witte, J., Green, M.C., 2009. Religious Freedom, Democracy, and International Human Rights. Emory Intl Rev 23, 583–608.</w:t>
      </w:r>
    </w:p>
    <w:p w14:paraId="260E995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Kamil, A., 2012. Filsafat Kebebasan Hakim. Prenada Media Group, Jakarta.</w:t>
      </w:r>
    </w:p>
    <w:p w14:paraId="191D6F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Kunovich, R.M., Hodson, R., 2002. Ethnic Diversity, Segregation, and Inequality: A Structural Model of Ethnic Prejudice in Bosnia and Croatia. Sociol. Q. 43, 185–212.</w:t>
      </w:r>
    </w:p>
    <w:p w14:paraId="1946AEB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Langford, M., 2018. Critiques of Human Rights. Annu. Rev. Law Soc. Sci. 14, 69–89. https://doi.org/10.1146/annurev-lawsocsci-110316-113807</w:t>
      </w:r>
    </w:p>
    <w:p w14:paraId="47AA3B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Butt, S., 2016. State Power to Restrict Religious Freedom An Overview of the Legal Framework. Routledge, Taylor &amp; Francis Group.</w:t>
      </w:r>
    </w:p>
    <w:p w14:paraId="68BDBD4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Pausacker, H. (Eds.), 2017. Religion, law and intolerance in Indonesia, First issued in paperback. ed. Routledge, Taylor &amp; Francis Gruop.</w:t>
      </w:r>
    </w:p>
    <w:p w14:paraId="5213B61E" w14:textId="7510405A"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Macaulay, S., Lawrence Meir Friedman, Mertz, E., 2007. Law in Action. Foundation </w:t>
      </w:r>
      <w:r w:rsidR="00783EA8">
        <w:rPr>
          <w:rFonts w:ascii="Times New Roman" w:hAnsi="Times New Roman" w:cs="Times New Roman"/>
          <w:szCs w:val="24"/>
        </w:rPr>
        <w:t>Press;</w:t>
      </w:r>
      <w:r>
        <w:rPr>
          <w:rFonts w:ascii="Times New Roman" w:hAnsi="Times New Roman" w:cs="Times New Roman"/>
          <w:szCs w:val="24"/>
        </w:rPr>
        <w:t xml:space="preserve"> Thomson/West, New York, N.Y., [St. Paul, Minn.].</w:t>
      </w:r>
    </w:p>
    <w:p w14:paraId="593E8ED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4FFB98B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2018a. The Ambiguities of Religious Freedom in Indonesia. Rev. Faith Int. Aff. 16, 85–96. https://doi.org/10.1080/15570274.2018.1433588</w:t>
      </w:r>
    </w:p>
    <w:p w14:paraId="021D81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2018b. Politicizing Religion. Polit. Relig. URL https://www.hudson.org/human-rights/politicizing-religion</w:t>
      </w:r>
    </w:p>
    <w:p w14:paraId="40ED16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McConville, M., Chui, W.H. (Eds.), 2017. Research Methods for Law, 2nd edition. ed. Edinburgh University Press, Edinburgh.</w:t>
      </w:r>
    </w:p>
    <w:p w14:paraId="62882ED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2014a. Productive intolerance: Godly nationalism in Indonesia. Comp. Stud. Soc. Hist. 56, 591–621. https://doi.org/10.1017/S0010417514000267</w:t>
      </w:r>
    </w:p>
    <w:p w14:paraId="1D78ECD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2014b. Productive intolerance: Godly nationalism in Indonesia. Comp. Stud. Soc. Hist. 56, 591–621. https://doi.org/10.1017/S0010417514000267</w:t>
      </w:r>
    </w:p>
    <w:p w14:paraId="43235ABC" w14:textId="48560A95"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Miles, M.B., Huberman, A.M., 1994. Qualitative data analysis: An expanded sourcebook, 2nd ed., Qualitative data analysis: An expanded sourcebook, 2nd ed. Sage Publications, Inc, Thousand Oaks, </w:t>
      </w:r>
      <w:r w:rsidR="00783EA8">
        <w:rPr>
          <w:rFonts w:ascii="Times New Roman" w:hAnsi="Times New Roman" w:cs="Times New Roman"/>
          <w:szCs w:val="24"/>
        </w:rPr>
        <w:t>CA, US</w:t>
      </w:r>
      <w:r>
        <w:rPr>
          <w:rFonts w:ascii="Times New Roman" w:hAnsi="Times New Roman" w:cs="Times New Roman"/>
          <w:szCs w:val="24"/>
        </w:rPr>
        <w:t>.</w:t>
      </w:r>
    </w:p>
    <w:p w14:paraId="3E5CBB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Muktiono, 2021. Penegakan Prinsip Non Diskriminasi Dalam Proses Peradilan Perkara Penodaan Agama Di Indonesia (Thesis). Brawijaya University, Malang.</w:t>
      </w:r>
    </w:p>
    <w:p w14:paraId="0695227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Nalle, V.I.W., 2017. Blasphemy Law and Public Neutrality in Indonesia. Mediterr. J. Soc. Sci. 8, 57–62.</w:t>
      </w:r>
    </w:p>
    <w:p w14:paraId="2256FE5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Noorsena, B., 2012. Kebijakan Formulasi Tindak Pidana Terhadap Agama dan Kehidupan Beragama dalam Rangka Pembaharuan KUHP Nasional. (Thesis). Brawijaya University, Malang.</w:t>
      </w:r>
    </w:p>
    <w:p w14:paraId="7E6795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Petcharamesree, S., 2013. The ASEAN Human Rights architecture: Its development and challenges. Equal Rights Rev. 11.</w:t>
      </w:r>
    </w:p>
    <w:p w14:paraId="66E36B3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Philippe Nonet, Selznick, P., Kagan, R.A., 2017. Law and Society in Transition. Routledge.</w:t>
      </w:r>
    </w:p>
    <w:p w14:paraId="3D96272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4469DAA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Prud’homme, J.-A., 2010. Policing Belief: The Impact of Blasphemy Laws on Human Rights (Special Report). Freedom House, DC.</w:t>
      </w:r>
    </w:p>
    <w:p w14:paraId="2BF591A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Qurrata A’yun, R., 2020. Politicising blasphemy in Indonesia: How Islamic alliances are established. Melb. Asia Rev. https://doi.org/10.37839/MAR2652-550X4.19</w:t>
      </w:r>
    </w:p>
    <w:p w14:paraId="06E0B55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Rawls, J., 2009. A Theory of Justice. Harvard University Press.</w:t>
      </w:r>
    </w:p>
    <w:p w14:paraId="75999B0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Salim, Arskal, Azra, A., 2003. Negara dan Syariat dalam Perspektif Politik Hukum Indonesia, in: Syariat Islam: Pandangan Muslim Liberal. Jaringan Islam Liberal-The Asia Faoundation, Jakarta.</w:t>
      </w:r>
    </w:p>
    <w:p w14:paraId="20DC4B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Santoso, A.B., 2020. The report of YLBHI about the Blasphemy Between January to May 2020. YLBHI.</w:t>
      </w:r>
    </w:p>
    <w:p w14:paraId="3E44B6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Saunders, J., Fox, C., 2019. Media Ethics, Free Speech, and the Requirements of Democracy. Routledge.</w:t>
      </w:r>
    </w:p>
    <w:p w14:paraId="6D0D08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Savirani, A., Tornquist, O., Stoke, K., 2014. Demokrasi di Indonesia: Antara Patronase dan Populisme. Ringkasan Eksek. Proj. Power Welf. Democr. Univ. Gadjah Mada Oslo Univ.</w:t>
      </w:r>
    </w:p>
    <w:p w14:paraId="28036D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Scharffs, B.G., 2017. Towards an understanding of accelerants and decelerants: A non-juriscentric approach to off ensive or hateful speech concerning religion. Cambridge University Press, pp. 701–717. https://doi.org/10.1017/9781108242189.029</w:t>
      </w:r>
    </w:p>
    <w:p w14:paraId="2683FC6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Scheppele, K.L., 2018. Autocratic Legalism. Univ. Chic. Law Rev. 85.</w:t>
      </w:r>
    </w:p>
    <w:p w14:paraId="307703C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Siddique, O., Hayat, Z., 2008. Unholy Speech and Holy Laws: Blasphemy Laws in Pakistan – Controversial Origins, Design Defects and Free Speech Implications [WWW Document]. URL https://papers.ssrn.com/abstract=2207002 (accessed 1.1.22).</w:t>
      </w:r>
    </w:p>
    <w:p w14:paraId="60D9265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5A095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Smet, S., 2011. Freedom of Expression and the Right to Reputation: Human Rights in Conflict [WWW Document]. papers.ssrn.com. URL https://ssrn.com/abstract=2999516 (accessed 1.1.20).</w:t>
      </w:r>
    </w:p>
    <w:p w14:paraId="7C9F83C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Somer, M., 2019. Turkey: The Slippery Slope from Reformist to Revolutionary Polarization and Democratic Breakdown. Ann. Am. Acad. Pol. Soc. Sci. 681, 42–61. https://doi.org/10.1177/0002716218818056</w:t>
      </w:r>
    </w:p>
    <w:p w14:paraId="0E9067B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Tamanaha, B.Z., 2011. The Rule of Law and Legal Pluralism in Development. Hague J. Rule Law 3, 1–17. https://doi.org/10.1017/S1876404511100019</w:t>
      </w:r>
    </w:p>
    <w:p w14:paraId="54E8280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Tehusijarana, K.M., 2018. Police End Probe into Blasphemy Allegations against Sukmawati [WWW Document]. Jkt. Post. URL https://www.thejakartapost.com/news/2018/06/17/police-end-probe-into-blasphemy-allegations-against-sukmawati.html.</w:t>
      </w:r>
    </w:p>
    <w:p w14:paraId="69539B9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Theodorou, A.E., 2016. Which countries still outlaw apostasy and blasphemy? [WWW Document]. Pew Res. Cent. URL https://www.pewresearch.org/fact-tank/2016/07/29/which-countries-still-outlaw-apostasy-and-blasphemy/ (accessed 1.1.20).</w:t>
      </w:r>
    </w:p>
    <w:p w14:paraId="478583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Tømte, A., 2012. Constitutional review of the indonesian blasphemy law. Nord. J. Hum. Rights. https://doi.org/10.1080/18918131.2012.10749847</w:t>
      </w:r>
    </w:p>
    <w:p w14:paraId="680203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Uddin, A.T., 2015. Provocative speech in FRENCH Law: A closer look at Charlie Hebdo. FIU Law Rev. 11. https://doi.org/10.25148/lawrev.11.1.14</w:t>
      </w:r>
    </w:p>
    <w:p w14:paraId="3048A92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van Boven, T., 1991. Advances and Obstacles in Building Understanding and Respect between People of Diverse Religions and Beliefs. Hum. Rights Q. 13, 437–449. https://doi.org/10.2307/762302</w:t>
      </w:r>
    </w:p>
    <w:p w14:paraId="6E8D51B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Yosarie, I., Insiyah, S., Buntara, S.A., 2021. Inklusi Jemaat Ahmadiyah Indonesia Dalam Keindonesiaan. Pustaka Masyarakat Setara, Jakarta.</w:t>
      </w:r>
    </w:p>
    <w:p w14:paraId="7237DEA4" w14:textId="0CA7FD68" w:rsidR="00C005CC" w:rsidRPr="006F7344" w:rsidRDefault="00C005CC" w:rsidP="00C005CC">
      <w:pPr>
        <w:pStyle w:val="ParagraphNormal"/>
      </w:pPr>
      <w:r>
        <w:fldChar w:fldCharType="end"/>
      </w:r>
    </w:p>
    <w:p w14:paraId="0CFA6AE5" w14:textId="5359CFCD" w:rsidR="00713861" w:rsidRPr="006F7344" w:rsidRDefault="00713861" w:rsidP="008A68CB">
      <w:pPr>
        <w:pStyle w:val="TOC1"/>
      </w:pPr>
    </w:p>
    <w:sectPr w:rsidR="00713861" w:rsidRPr="006F7344" w:rsidSect="00BD72D4">
      <w:pgSz w:w="11906" w:h="16838" w:code="9"/>
      <w:pgMar w:top="2131" w:right="1411" w:bottom="1411" w:left="2131" w:header="1411"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MICHAEL GEORGE HAYES" w:date="2023-02-25T08:15:00Z" w:initials="MGH">
    <w:p w14:paraId="008F0847" w14:textId="0345DB94" w:rsidR="003A6EC0" w:rsidRDefault="003A6EC0">
      <w:pPr>
        <w:pStyle w:val="CommentText"/>
      </w:pPr>
      <w:r>
        <w:rPr>
          <w:rStyle w:val="CommentReference"/>
        </w:rPr>
        <w:annotationRef/>
      </w:r>
      <w:r>
        <w:t>Don’t indent after a quote</w:t>
      </w:r>
    </w:p>
  </w:comment>
  <w:comment w:id="12" w:author="MICHAEL GEORGE HAYES" w:date="2023-02-25T08:16:00Z" w:initials="MGH">
    <w:p w14:paraId="2A057ABC" w14:textId="2AECEA69" w:rsidR="003A6EC0" w:rsidRDefault="003A6EC0" w:rsidP="00453263">
      <w:pPr>
        <w:pStyle w:val="CommentText"/>
        <w:tabs>
          <w:tab w:val="left" w:pos="851"/>
        </w:tabs>
      </w:pPr>
      <w:r>
        <w:rPr>
          <w:rStyle w:val="CommentReference"/>
        </w:rPr>
        <w:annotationRef/>
      </w:r>
      <w:r>
        <w:t>Introduce this concept here</w:t>
      </w:r>
    </w:p>
  </w:comment>
  <w:comment w:id="13" w:author="MICHAEL GEORGE HAYES" w:date="2023-02-25T08:20:00Z" w:initials="MGH">
    <w:p w14:paraId="14628166" w14:textId="3837B1D7" w:rsidR="003A6EC0" w:rsidRDefault="003A6EC0">
      <w:pPr>
        <w:pStyle w:val="CommentText"/>
      </w:pPr>
      <w:r>
        <w:rPr>
          <w:rStyle w:val="CommentReference"/>
        </w:rPr>
        <w:annotationRef/>
      </w:r>
      <w:r>
        <w:t>Good, but will need more developing as it is not clear what your argument is yet</w:t>
      </w:r>
    </w:p>
  </w:comment>
  <w:comment w:id="14" w:author="MICHAEL GEORGE HAYES" w:date="2023-03-09T14:35:00Z" w:initials="MGH">
    <w:p w14:paraId="06BD3E57" w14:textId="662255ED" w:rsidR="003A6EC0" w:rsidRDefault="003A6EC0">
      <w:pPr>
        <w:pStyle w:val="CommentText"/>
      </w:pPr>
      <w:r>
        <w:rPr>
          <w:rStyle w:val="CommentReference"/>
        </w:rPr>
        <w:annotationRef/>
      </w:r>
      <w:r>
        <w:t>Who is she?</w:t>
      </w:r>
    </w:p>
  </w:comment>
  <w:comment w:id="17" w:author="MICHAEL GEORGE HAYES" w:date="2023-03-09T14:36:00Z" w:initials="MGH">
    <w:p w14:paraId="68B2979D" w14:textId="1C9FF83B" w:rsidR="00D00FC0" w:rsidRDefault="00D00FC0">
      <w:pPr>
        <w:pStyle w:val="CommentText"/>
      </w:pPr>
      <w:r>
        <w:rPr>
          <w:rStyle w:val="CommentReference"/>
        </w:rPr>
        <w:annotationRef/>
      </w:r>
      <w:r>
        <w:t xml:space="preserve">So this is an interesting paragraph and goes to the heart of your thesis, but it’s not clear how you will address the problem: BL is a political law, but you are proposing a legal solution (redrafting the law). Will this fix the problem? The interplay between the politics and the law is not resolved in your discussion </w:t>
      </w:r>
    </w:p>
  </w:comment>
  <w:comment w:id="20" w:author="MICHAEL GEORGE HAYES" w:date="2023-03-09T14:39:00Z" w:initials="MGH">
    <w:p w14:paraId="4002A1DC" w14:textId="49D1FED8" w:rsidR="00D00FC0" w:rsidRDefault="00D00FC0">
      <w:pPr>
        <w:pStyle w:val="CommentText"/>
      </w:pPr>
      <w:r>
        <w:rPr>
          <w:rStyle w:val="CommentReference"/>
        </w:rPr>
        <w:annotationRef/>
      </w:r>
      <w:r>
        <w:t xml:space="preserve">OK, and this adds another dimension - the secular state in conflict with religion,but how does this relate with your problem of the rule of law? Are these just entirely separate things? </w:t>
      </w:r>
    </w:p>
  </w:comment>
  <w:comment w:id="23" w:author="MICHAEL GEORGE HAYES" w:date="2023-02-25T08:26:00Z" w:initials="MGH">
    <w:p w14:paraId="2F2B1D9A" w14:textId="4B8AB6AC" w:rsidR="003A6EC0" w:rsidRDefault="003A6EC0">
      <w:pPr>
        <w:pStyle w:val="CommentText"/>
      </w:pPr>
      <w:r>
        <w:rPr>
          <w:rStyle w:val="CommentReference"/>
        </w:rPr>
        <w:annotationRef/>
      </w:r>
      <w:r>
        <w:t xml:space="preserve">Maybe this question can move to the next stage as you have already proven it has. </w:t>
      </w:r>
    </w:p>
  </w:comment>
  <w:comment w:id="26" w:author="MICHAEL GEORGE HAYES" w:date="2023-02-25T08:27:00Z" w:initials="MGH">
    <w:p w14:paraId="238EBA5B" w14:textId="6CEE0127" w:rsidR="003A6EC0" w:rsidRDefault="003A6EC0">
      <w:pPr>
        <w:pStyle w:val="CommentText"/>
      </w:pPr>
      <w:r>
        <w:rPr>
          <w:rStyle w:val="CommentReference"/>
        </w:rPr>
        <w:annotationRef/>
      </w:r>
      <w:r>
        <w:t>Either have questions or objecitves, you don’t really need both</w:t>
      </w:r>
    </w:p>
  </w:comment>
  <w:comment w:id="29" w:author="MICHAEL GEORGE HAYES" w:date="2023-02-25T08:28:00Z" w:initials="MGH">
    <w:p w14:paraId="58CA4E0F" w14:textId="77777777" w:rsidR="003A6EC0" w:rsidRDefault="003A6EC0">
      <w:pPr>
        <w:pStyle w:val="CommentText"/>
      </w:pPr>
      <w:r>
        <w:rPr>
          <w:rStyle w:val="CommentReference"/>
        </w:rPr>
        <w:annotationRef/>
      </w:r>
      <w:r>
        <w:t>Apart from this one, all the others are 10+ years old, maybe some newer ones?</w:t>
      </w:r>
    </w:p>
    <w:p w14:paraId="01AF3633" w14:textId="31229601" w:rsidR="003A6EC0" w:rsidRDefault="003A6EC0">
      <w:pPr>
        <w:pStyle w:val="CommentText"/>
      </w:pPr>
      <w:r>
        <w:t>Ignore you’ve done it below</w:t>
      </w:r>
    </w:p>
  </w:comment>
  <w:comment w:id="30" w:author="MICHAEL GEORGE HAYES" w:date="2023-03-09T14:41:00Z" w:initials="MGH">
    <w:p w14:paraId="182A8C19" w14:textId="5BD7D00C" w:rsidR="00D00FC0" w:rsidRDefault="00D00FC0">
      <w:pPr>
        <w:pStyle w:val="CommentText"/>
      </w:pPr>
      <w:r>
        <w:rPr>
          <w:rStyle w:val="CommentReference"/>
        </w:rPr>
        <w:annotationRef/>
      </w:r>
      <w:r>
        <w:t>Here yu have two elements of politics - the government of Indonesia and the constitution and things like that but here you are talking about the power politics between religious factions, which his a whole other politics. Do you need t explain this some more?</w:t>
      </w:r>
    </w:p>
  </w:comment>
  <w:comment w:id="31" w:author="MICHAEL GEORGE HAYES" w:date="2023-02-25T08:30:00Z" w:initials="MGH">
    <w:p w14:paraId="3CED68DB" w14:textId="641C7012" w:rsidR="003A6EC0" w:rsidRDefault="003A6EC0">
      <w:pPr>
        <w:pStyle w:val="CommentText"/>
      </w:pPr>
      <w:r>
        <w:rPr>
          <w:rStyle w:val="CommentReference"/>
        </w:rPr>
        <w:annotationRef/>
      </w:r>
      <w:r>
        <w:t>Constructivist?</w:t>
      </w:r>
    </w:p>
  </w:comment>
  <w:comment w:id="32" w:author="MICHAEL GEORGE HAYES" w:date="2023-02-25T08:30:00Z" w:initials="MGH">
    <w:p w14:paraId="3204599A" w14:textId="2A5DECC1" w:rsidR="003A6EC0" w:rsidRDefault="003A6EC0">
      <w:pPr>
        <w:pStyle w:val="CommentText"/>
      </w:pPr>
      <w:r>
        <w:rPr>
          <w:rStyle w:val="CommentReference"/>
        </w:rPr>
        <w:annotationRef/>
      </w:r>
      <w:r>
        <w:t>translate</w:t>
      </w:r>
    </w:p>
  </w:comment>
  <w:comment w:id="36" w:author="MICHAEL GEORGE HAYES" w:date="2023-02-25T08:31:00Z" w:initials="MGH">
    <w:p w14:paraId="4B1D3F36" w14:textId="0E40EA1A" w:rsidR="003A6EC0" w:rsidRDefault="003A6EC0">
      <w:pPr>
        <w:pStyle w:val="CommentText"/>
      </w:pPr>
      <w:r>
        <w:rPr>
          <w:rStyle w:val="CommentReference"/>
        </w:rPr>
        <w:annotationRef/>
      </w:r>
      <w:r>
        <w:t>re-write this sentence</w:t>
      </w:r>
    </w:p>
  </w:comment>
  <w:comment w:id="38" w:author="MICHAEL GEORGE HAYES" w:date="2023-02-25T08:32:00Z" w:initials="MGH">
    <w:p w14:paraId="6B619766" w14:textId="01D904ED" w:rsidR="003A6EC0" w:rsidRDefault="003A6EC0">
      <w:pPr>
        <w:pStyle w:val="CommentText"/>
      </w:pPr>
      <w:r>
        <w:rPr>
          <w:rStyle w:val="CommentReference"/>
        </w:rPr>
        <w:annotationRef/>
      </w:r>
      <w:r>
        <w:t>you are happy with he use of hard and moderate?</w:t>
      </w:r>
    </w:p>
  </w:comment>
  <w:comment w:id="43" w:author="MICHAEL GEORGE HAYES" w:date="2023-02-25T08:36:00Z" w:initials="MGH">
    <w:p w14:paraId="0E763B7B" w14:textId="3BCB2E45" w:rsidR="003A6EC0" w:rsidRDefault="003A6EC0">
      <w:pPr>
        <w:pStyle w:val="CommentText"/>
      </w:pPr>
      <w:r>
        <w:rPr>
          <w:rStyle w:val="CommentReference"/>
        </w:rPr>
        <w:annotationRef/>
      </w:r>
      <w:r>
        <w:t>I think use the full name Blaspheme laws</w:t>
      </w:r>
    </w:p>
  </w:comment>
  <w:comment w:id="44" w:author="MICHAEL GEORGE HAYES" w:date="2023-02-25T08:34:00Z" w:initials="MGH">
    <w:p w14:paraId="7D9EAF17" w14:textId="3ECCE30F" w:rsidR="003A6EC0" w:rsidRDefault="003A6EC0">
      <w:pPr>
        <w:pStyle w:val="CommentText"/>
      </w:pPr>
      <w:r>
        <w:rPr>
          <w:rStyle w:val="CommentReference"/>
        </w:rPr>
        <w:annotationRef/>
      </w:r>
      <w:r>
        <w:t>You need to explain or define somewhere what you mean by top down or bottom up. Is it doctrinal vs legal sociology?</w:t>
      </w:r>
    </w:p>
  </w:comment>
  <w:comment w:id="45" w:author="MICHAEL GEORGE HAYES" w:date="2023-02-25T08:36:00Z" w:initials="MGH">
    <w:p w14:paraId="552F9010" w14:textId="14DD724A" w:rsidR="003A6EC0" w:rsidRDefault="003A6EC0">
      <w:pPr>
        <w:pStyle w:val="CommentText"/>
      </w:pPr>
      <w:r>
        <w:rPr>
          <w:rStyle w:val="CommentReference"/>
        </w:rPr>
        <w:annotationRef/>
      </w:r>
      <w:r>
        <w:t>Who said this?</w:t>
      </w:r>
    </w:p>
  </w:comment>
  <w:comment w:id="48" w:author="MICHAEL GEORGE HAYES" w:date="2023-02-25T08:38:00Z" w:initials="MGH">
    <w:p w14:paraId="7CBADBD0" w14:textId="57DF5DC4" w:rsidR="003A6EC0" w:rsidRDefault="003A6EC0">
      <w:pPr>
        <w:pStyle w:val="CommentText"/>
      </w:pPr>
      <w:r>
        <w:rPr>
          <w:rStyle w:val="CommentReference"/>
        </w:rPr>
        <w:annotationRef/>
      </w:r>
      <w:r>
        <w:t>Needs to come earlier</w:t>
      </w:r>
    </w:p>
  </w:comment>
  <w:comment w:id="51" w:author="MICHAEL GEORGE HAYES" w:date="2023-02-25T08:41:00Z" w:initials="MGH">
    <w:p w14:paraId="120A00A8" w14:textId="43309DEF" w:rsidR="003A6EC0" w:rsidRDefault="003A6EC0">
      <w:pPr>
        <w:pStyle w:val="CommentText"/>
      </w:pPr>
      <w:r>
        <w:rPr>
          <w:rStyle w:val="CommentReference"/>
        </w:rPr>
        <w:annotationRef/>
      </w:r>
      <w:r>
        <w:t xml:space="preserve">Fine, but your criticisms may be a bot too harsh. The top down approach or the doctrinal approach, knows it is only about the law, it’s not trying to be something different.. </w:t>
      </w:r>
    </w:p>
  </w:comment>
  <w:comment w:id="54" w:author="MICHAEL GEORGE HAYES" w:date="2023-02-25T14:00:00Z" w:initials="MGH">
    <w:p w14:paraId="6CDA84BB" w14:textId="4852280F" w:rsidR="003A6EC0" w:rsidRDefault="003A6EC0">
      <w:pPr>
        <w:pStyle w:val="CommentText"/>
      </w:pPr>
      <w:r>
        <w:rPr>
          <w:rStyle w:val="CommentReference"/>
        </w:rPr>
        <w:annotationRef/>
      </w:r>
      <w:r>
        <w:t>You are kind of arguing against yourself here. The direction is heading to be sociological, and now you’re saying that only a constitution can stop discrimination</w:t>
      </w:r>
    </w:p>
  </w:comment>
  <w:comment w:id="55" w:author="MICHAEL GEORGE HAYES" w:date="2023-02-25T14:01:00Z" w:initials="MGH">
    <w:p w14:paraId="12D79035" w14:textId="553B264D" w:rsidR="003A6EC0" w:rsidRDefault="003A6EC0">
      <w:pPr>
        <w:pStyle w:val="CommentText"/>
      </w:pPr>
      <w:r>
        <w:rPr>
          <w:rStyle w:val="CommentReference"/>
        </w:rPr>
        <w:annotationRef/>
      </w:r>
      <w:r>
        <w:t>You’ve got too much going on here - you are trying to combine everything</w:t>
      </w:r>
    </w:p>
  </w:comment>
  <w:comment w:id="56" w:author="MICHAEL GEORGE HAYES" w:date="2023-02-25T14:02:00Z" w:initials="MGH">
    <w:p w14:paraId="5939449E" w14:textId="79208872" w:rsidR="003A6EC0" w:rsidRDefault="003A6EC0">
      <w:pPr>
        <w:pStyle w:val="CommentText"/>
      </w:pPr>
      <w:r>
        <w:rPr>
          <w:rStyle w:val="CommentReference"/>
        </w:rPr>
        <w:annotationRef/>
      </w:r>
      <w:r>
        <w:t>Alos the use of these references is unclear. Did these authors actually say this? It seems too broad for a paraphrase</w:t>
      </w:r>
    </w:p>
  </w:comment>
  <w:comment w:id="57" w:author="MICHAEL GEORGE HAYES" w:date="2023-02-25T14:06:00Z" w:initials="MGH">
    <w:p w14:paraId="5D6ECDCA" w14:textId="4F204804" w:rsidR="003A6EC0" w:rsidRDefault="003A6EC0">
      <w:pPr>
        <w:pStyle w:val="CommentText"/>
      </w:pPr>
      <w:r>
        <w:rPr>
          <w:rStyle w:val="CommentReference"/>
        </w:rPr>
        <w:annotationRef/>
      </w:r>
      <w:r>
        <w:t>rewrite</w:t>
      </w:r>
    </w:p>
  </w:comment>
  <w:comment w:id="69" w:author="MICHAEL GEORGE HAYES" w:date="2023-02-25T14:13:00Z" w:initials="MGH">
    <w:p w14:paraId="568B8E5B" w14:textId="551DBF9A" w:rsidR="003A6EC0" w:rsidRDefault="003A6EC0">
      <w:pPr>
        <w:pStyle w:val="CommentText"/>
      </w:pPr>
      <w:r>
        <w:rPr>
          <w:rStyle w:val="CommentReference"/>
        </w:rPr>
        <w:annotationRef/>
      </w:r>
      <w:r>
        <w:t>You have to explain somewhere what the data actually is - what things you want to analyse and discuss in the sociology of the law</w:t>
      </w:r>
    </w:p>
  </w:comment>
  <w:comment w:id="78" w:author="MICHAEL GEORGE HAYES" w:date="2023-02-25T14:15:00Z" w:initials="MGH">
    <w:p w14:paraId="6DA891FD" w14:textId="7BD3BABD" w:rsidR="003A6EC0" w:rsidRDefault="003A6EC0">
      <w:pPr>
        <w:pStyle w:val="CommentText"/>
      </w:pPr>
      <w:r>
        <w:rPr>
          <w:rStyle w:val="CommentReference"/>
        </w:rPr>
        <w:annotationRef/>
      </w:r>
      <w:r>
        <w:t>I think you’re mixing up protecting rights with protecting a religion - they are different. A religion is not human</w:t>
      </w:r>
    </w:p>
  </w:comment>
  <w:comment w:id="79" w:author="MICHAEL GEORGE HAYES" w:date="2023-02-25T14:17:00Z" w:initials="MGH">
    <w:p w14:paraId="54303FA9" w14:textId="5B65A6B6" w:rsidR="003A6EC0" w:rsidRDefault="003A6EC0">
      <w:pPr>
        <w:pStyle w:val="CommentText"/>
      </w:pPr>
      <w:r>
        <w:rPr>
          <w:rStyle w:val="CommentReference"/>
        </w:rPr>
        <w:annotationRef/>
      </w:r>
      <w:r>
        <w:t>?</w:t>
      </w:r>
    </w:p>
  </w:comment>
  <w:comment w:id="83" w:author="MICHAEL GEORGE HAYES" w:date="2023-02-25T22:42:00Z" w:initials="MGH">
    <w:p w14:paraId="04AFEF22" w14:textId="145937EB" w:rsidR="003A6EC0" w:rsidRDefault="003A6EC0">
      <w:pPr>
        <w:pStyle w:val="CommentText"/>
      </w:pPr>
      <w:r>
        <w:rPr>
          <w:rStyle w:val="CommentReference"/>
        </w:rPr>
        <w:annotationRef/>
      </w:r>
      <w:r>
        <w:t>But is the problem one of rule of law? Where BL is not applied evenly or based on a single understanding, then it is, but is it about Justice, with concepts of equity, fairness, etc.?</w:t>
      </w:r>
    </w:p>
  </w:comment>
  <w:comment w:id="84" w:author="MICHAEL GEORGE HAYES" w:date="2023-02-25T22:45:00Z" w:initials="MGH">
    <w:p w14:paraId="5E1C9E7B" w14:textId="35CE9CF5" w:rsidR="003A6EC0" w:rsidRDefault="003A6EC0">
      <w:pPr>
        <w:pStyle w:val="CommentText"/>
      </w:pPr>
      <w:r>
        <w:rPr>
          <w:rStyle w:val="CommentReference"/>
        </w:rPr>
        <w:annotationRef/>
      </w:r>
      <w:r>
        <w:t>OK, but these are issues of justice? Because there is a law in place which is administered equally  - the law may be bad or wrong, but that becomes an issue of justice?</w:t>
      </w:r>
    </w:p>
  </w:comment>
  <w:comment w:id="86" w:author="MICHAEL GEORGE HAYES" w:date="2023-02-25T22:47:00Z" w:initials="MGH">
    <w:p w14:paraId="52682CBC" w14:textId="10C7C627" w:rsidR="003A6EC0" w:rsidRDefault="003A6EC0">
      <w:pPr>
        <w:pStyle w:val="CommentText"/>
      </w:pPr>
      <w:r>
        <w:rPr>
          <w:rStyle w:val="CommentReference"/>
        </w:rPr>
        <w:annotationRef/>
      </w:r>
      <w:r>
        <w:t xml:space="preserve">Sure, but isn’t BL mainly exercised by citizens against each other? It is not state imposed </w:t>
      </w:r>
    </w:p>
  </w:comment>
  <w:comment w:id="87" w:author="MICHAEL GEORGE HAYES" w:date="2023-02-25T22:48:00Z" w:initials="MGH">
    <w:p w14:paraId="5B097140" w14:textId="7500FC7A" w:rsidR="003A6EC0" w:rsidRDefault="003A6EC0">
      <w:pPr>
        <w:pStyle w:val="CommentText"/>
      </w:pPr>
      <w:r>
        <w:rPr>
          <w:rStyle w:val="CommentReference"/>
        </w:rPr>
        <w:annotationRef/>
      </w:r>
      <w:r>
        <w:t>So here the rule of law is an issue - why is applied to some and not others? Why is it applied unevenly?</w:t>
      </w:r>
    </w:p>
  </w:comment>
  <w:comment w:id="88" w:author="MICHAEL GEORGE HAYES" w:date="2023-02-25T22:51:00Z" w:initials="MGH">
    <w:p w14:paraId="01622673" w14:textId="30770DBF" w:rsidR="003A6EC0" w:rsidRDefault="003A6EC0">
      <w:pPr>
        <w:pStyle w:val="CommentText"/>
      </w:pPr>
      <w:r>
        <w:rPr>
          <w:rStyle w:val="CommentReference"/>
        </w:rPr>
        <w:annotationRef/>
      </w:r>
      <w:r>
        <w:t>This figure works well and makes sense, and I can see the logic here of seeing it as a rule of law issue - but this maybe needs to come earlier</w:t>
      </w:r>
    </w:p>
  </w:comment>
  <w:comment w:id="90" w:author="MICHAEL GEORGE HAYES" w:date="2023-02-26T17:39:00Z" w:initials="MGH">
    <w:p w14:paraId="6257208A" w14:textId="3D0EED7D" w:rsidR="003A6EC0" w:rsidRDefault="003A6EC0">
      <w:pPr>
        <w:pStyle w:val="CommentText"/>
      </w:pPr>
      <w:r>
        <w:rPr>
          <w:rStyle w:val="CommentReference"/>
        </w:rPr>
        <w:annotationRef/>
      </w:r>
      <w:r>
        <w:t>Sure, but isn’t this a top-down approach? You need to work out how to discuss this without seeming to contradict your Ch 2 arguments about being bottom up</w:t>
      </w:r>
    </w:p>
  </w:comment>
  <w:comment w:id="91" w:author="MICHAEL GEORGE HAYES" w:date="2023-02-26T17:41:00Z" w:initials="MGH">
    <w:p w14:paraId="6DC925A5" w14:textId="1D9A1805" w:rsidR="003A6EC0" w:rsidRDefault="003A6EC0">
      <w:pPr>
        <w:pStyle w:val="CommentText"/>
      </w:pPr>
      <w:r>
        <w:rPr>
          <w:rStyle w:val="CommentReference"/>
        </w:rPr>
        <w:annotationRef/>
      </w:r>
      <w:r>
        <w:t>Second stage?</w:t>
      </w:r>
    </w:p>
  </w:comment>
  <w:comment w:id="93" w:author="MICHAEL GEORGE HAYES" w:date="2023-02-26T17:42:00Z" w:initials="MGH">
    <w:p w14:paraId="3B983B1A" w14:textId="3E54FBE8" w:rsidR="003A6EC0" w:rsidRDefault="003A6EC0">
      <w:pPr>
        <w:pStyle w:val="CommentText"/>
      </w:pPr>
      <w:r>
        <w:rPr>
          <w:rStyle w:val="CommentReference"/>
        </w:rPr>
        <w:annotationRef/>
      </w:r>
      <w:r>
        <w:t xml:space="preserve">I do think this model is great, but can you say that Indonesia has a legal obligation to apply it (ie is it connected to ICCPR?) or is this a more European standard? In other words prove it’s a treaty obligation. </w:t>
      </w:r>
    </w:p>
  </w:comment>
  <w:comment w:id="95" w:author="MICHAEL GEORGE HAYES" w:date="2023-02-26T17:43:00Z" w:initials="MGH">
    <w:p w14:paraId="5D50CC72" w14:textId="065CC434" w:rsidR="003A6EC0" w:rsidRDefault="003A6EC0">
      <w:pPr>
        <w:pStyle w:val="CommentText"/>
      </w:pPr>
      <w:r>
        <w:rPr>
          <w:rStyle w:val="CommentReference"/>
        </w:rPr>
        <w:annotationRef/>
      </w:r>
      <w:r>
        <w:t>?</w:t>
      </w:r>
    </w:p>
  </w:comment>
  <w:comment w:id="96" w:author="MICHAEL GEORGE HAYES" w:date="2023-02-26T17:44:00Z" w:initials="MGH">
    <w:p w14:paraId="2FDFA362" w14:textId="319E5841" w:rsidR="003A6EC0" w:rsidRDefault="003A6EC0">
      <w:pPr>
        <w:pStyle w:val="CommentText"/>
      </w:pPr>
      <w:r>
        <w:rPr>
          <w:rStyle w:val="CommentReference"/>
        </w:rPr>
        <w:annotationRef/>
      </w:r>
      <w:r>
        <w:t xml:space="preserve">I don’t think you need to define religion - it is not a problem of the BL, unless people are being accused of blaspheme when they didn’t think what they said was religious,? </w:t>
      </w:r>
    </w:p>
  </w:comment>
  <w:comment w:id="97" w:author="MICHAEL GEORGE HAYES" w:date="2023-02-26T17:46:00Z" w:initials="MGH">
    <w:p w14:paraId="7F2E34AA" w14:textId="30B9E0BA" w:rsidR="003A6EC0" w:rsidRDefault="003A6EC0">
      <w:pPr>
        <w:pStyle w:val="CommentText"/>
      </w:pPr>
      <w:r>
        <w:rPr>
          <w:rStyle w:val="CommentReference"/>
        </w:rPr>
        <w:annotationRef/>
      </w:r>
      <w:r>
        <w:t>OK, this is going to be confusing if IABL is going to have two different meanings. But you mean anti-blaspheme?</w:t>
      </w:r>
    </w:p>
  </w:comment>
  <w:comment w:id="98" w:author="MICHAEL GEORGE HAYES" w:date="2023-02-26T17:47:00Z" w:initials="MGH">
    <w:p w14:paraId="1A4D5BC5" w14:textId="128268D5" w:rsidR="003A6EC0" w:rsidRDefault="003A6EC0">
      <w:pPr>
        <w:pStyle w:val="CommentText"/>
      </w:pPr>
      <w:r>
        <w:rPr>
          <w:rStyle w:val="CommentReference"/>
        </w:rPr>
        <w:annotationRef/>
      </w:r>
      <w:r>
        <w:t xml:space="preserve">Ok, you are burying the main point here in discussions around definitions. The issue is how </w:t>
      </w:r>
      <w:r w:rsidRPr="008111EA">
        <w:rPr>
          <w:u w:val="single"/>
        </w:rPr>
        <w:t>a State</w:t>
      </w:r>
      <w:r>
        <w:t xml:space="preserve"> defines religion,</w:t>
      </w:r>
    </w:p>
  </w:comment>
  <w:comment w:id="99" w:author="MICHAEL GEORGE HAYES" w:date="2023-02-26T17:53:00Z" w:initials="MGH">
    <w:p w14:paraId="2C8851CD" w14:textId="5492100C" w:rsidR="003A6EC0" w:rsidRDefault="003A6EC0">
      <w:pPr>
        <w:pStyle w:val="CommentText"/>
      </w:pPr>
      <w:r>
        <w:rPr>
          <w:rStyle w:val="CommentReference"/>
        </w:rPr>
        <w:annotationRef/>
      </w:r>
      <w:r>
        <w:t>Ok, this is your main point, or th violation which is the critical issue here? Reverse the order and start with this point</w:t>
      </w:r>
    </w:p>
  </w:comment>
  <w:comment w:id="100" w:author="MICHAEL GEORGE HAYES" w:date="2023-02-26T17:53:00Z" w:initials="MGH">
    <w:p w14:paraId="1FA1ACE3" w14:textId="0370FB6A" w:rsidR="003A6EC0" w:rsidRDefault="003A6EC0">
      <w:pPr>
        <w:pStyle w:val="CommentText"/>
      </w:pPr>
      <w:r>
        <w:rPr>
          <w:rStyle w:val="CommentReference"/>
        </w:rPr>
        <w:annotationRef/>
      </w:r>
      <w:r>
        <w:t>Not so quick on the natural law aspect - it is debated</w:t>
      </w:r>
    </w:p>
  </w:comment>
  <w:comment w:id="101" w:author="MICHAEL GEORGE HAYES" w:date="2023-02-26T17:54:00Z" w:initials="MGH">
    <w:p w14:paraId="2069C80F" w14:textId="1B8510A6" w:rsidR="003A6EC0" w:rsidRDefault="003A6EC0">
      <w:pPr>
        <w:pStyle w:val="CommentText"/>
      </w:pPr>
      <w:r>
        <w:rPr>
          <w:rStyle w:val="CommentReference"/>
        </w:rPr>
        <w:annotationRef/>
      </w:r>
      <w:r>
        <w:t>You don’t need this - it’s too basic and you have to edit out stuff you don’t need</w:t>
      </w:r>
    </w:p>
  </w:comment>
  <w:comment w:id="102" w:author="MICHAEL GEORGE HAYES" w:date="2023-02-26T17:56:00Z" w:initials="MGH">
    <w:p w14:paraId="716FBF21" w14:textId="1B324963" w:rsidR="003A6EC0" w:rsidRDefault="003A6EC0">
      <w:pPr>
        <w:pStyle w:val="CommentText"/>
      </w:pPr>
      <w:r>
        <w:rPr>
          <w:rStyle w:val="CommentReference"/>
        </w:rPr>
        <w:annotationRef/>
      </w:r>
      <w:r>
        <w:t xml:space="preserve">I wouldn’t be too quick to say it is only negative. What about providing spaces, laws, or education on religion - all these are positive </w:t>
      </w:r>
    </w:p>
  </w:comment>
  <w:comment w:id="103" w:author="MICHAEL GEORGE HAYES" w:date="2023-02-26T17:55:00Z" w:initials="MGH">
    <w:p w14:paraId="5ADC729D" w14:textId="009EEB50" w:rsidR="003A6EC0" w:rsidRDefault="003A6EC0">
      <w:pPr>
        <w:pStyle w:val="CommentText"/>
      </w:pPr>
      <w:r>
        <w:rPr>
          <w:rStyle w:val="CommentReference"/>
        </w:rPr>
        <w:annotationRef/>
      </w:r>
      <w:r>
        <w:t>Though what does this mean? No need to categorize it</w:t>
      </w:r>
    </w:p>
  </w:comment>
  <w:comment w:id="104" w:author="MICHAEL GEORGE HAYES" w:date="2023-02-26T17:57:00Z" w:initials="MGH">
    <w:p w14:paraId="73361568" w14:textId="1EDE7189" w:rsidR="003A6EC0" w:rsidRDefault="003A6EC0">
      <w:pPr>
        <w:pStyle w:val="CommentText"/>
      </w:pPr>
      <w:r>
        <w:rPr>
          <w:rStyle w:val="CommentReference"/>
        </w:rPr>
        <w:annotationRef/>
      </w:r>
      <w:r>
        <w:t xml:space="preserve">But what does absolute man? Again, it’s best to stick to the specific terms - it is non-derogable. </w:t>
      </w:r>
    </w:p>
  </w:comment>
  <w:comment w:id="105" w:author="MICHAEL GEORGE HAYES" w:date="2023-02-26T17:58:00Z" w:initials="MGH">
    <w:p w14:paraId="56B65103" w14:textId="5D9450EC" w:rsidR="003A6EC0" w:rsidRDefault="003A6EC0">
      <w:pPr>
        <w:pStyle w:val="CommentText"/>
      </w:pPr>
      <w:r>
        <w:rPr>
          <w:rStyle w:val="CommentReference"/>
        </w:rPr>
        <w:annotationRef/>
      </w:r>
      <w:r>
        <w:t>Doesn’t make sense - it can curtail it</w:t>
      </w:r>
    </w:p>
  </w:comment>
  <w:comment w:id="106" w:author="MICHAEL GEORGE HAYES" w:date="2023-02-26T17:58:00Z" w:initials="MGH">
    <w:p w14:paraId="1DF163D3" w14:textId="4B14C034" w:rsidR="003A6EC0" w:rsidRDefault="003A6EC0">
      <w:pPr>
        <w:pStyle w:val="CommentText"/>
      </w:pPr>
      <w:r>
        <w:rPr>
          <w:rStyle w:val="CommentReference"/>
        </w:rPr>
        <w:annotationRef/>
      </w:r>
      <w:r>
        <w:t>I’d be careful about Dworkin’s ideas - they are easy to debate</w:t>
      </w:r>
    </w:p>
  </w:comment>
  <w:comment w:id="107" w:author="MICHAEL GEORGE HAYES" w:date="2023-02-26T17:59:00Z" w:initials="MGH">
    <w:p w14:paraId="761E56F1" w14:textId="6EDA5476" w:rsidR="003A6EC0" w:rsidRDefault="003A6EC0">
      <w:pPr>
        <w:pStyle w:val="CommentText"/>
      </w:pPr>
      <w:r>
        <w:rPr>
          <w:rStyle w:val="CommentReference"/>
        </w:rPr>
        <w:annotationRef/>
      </w:r>
      <w:r>
        <w:t>You need to put he numbers somewhere</w:t>
      </w:r>
    </w:p>
  </w:comment>
  <w:comment w:id="108" w:author="MICHAEL GEORGE HAYES" w:date="2023-02-26T18:00:00Z" w:initials="MGH">
    <w:p w14:paraId="48E73278" w14:textId="62613B34" w:rsidR="003A6EC0" w:rsidRDefault="003A6EC0">
      <w:pPr>
        <w:pStyle w:val="CommentText"/>
      </w:pPr>
      <w:r>
        <w:rPr>
          <w:rStyle w:val="CommentReference"/>
        </w:rPr>
        <w:annotationRef/>
      </w:r>
      <w:r>
        <w:t>This b) section needs to be restructured. Deciee what the key aspect of it is - and I’m guessing you want to cover how FORB relates to key human rights principles - and structure it like that. I think you need to include non-derogation, and limits. And because this is the intro to how it fits into HR, have it come earlier in the chapter</w:t>
      </w:r>
    </w:p>
  </w:comment>
  <w:comment w:id="112" w:author="MICHAEL GEORGE HAYES" w:date="2023-02-26T18:02:00Z" w:initials="MGH">
    <w:p w14:paraId="472925B6" w14:textId="4D901432" w:rsidR="003A6EC0" w:rsidRDefault="003A6EC0">
      <w:pPr>
        <w:pStyle w:val="CommentText"/>
      </w:pPr>
      <w:r>
        <w:rPr>
          <w:rStyle w:val="CommentReference"/>
        </w:rPr>
        <w:annotationRef/>
      </w:r>
      <w:r>
        <w:t>Anything before 1965/1956 (which one?)</w:t>
      </w:r>
    </w:p>
  </w:comment>
  <w:comment w:id="113" w:author="MICHAEL GEORGE HAYES" w:date="2023-02-26T18:03:00Z" w:initials="MGH">
    <w:p w14:paraId="2B63AED0" w14:textId="141FE104" w:rsidR="003A6EC0" w:rsidRDefault="003A6EC0">
      <w:pPr>
        <w:pStyle w:val="CommentText"/>
      </w:pPr>
      <w:r>
        <w:rPr>
          <w:rStyle w:val="CommentReference"/>
        </w:rPr>
        <w:annotationRef/>
      </w:r>
      <w:r>
        <w:t>You are dancing around this topic - which is OK if you want - but maybe be more explicit if you will, or won’t, talk about it.</w:t>
      </w:r>
    </w:p>
  </w:comment>
  <w:comment w:id="114" w:author="MICHAEL GEORGE HAYES" w:date="2023-02-26T18:05:00Z" w:initials="MGH">
    <w:p w14:paraId="260811B9" w14:textId="0008FEF4" w:rsidR="003A6EC0" w:rsidRDefault="003A6EC0">
      <w:pPr>
        <w:pStyle w:val="CommentText"/>
      </w:pPr>
      <w:r>
        <w:rPr>
          <w:rStyle w:val="CommentReference"/>
        </w:rPr>
        <w:annotationRef/>
      </w:r>
      <w:r>
        <w:t>Are you going to develop this?</w:t>
      </w:r>
    </w:p>
  </w:comment>
  <w:comment w:id="116" w:author="MICHAEL GEORGE HAYES" w:date="2023-02-26T18:07:00Z" w:initials="MGH">
    <w:p w14:paraId="4CE5FF89" w14:textId="2F757913" w:rsidR="003A6EC0" w:rsidRDefault="003A6EC0">
      <w:pPr>
        <w:pStyle w:val="CommentText"/>
      </w:pPr>
      <w:r>
        <w:rPr>
          <w:rStyle w:val="CommentReference"/>
        </w:rPr>
        <w:annotationRef/>
      </w:r>
      <w:r>
        <w:t>A really difficult paragraph to understand. Maybe a re-write - or decide what of it you need for your argument</w:t>
      </w:r>
    </w:p>
  </w:comment>
  <w:comment w:id="117" w:author="MICHAEL GEORGE HAYES" w:date="2023-02-26T18:08:00Z" w:initials="MGH">
    <w:p w14:paraId="48B28C78" w14:textId="48BFB6FB" w:rsidR="003A6EC0" w:rsidRDefault="003A6EC0">
      <w:pPr>
        <w:pStyle w:val="CommentText"/>
      </w:pPr>
      <w:r>
        <w:rPr>
          <w:rStyle w:val="CommentReference"/>
        </w:rPr>
        <w:annotationRef/>
      </w:r>
      <w:r>
        <w:t>Which one?</w:t>
      </w:r>
    </w:p>
  </w:comment>
  <w:comment w:id="119" w:author="MICHAEL GEORGE HAYES" w:date="2023-02-26T18:12:00Z" w:initials="MGH">
    <w:p w14:paraId="7DDB97B7" w14:textId="7FCE9EAA" w:rsidR="003A6EC0" w:rsidRDefault="003A6EC0">
      <w:pPr>
        <w:pStyle w:val="CommentText"/>
      </w:pPr>
      <w:r>
        <w:rPr>
          <w:rStyle w:val="CommentReference"/>
        </w:rPr>
        <w:annotationRef/>
      </w:r>
      <w:r>
        <w:t>Mmm, not sure if this is a strong argument - that BL was only in response to the 1965 conflicts?</w:t>
      </w:r>
    </w:p>
  </w:comment>
  <w:comment w:id="122" w:author="MICHAEL GEORGE HAYES" w:date="2023-02-26T18:12:00Z" w:initials="MGH">
    <w:p w14:paraId="34A9D1BA" w14:textId="2D2FE0F8" w:rsidR="003A6EC0" w:rsidRDefault="003A6EC0">
      <w:pPr>
        <w:pStyle w:val="CommentText"/>
      </w:pPr>
      <w:r>
        <w:rPr>
          <w:rStyle w:val="CommentReference"/>
        </w:rPr>
        <w:annotationRef/>
      </w:r>
      <w:r>
        <w:t>There is a jump from 1965 to 1999 - did anything happen in this inbetween period?</w:t>
      </w:r>
    </w:p>
  </w:comment>
  <w:comment w:id="123" w:author="MICHAEL GEORGE HAYES" w:date="2023-02-26T18:16:00Z" w:initials="MGH">
    <w:p w14:paraId="66FA9B4C" w14:textId="2835651C" w:rsidR="003A6EC0" w:rsidRDefault="003A6EC0">
      <w:pPr>
        <w:pStyle w:val="CommentText"/>
      </w:pPr>
      <w:r>
        <w:rPr>
          <w:rStyle w:val="CommentReference"/>
        </w:rPr>
        <w:annotationRef/>
      </w:r>
      <w:r>
        <w:t>But I think you are conflating (or assuming they the same) state of emergency, and conflict between religious groups</w:t>
      </w:r>
    </w:p>
  </w:comment>
  <w:comment w:id="124" w:author="MICHAEL GEORGE HAYES" w:date="2023-02-26T18:18:00Z" w:initials="MGH">
    <w:p w14:paraId="67374752" w14:textId="3382CEDB" w:rsidR="003A6EC0" w:rsidRDefault="003A6EC0">
      <w:pPr>
        <w:pStyle w:val="CommentText"/>
      </w:pPr>
      <w:r>
        <w:rPr>
          <w:rStyle w:val="CommentReference"/>
        </w:rPr>
        <w:annotationRef/>
      </w:r>
      <w:r>
        <w:t>OK, a really good section, but still do an edit and work on the expression</w:t>
      </w:r>
    </w:p>
  </w:comment>
  <w:comment w:id="128" w:author="MICHAEL GEORGE HAYES" w:date="2023-03-05T21:15:00Z" w:initials="MGH">
    <w:p w14:paraId="48E13F8D" w14:textId="6E81068B" w:rsidR="003A6EC0" w:rsidRDefault="003A6EC0">
      <w:pPr>
        <w:pStyle w:val="CommentText"/>
      </w:pPr>
      <w:r>
        <w:rPr>
          <w:rStyle w:val="CommentReference"/>
        </w:rPr>
        <w:annotationRef/>
      </w:r>
      <w:r>
        <w:t>Sure, so if it did not change, why is it relevant to your thesis? Be explicit about this</w:t>
      </w:r>
    </w:p>
  </w:comment>
  <w:comment w:id="132" w:author="MICHAEL GEORGE HAYES" w:date="2023-03-05T21:18:00Z" w:initials="MGH">
    <w:p w14:paraId="19984C57" w14:textId="77777777" w:rsidR="003A6EC0" w:rsidRDefault="003A6EC0">
      <w:pPr>
        <w:pStyle w:val="CommentText"/>
      </w:pPr>
      <w:r>
        <w:rPr>
          <w:rStyle w:val="CommentReference"/>
        </w:rPr>
        <w:annotationRef/>
      </w:r>
      <w:r>
        <w:t>Put this somewhere else, you don’t  need it in the history section.</w:t>
      </w:r>
    </w:p>
    <w:p w14:paraId="66E4F536" w14:textId="24727481" w:rsidR="003A6EC0" w:rsidRDefault="003A6EC0">
      <w:pPr>
        <w:pStyle w:val="CommentText"/>
      </w:pPr>
      <w:r>
        <w:t>Though, it is confusing, maybe it should go here? Is this part of the history, or a new section of FROB?</w:t>
      </w:r>
    </w:p>
  </w:comment>
  <w:comment w:id="134" w:author="MICHAEL GEORGE HAYES" w:date="2023-03-05T21:24:00Z" w:initials="MGH">
    <w:p w14:paraId="600B6B91" w14:textId="45B64FF7" w:rsidR="003A6EC0" w:rsidRDefault="003A6EC0">
      <w:pPr>
        <w:pStyle w:val="CommentText"/>
      </w:pPr>
      <w:r>
        <w:rPr>
          <w:rStyle w:val="CommentReference"/>
        </w:rPr>
        <w:annotationRef/>
      </w:r>
      <w:r>
        <w:t>I don’t see the logic of why this should be here?  Isn’t this more of a central part of the thesis - not the last part of Ch 3?</w:t>
      </w:r>
    </w:p>
  </w:comment>
  <w:comment w:id="135" w:author="MICHAEL GEORGE HAYES" w:date="2023-03-05T21:25:00Z" w:initials="MGH">
    <w:p w14:paraId="7E2686FA" w14:textId="0B953EC6" w:rsidR="003A6EC0" w:rsidRDefault="003A6EC0">
      <w:pPr>
        <w:pStyle w:val="CommentText"/>
      </w:pPr>
      <w:r>
        <w:rPr>
          <w:rStyle w:val="CommentReference"/>
        </w:rPr>
        <w:annotationRef/>
      </w:r>
      <w:r>
        <w:t>Why”</w:t>
      </w:r>
    </w:p>
  </w:comment>
  <w:comment w:id="136" w:author="MICHAEL GEORGE HAYES" w:date="2023-03-05T21:25:00Z" w:initials="MGH">
    <w:p w14:paraId="7795F7D6" w14:textId="3FA777D6" w:rsidR="003A6EC0" w:rsidRDefault="003A6EC0">
      <w:pPr>
        <w:pStyle w:val="CommentText"/>
      </w:pPr>
      <w:r>
        <w:rPr>
          <w:rStyle w:val="CommentReference"/>
        </w:rPr>
        <w:annotationRef/>
      </w:r>
      <w:r>
        <w:t>repetitive</w:t>
      </w:r>
    </w:p>
  </w:comment>
  <w:comment w:id="137" w:author="MICHAEL GEORGE HAYES" w:date="2023-03-05T21:25:00Z" w:initials="MGH">
    <w:p w14:paraId="0B017B90" w14:textId="52EE076C" w:rsidR="003A6EC0" w:rsidRDefault="003A6EC0">
      <w:pPr>
        <w:pStyle w:val="CommentText"/>
      </w:pPr>
      <w:r>
        <w:rPr>
          <w:rStyle w:val="CommentReference"/>
        </w:rPr>
        <w:annotationRef/>
      </w:r>
    </w:p>
  </w:comment>
  <w:comment w:id="138" w:author="MICHAEL GEORGE HAYES" w:date="2023-03-05T21:33:00Z" w:initials="MGH">
    <w:p w14:paraId="34DFCB3E" w14:textId="06CC1FBC" w:rsidR="003A6EC0" w:rsidRDefault="003A6EC0">
      <w:pPr>
        <w:pStyle w:val="CommentText"/>
      </w:pPr>
      <w:r>
        <w:rPr>
          <w:rStyle w:val="CommentReference"/>
        </w:rPr>
        <w:annotationRef/>
      </w:r>
      <w:r>
        <w:t xml:space="preserve">this section is getting complex - a host of different problems, and it could use more structure to give some order and coherence to your critical review of BL </w:t>
      </w:r>
    </w:p>
  </w:comment>
  <w:comment w:id="139" w:author="MICHAEL GEORGE HAYES" w:date="2023-03-05T21:35:00Z" w:initials="MGH">
    <w:p w14:paraId="5FEA17D5" w14:textId="08E17F99" w:rsidR="003A6EC0" w:rsidRDefault="003A6EC0">
      <w:pPr>
        <w:pStyle w:val="CommentText"/>
      </w:pPr>
      <w:r>
        <w:rPr>
          <w:rStyle w:val="CommentReference"/>
        </w:rPr>
        <w:annotationRef/>
      </w:r>
      <w:r>
        <w:t>this section is going on way too long and is not on issues not directly related to your assessment of BL</w:t>
      </w:r>
    </w:p>
  </w:comment>
  <w:comment w:id="140" w:author="MICHAEL GEORGE HAYES" w:date="2023-03-05T21:35:00Z" w:initials="MGH">
    <w:p w14:paraId="4DE8D524" w14:textId="7619E76A" w:rsidR="003A6EC0" w:rsidRDefault="003A6EC0">
      <w:pPr>
        <w:pStyle w:val="CommentText"/>
      </w:pPr>
      <w:r>
        <w:rPr>
          <w:rStyle w:val="CommentReference"/>
        </w:rPr>
        <w:annotationRef/>
      </w:r>
      <w:r>
        <w:t>you’ve already said this 2-3 times?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8F0847" w15:done="0"/>
  <w15:commentEx w15:paraId="2A057ABC" w15:done="0"/>
  <w15:commentEx w15:paraId="14628166" w15:done="0"/>
  <w15:commentEx w15:paraId="06BD3E57" w15:done="0"/>
  <w15:commentEx w15:paraId="68B2979D" w15:done="0"/>
  <w15:commentEx w15:paraId="4002A1DC" w15:done="0"/>
  <w15:commentEx w15:paraId="2F2B1D9A" w15:done="0"/>
  <w15:commentEx w15:paraId="238EBA5B" w15:done="0"/>
  <w15:commentEx w15:paraId="01AF3633" w15:done="0"/>
  <w15:commentEx w15:paraId="182A8C19" w15:done="0"/>
  <w15:commentEx w15:paraId="3CED68DB" w15:done="0"/>
  <w15:commentEx w15:paraId="3204599A" w15:done="0"/>
  <w15:commentEx w15:paraId="4B1D3F36" w15:done="0"/>
  <w15:commentEx w15:paraId="6B619766" w15:done="0"/>
  <w15:commentEx w15:paraId="0E763B7B" w15:done="0"/>
  <w15:commentEx w15:paraId="7D9EAF17" w15:done="0"/>
  <w15:commentEx w15:paraId="552F9010" w15:done="0"/>
  <w15:commentEx w15:paraId="7CBADBD0" w15:done="0"/>
  <w15:commentEx w15:paraId="120A00A8" w15:done="0"/>
  <w15:commentEx w15:paraId="6CDA84BB" w15:done="0"/>
  <w15:commentEx w15:paraId="12D79035" w15:done="0"/>
  <w15:commentEx w15:paraId="5939449E" w15:done="0"/>
  <w15:commentEx w15:paraId="5D6ECDCA" w15:done="0"/>
  <w15:commentEx w15:paraId="568B8E5B" w15:done="0"/>
  <w15:commentEx w15:paraId="6DA891FD" w15:done="0"/>
  <w15:commentEx w15:paraId="54303FA9" w15:done="0"/>
  <w15:commentEx w15:paraId="04AFEF22" w15:done="0"/>
  <w15:commentEx w15:paraId="5E1C9E7B" w15:done="0"/>
  <w15:commentEx w15:paraId="52682CBC" w15:done="0"/>
  <w15:commentEx w15:paraId="5B097140" w15:done="0"/>
  <w15:commentEx w15:paraId="01622673" w15:done="0"/>
  <w15:commentEx w15:paraId="6257208A" w15:done="0"/>
  <w15:commentEx w15:paraId="6DC925A5" w15:done="0"/>
  <w15:commentEx w15:paraId="3B983B1A" w15:done="0"/>
  <w15:commentEx w15:paraId="5D50CC72" w15:done="0"/>
  <w15:commentEx w15:paraId="2FDFA362" w15:done="0"/>
  <w15:commentEx w15:paraId="7F2E34AA" w15:done="0"/>
  <w15:commentEx w15:paraId="1A4D5BC5" w15:done="0"/>
  <w15:commentEx w15:paraId="2C8851CD" w15:done="0"/>
  <w15:commentEx w15:paraId="1FA1ACE3" w15:done="0"/>
  <w15:commentEx w15:paraId="2069C80F" w15:done="0"/>
  <w15:commentEx w15:paraId="716FBF21" w15:done="0"/>
  <w15:commentEx w15:paraId="5ADC729D" w15:done="0"/>
  <w15:commentEx w15:paraId="73361568" w15:done="0"/>
  <w15:commentEx w15:paraId="56B65103" w15:done="0"/>
  <w15:commentEx w15:paraId="1DF163D3" w15:done="0"/>
  <w15:commentEx w15:paraId="761E56F1" w15:done="0"/>
  <w15:commentEx w15:paraId="48E73278" w15:done="0"/>
  <w15:commentEx w15:paraId="472925B6" w15:done="0"/>
  <w15:commentEx w15:paraId="2B63AED0" w15:done="0"/>
  <w15:commentEx w15:paraId="260811B9" w15:done="0"/>
  <w15:commentEx w15:paraId="4CE5FF89" w15:done="0"/>
  <w15:commentEx w15:paraId="48B28C78" w15:done="0"/>
  <w15:commentEx w15:paraId="7DDB97B7" w15:done="0"/>
  <w15:commentEx w15:paraId="34A9D1BA" w15:done="0"/>
  <w15:commentEx w15:paraId="66FA9B4C" w15:done="0"/>
  <w15:commentEx w15:paraId="67374752" w15:done="0"/>
  <w15:commentEx w15:paraId="48E13F8D" w15:done="0"/>
  <w15:commentEx w15:paraId="66E4F536" w15:done="0"/>
  <w15:commentEx w15:paraId="600B6B91" w15:done="0"/>
  <w15:commentEx w15:paraId="7E2686FA" w15:done="0"/>
  <w15:commentEx w15:paraId="7795F7D6" w15:done="0"/>
  <w15:commentEx w15:paraId="0B017B90" w15:paraIdParent="7795F7D6" w15:done="0"/>
  <w15:commentEx w15:paraId="34DFCB3E" w15:done="0"/>
  <w15:commentEx w15:paraId="5FEA17D5" w15:done="0"/>
  <w15:commentEx w15:paraId="4DE8D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8F0847" w16cid:durableId="27A4422B"/>
  <w16cid:commentId w16cid:paraId="2A057ABC" w16cid:durableId="27A44277"/>
  <w16cid:commentId w16cid:paraId="14628166" w16cid:durableId="27A44364"/>
  <w16cid:commentId w16cid:paraId="06BD3E57" w16cid:durableId="27B46D37"/>
  <w16cid:commentId w16cid:paraId="68B2979D" w16cid:durableId="27B46D69"/>
  <w16cid:commentId w16cid:paraId="4002A1DC" w16cid:durableId="27B46E0F"/>
  <w16cid:commentId w16cid:paraId="2F2B1D9A" w16cid:durableId="27A444AF"/>
  <w16cid:commentId w16cid:paraId="238EBA5B" w16cid:durableId="27A444D4"/>
  <w16cid:commentId w16cid:paraId="01AF3633" w16cid:durableId="27A44513"/>
  <w16cid:commentId w16cid:paraId="182A8C19" w16cid:durableId="27B46E8B"/>
  <w16cid:commentId w16cid:paraId="3CED68DB" w16cid:durableId="27A44591"/>
  <w16cid:commentId w16cid:paraId="3204599A" w16cid:durableId="27A445A7"/>
  <w16cid:commentId w16cid:paraId="4B1D3F36" w16cid:durableId="27A445FA"/>
  <w16cid:commentId w16cid:paraId="6B619766" w16cid:durableId="27A4461B"/>
  <w16cid:commentId w16cid:paraId="0E763B7B" w16cid:durableId="27A4470B"/>
  <w16cid:commentId w16cid:paraId="7D9EAF17" w16cid:durableId="27A446B3"/>
  <w16cid:commentId w16cid:paraId="552F9010" w16cid:durableId="27A446F5"/>
  <w16cid:commentId w16cid:paraId="7CBADBD0" w16cid:durableId="27A44781"/>
  <w16cid:commentId w16cid:paraId="120A00A8" w16cid:durableId="27A4483D"/>
  <w16cid:commentId w16cid:paraId="6CDA84BB" w16cid:durableId="27A492E2"/>
  <w16cid:commentId w16cid:paraId="12D79035" w16cid:durableId="27A49356"/>
  <w16cid:commentId w16cid:paraId="5939449E" w16cid:durableId="27A49389"/>
  <w16cid:commentId w16cid:paraId="5D6ECDCA" w16cid:durableId="27A49460"/>
  <w16cid:commentId w16cid:paraId="568B8E5B" w16cid:durableId="27A495F7"/>
  <w16cid:commentId w16cid:paraId="6DA891FD" w16cid:durableId="27A49692"/>
  <w16cid:commentId w16cid:paraId="54303FA9" w16cid:durableId="27A496EF"/>
  <w16cid:commentId w16cid:paraId="04AFEF22" w16cid:durableId="27A50D5A"/>
  <w16cid:commentId w16cid:paraId="5E1C9E7B" w16cid:durableId="27A50DEC"/>
  <w16cid:commentId w16cid:paraId="52682CBC" w16cid:durableId="27A50E75"/>
  <w16cid:commentId w16cid:paraId="5B097140" w16cid:durableId="27A50ED7"/>
  <w16cid:commentId w16cid:paraId="01622673" w16cid:durableId="27A50F75"/>
  <w16cid:commentId w16cid:paraId="6257208A" w16cid:durableId="27A617B4"/>
  <w16cid:commentId w16cid:paraId="6DC925A5" w16cid:durableId="27A6183F"/>
  <w16cid:commentId w16cid:paraId="3B983B1A" w16cid:durableId="27A6187D"/>
  <w16cid:commentId w16cid:paraId="5D50CC72" w16cid:durableId="27A618DB"/>
  <w16cid:commentId w16cid:paraId="2FDFA362" w16cid:durableId="27A61901"/>
  <w16cid:commentId w16cid:paraId="7F2E34AA" w16cid:durableId="27A61971"/>
  <w16cid:commentId w16cid:paraId="1A4D5BC5" w16cid:durableId="27A619A2"/>
  <w16cid:commentId w16cid:paraId="2C8851CD" w16cid:durableId="27A61B01"/>
  <w16cid:commentId w16cid:paraId="1FA1ACE3" w16cid:durableId="27A61B33"/>
  <w16cid:commentId w16cid:paraId="2069C80F" w16cid:durableId="27A61B4F"/>
  <w16cid:commentId w16cid:paraId="716FBF21" w16cid:durableId="27A61BC5"/>
  <w16cid:commentId w16cid:paraId="5ADC729D" w16cid:durableId="27A61B92"/>
  <w16cid:commentId w16cid:paraId="73361568" w16cid:durableId="27A61BF3"/>
  <w16cid:commentId w16cid:paraId="56B65103" w16cid:durableId="27A61C2D"/>
  <w16cid:commentId w16cid:paraId="1DF163D3" w16cid:durableId="27A61C4E"/>
  <w16cid:commentId w16cid:paraId="761E56F1" w16cid:durableId="27A61C68"/>
  <w16cid:commentId w16cid:paraId="48E73278" w16cid:durableId="27A61CC8"/>
  <w16cid:commentId w16cid:paraId="472925B6" w16cid:durableId="27A61D3B"/>
  <w16cid:commentId w16cid:paraId="2B63AED0" w16cid:durableId="27A61D6B"/>
  <w16cid:commentId w16cid:paraId="260811B9" w16cid:durableId="27A61DD4"/>
  <w16cid:commentId w16cid:paraId="4CE5FF89" w16cid:durableId="27A61E53"/>
  <w16cid:commentId w16cid:paraId="48B28C78" w16cid:durableId="27A61E8D"/>
  <w16cid:commentId w16cid:paraId="7DDB97B7" w16cid:durableId="27A61F87"/>
  <w16cid:commentId w16cid:paraId="34A9D1BA" w16cid:durableId="27A61FA7"/>
  <w16cid:commentId w16cid:paraId="66FA9B4C" w16cid:durableId="27A62079"/>
  <w16cid:commentId w16cid:paraId="67374752" w16cid:durableId="27A620E8"/>
  <w16cid:commentId w16cid:paraId="48E13F8D" w16cid:durableId="27AF84E6"/>
  <w16cid:commentId w16cid:paraId="66E4F536" w16cid:durableId="27AF8592"/>
  <w16cid:commentId w16cid:paraId="600B6B91" w16cid:durableId="27AF8708"/>
  <w16cid:commentId w16cid:paraId="7E2686FA" w16cid:durableId="27AF8735"/>
  <w16cid:commentId w16cid:paraId="7795F7D6" w16cid:durableId="27AF875F"/>
  <w16cid:commentId w16cid:paraId="0B017B90" w16cid:durableId="27AF8763"/>
  <w16cid:commentId w16cid:paraId="34DFCB3E" w16cid:durableId="27AF8934"/>
  <w16cid:commentId w16cid:paraId="5FEA17D5" w16cid:durableId="27AF898A"/>
  <w16cid:commentId w16cid:paraId="4DE8D524" w16cid:durableId="27AF89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97EE1" w14:textId="77777777" w:rsidR="00A56973" w:rsidRDefault="00A56973" w:rsidP="001E09B0">
      <w:r>
        <w:separator/>
      </w:r>
    </w:p>
  </w:endnote>
  <w:endnote w:type="continuationSeparator" w:id="0">
    <w:p w14:paraId="7F0ED382" w14:textId="77777777" w:rsidR="00A56973" w:rsidRDefault="00A56973"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BA50C388-492E-D74F-BBD7-5EB30B33B19F}"/>
  </w:font>
  <w:font w:name="Times New Roman">
    <w:panose1 w:val="02020603050405020304"/>
    <w:charset w:val="00"/>
    <w:family w:val="roman"/>
    <w:pitch w:val="variable"/>
    <w:sig w:usb0="E0002EFF" w:usb1="C000785B" w:usb2="00000009" w:usb3="00000000" w:csb0="000001FF" w:csb1="00000000"/>
    <w:embedRegular r:id="rId2" w:fontKey="{5BB0EEA5-5D0A-9A4D-9749-79832A53CAFF}"/>
    <w:embedBold r:id="rId3" w:fontKey="{96DE3FDA-175A-CB45-9854-CF941F4300DE}"/>
    <w:embedItalic r:id="rId4" w:fontKey="{3FF0EFC9-BD62-094D-99E0-F40B32BF0ECD}"/>
    <w:embedBoldItalic r:id="rId5" w:fontKey="{78D8B134-890D-244F-969D-E1217B1FB6E1}"/>
  </w:font>
  <w:font w:name="Calibri">
    <w:panose1 w:val="020F0502020204030204"/>
    <w:charset w:val="00"/>
    <w:family w:val="swiss"/>
    <w:pitch w:val="variable"/>
    <w:sig w:usb0="E4002EFF" w:usb1="C000247B" w:usb2="00000009" w:usb3="00000000" w:csb0="000001FF" w:csb1="00000000"/>
    <w:embedRegular r:id="rId6" w:fontKey="{6A80B0B1-22CC-FB4C-9F4B-79E6DB5BEE68}"/>
    <w:embedBold r:id="rId7" w:fontKey="{3C718207-7645-2846-B760-F88CD7BD2420}"/>
    <w:embedItalic r:id="rId8" w:fontKey="{382381C5-09CF-C54C-85BC-E66E6305C32F}"/>
  </w:font>
  <w:font w:name="Angsana New">
    <w:panose1 w:val="02020603050405020304"/>
    <w:charset w:val="DE"/>
    <w:family w:val="roman"/>
    <w:pitch w:val="variable"/>
    <w:sig w:usb0="81000003" w:usb1="00000000" w:usb2="00000000" w:usb3="00000000" w:csb0="00010001" w:csb1="00000000"/>
    <w:embedRegular r:id="rId9" w:fontKey="{F5F3AEC8-FEE9-A34D-8D15-3C2FB06890BD}"/>
    <w:embedBold r:id="rId10" w:fontKey="{838F9625-4D2A-DB4C-AB6B-A569960B10F9}"/>
    <w:embedItalic r:id="rId11" w:fontKey="{0DBBAE5F-DD65-4B43-BC45-8A13B4F0A893}"/>
    <w:embedBoldItalic r:id="rId12" w:fontKey="{4D076D4F-7131-CC4F-B552-AF1CF886F7FB}"/>
  </w:font>
  <w:font w:name="Linux Libertine">
    <w:panose1 w:val="020B0604020202020204"/>
    <w:charset w:val="00"/>
    <w:family w:val="auto"/>
    <w:pitch w:val="variable"/>
    <w:sig w:usb0="E0000AFF" w:usb1="5200E5FB" w:usb2="02000020" w:usb3="00000000" w:csb0="000001BF" w:csb1="00000000"/>
    <w:embedRegular r:id="rId13" w:fontKey="{183F459C-7118-FA4C-933E-9D0E22431CBB}"/>
    <w:embedBold r:id="rId14" w:fontKey="{93007A11-0E06-F74E-A784-E74663072893}"/>
    <w:embedItalic r:id="rId15" w:fontKey="{7AB8D3D6-F575-1F48-A00E-70CE2C49E7DC}"/>
    <w:embedBoldItalic r:id="rId16" w:fontKey="{75662738-0242-4D48-88B0-20337D528162}"/>
  </w:font>
  <w:font w:name="Merriweather">
    <w:panose1 w:val="00000500000000000000"/>
    <w:charset w:val="4D"/>
    <w:family w:val="auto"/>
    <w:pitch w:val="variable"/>
    <w:sig w:usb0="20000207" w:usb1="00000002" w:usb2="00000000" w:usb3="00000000" w:csb0="00000197" w:csb1="00000000"/>
    <w:embedRegular r:id="rId17" w:fontKey="{B94405DA-C208-B14D-B339-BAA46DF2BDE0}"/>
  </w:font>
  <w:font w:name="Segoe UI">
    <w:panose1 w:val="020B0604020202020204"/>
    <w:charset w:val="00"/>
    <w:family w:val="swiss"/>
    <w:pitch w:val="variable"/>
    <w:sig w:usb0="E4002EFF" w:usb1="C000E47F" w:usb2="00000009" w:usb3="00000000" w:csb0="000001FF" w:csb1="00000000"/>
    <w:embedRegular r:id="rId18" w:fontKey="{0B392482-1A21-A24B-9E87-7AC496355BC1}"/>
  </w:font>
  <w:font w:name="Cordia New">
    <w:panose1 w:val="020B0304020202020204"/>
    <w:charset w:val="DE"/>
    <w:family w:val="swiss"/>
    <w:pitch w:val="variable"/>
    <w:sig w:usb0="81000003" w:usb1="00000000" w:usb2="00000000" w:usb3="00000000" w:csb0="00010001" w:csb1="00000000"/>
    <w:embedRegular r:id="rId19" w:fontKey="{3F2F2C1C-212C-F647-8E89-583B5B25DDC6}"/>
    <w:embedBold r:id="rId20" w:fontKey="{8AF57BB7-9514-8648-BC28-097BA628A814}"/>
    <w:embedItalic r:id="rId21" w:fontKey="{2DDE6EAB-0217-E645-8880-E0E4F282EB63}"/>
  </w:font>
  <w:font w:name="Georgia">
    <w:panose1 w:val="02040502050405020303"/>
    <w:charset w:val="00"/>
    <w:family w:val="roman"/>
    <w:pitch w:val="variable"/>
    <w:sig w:usb0="00000287" w:usb1="00000000" w:usb2="00000000" w:usb3="00000000" w:csb0="0000009F" w:csb1="00000000"/>
    <w:embedRegular r:id="rId22" w:fontKey="{4EE1926F-6D5E-1E47-ADD5-91A75C1A492B}"/>
    <w:embedItalic r:id="rId23" w:fontKey="{7C71A99E-AFF9-8A4E-8A14-EC667E2DB525}"/>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5" w:fontKey="{A198F840-5DDF-2148-85C4-99E68668263B}"/>
    <w:embedItalic r:id="rId26" w:fontKey="{DC4DBDBF-21C6-B849-8B50-BDAC51AE5933}"/>
  </w:font>
  <w:font w:name="Arial Nova Cond Light">
    <w:panose1 w:val="020B0306020202020204"/>
    <w:charset w:val="00"/>
    <w:family w:val="swiss"/>
    <w:pitch w:val="variable"/>
    <w:sig w:usb0="0000028F" w:usb1="00000002" w:usb2="00000000" w:usb3="00000000" w:csb0="0000019F" w:csb1="00000000"/>
    <w:embedRegular r:id="rId27" w:fontKey="{966BE49F-5294-3141-9B58-183F871F7C3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CECDF" w14:textId="77777777" w:rsidR="00A56973" w:rsidRDefault="00A56973" w:rsidP="001E09B0">
      <w:r>
        <w:separator/>
      </w:r>
    </w:p>
  </w:footnote>
  <w:footnote w:type="continuationSeparator" w:id="0">
    <w:p w14:paraId="682D4914" w14:textId="77777777" w:rsidR="00A56973" w:rsidRDefault="00A56973" w:rsidP="001E09B0">
      <w:r>
        <w:continuationSeparator/>
      </w:r>
    </w:p>
  </w:footnote>
  <w:footnote w:id="1">
    <w:p w14:paraId="3B8116CC" w14:textId="77777777" w:rsidR="003A6EC0" w:rsidRPr="00734ABB" w:rsidRDefault="003A6EC0" w:rsidP="00734ABB">
      <w:pPr>
        <w:pStyle w:val="FootnoteText"/>
      </w:pPr>
      <w:r w:rsidRPr="00E82028">
        <w:rPr>
          <w:rStyle w:val="FootnoteReference"/>
        </w:rPr>
        <w:footnoteRef/>
      </w:r>
      <w:r w:rsidRPr="00734ABB">
        <w:t xml:space="preserve"> </w:t>
      </w:r>
      <w:r w:rsidRPr="00734ABB">
        <w:tab/>
        <w:t>In Norway, the blasphemy law was removed from the Penal Code in 2005.</w:t>
      </w:r>
    </w:p>
  </w:footnote>
  <w:footnote w:id="2">
    <w:p w14:paraId="62546800"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In Iceland, the blasphemy law was repealed in 2017. </w:t>
      </w:r>
      <w:r w:rsidRPr="00734ABB">
        <w:rPr>
          <w:i/>
          <w:iCs/>
        </w:rPr>
        <w:t>Id</w:t>
      </w:r>
      <w:r w:rsidRPr="00734ABB">
        <w:t>.</w:t>
      </w:r>
    </w:p>
  </w:footnote>
  <w:footnote w:id="3">
    <w:p w14:paraId="5B26A44F"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In June 2017, the Danish Parliament repealed its blasphemy law. </w:t>
      </w:r>
      <w:r w:rsidRPr="00734ABB">
        <w:rPr>
          <w:i/>
          <w:iCs/>
        </w:rPr>
        <w:t>See</w:t>
      </w:r>
      <w:r w:rsidRPr="00734ABB">
        <w:t xml:space="preserve"> USCRIF, 2017. </w:t>
      </w:r>
      <w:r w:rsidRPr="00734ABB">
        <w:rPr>
          <w:i/>
          <w:iCs/>
        </w:rPr>
        <w:t>Id</w:t>
      </w:r>
      <w:r w:rsidRPr="00734ABB">
        <w:t>.</w:t>
      </w:r>
    </w:p>
  </w:footnote>
  <w:footnote w:id="4">
    <w:p w14:paraId="747A6282"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In Canada, the blasphemy law was repealed in 2018. https://end-blasphemy-laws.org/ Accessed on January 26, 2017. </w:t>
      </w:r>
      <w:r w:rsidRPr="00734ABB">
        <w:rPr>
          <w:i/>
          <w:iCs/>
        </w:rPr>
        <w:t>Id</w:t>
      </w:r>
    </w:p>
  </w:footnote>
  <w:footnote w:id="5">
    <w:p w14:paraId="16220014" w14:textId="77777777" w:rsidR="003A6EC0" w:rsidRPr="00734ABB" w:rsidRDefault="003A6EC0" w:rsidP="00734ABB">
      <w:pPr>
        <w:pStyle w:val="FootnoteText"/>
      </w:pPr>
      <w:r w:rsidRPr="00E82028">
        <w:rPr>
          <w:rStyle w:val="FootnoteReference"/>
        </w:rPr>
        <w:footnoteRef/>
      </w:r>
      <w:r w:rsidRPr="00734ABB">
        <w:t xml:space="preserve"> </w:t>
      </w:r>
      <w:r w:rsidRPr="00734ABB">
        <w:tab/>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3169B3A4" w14:textId="77777777" w:rsidR="003A6EC0" w:rsidRPr="00734ABB" w:rsidRDefault="003A6EC0" w:rsidP="00734ABB">
      <w:pPr>
        <w:pStyle w:val="FootnoteText"/>
      </w:pPr>
      <w:r w:rsidRPr="00E82028">
        <w:rPr>
          <w:rStyle w:val="FootnoteReference"/>
        </w:rPr>
        <w:footnoteRef/>
      </w:r>
      <w:r w:rsidRPr="00734ABB">
        <w:t xml:space="preserve"> </w:t>
      </w:r>
      <w:r w:rsidRPr="00734ABB">
        <w:tab/>
        <w:t>The Office of the United Nations High Commissioner urges States that have blasphemy laws to repeal. See Rabat Plan of Action on the Prohibition of advocacy of national, racial, or religious hatred, 2015, 5.</w:t>
      </w:r>
    </w:p>
  </w:footnote>
  <w:footnote w:id="7">
    <w:p w14:paraId="3B5169E3" w14:textId="59085616" w:rsidR="003A6EC0" w:rsidRPr="00734ABB" w:rsidRDefault="003A6EC0" w:rsidP="00734ABB">
      <w:pPr>
        <w:pStyle w:val="FootnoteText"/>
      </w:pPr>
      <w:r w:rsidRPr="00E82028">
        <w:rPr>
          <w:rStyle w:val="FootnoteReference"/>
        </w:rPr>
        <w:footnoteRef/>
      </w:r>
      <w:r w:rsidRPr="00734ABB">
        <w:t xml:space="preserve"> </w:t>
      </w:r>
      <w:r w:rsidRPr="00734ABB">
        <w:tab/>
        <w:t>According to the U.S. Commission on International Religious Freedom (USCIRF), among a few countries that have repealed the ABL, Indonesia is one of the nations across the globe that still implement and enforce ABL at various levels (2017).</w:t>
      </w:r>
    </w:p>
  </w:footnote>
  <w:footnote w:id="8">
    <w:p w14:paraId="5D9BE050"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9">
    <w:p w14:paraId="3F0752FC" w14:textId="0267C761"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case of </w:t>
      </w:r>
      <w:proofErr w:type="spellStart"/>
      <w:r w:rsidRPr="00734ABB">
        <w:t>Sukmawati</w:t>
      </w:r>
      <w:proofErr w:type="spellEnd"/>
      <w:r w:rsidRPr="00734ABB">
        <w:t xml:space="preserve"> who apologizes after her poem that compares </w:t>
      </w:r>
      <w:proofErr w:type="spellStart"/>
      <w:r w:rsidRPr="00734ABB">
        <w:t>Adzan</w:t>
      </w:r>
      <w:proofErr w:type="spellEnd"/>
      <w:r w:rsidRPr="00734ABB">
        <w:t xml:space="preserve"> with the </w:t>
      </w:r>
      <w:proofErr w:type="spellStart"/>
      <w:r w:rsidRPr="00734ABB">
        <w:t>Kidung</w:t>
      </w:r>
      <w:proofErr w:type="spellEnd"/>
      <w:r w:rsidRPr="00734ABB">
        <w:t xml:space="preserve">, Javanese lyrics, and hijab with </w:t>
      </w:r>
      <w:proofErr w:type="spellStart"/>
      <w:r w:rsidRPr="00734ABB">
        <w:t>konde</w:t>
      </w:r>
      <w:proofErr w:type="spellEnd"/>
      <w:r w:rsidRPr="00734ABB">
        <w:t>, Javanese women’s hairstyle was considered insulting Islamic religion.</w:t>
      </w:r>
    </w:p>
  </w:footnote>
  <w:footnote w:id="10">
    <w:p w14:paraId="67563060" w14:textId="6258859D"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Chapter X of Indonesia Constitution Article 28A to 28J.</w:t>
      </w:r>
    </w:p>
  </w:footnote>
  <w:footnote w:id="11">
    <w:p w14:paraId="5F536885" w14:textId="790ACCC6"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 Paragraph 3 of the 1945 Indonesia Constitution.</w:t>
      </w:r>
    </w:p>
  </w:footnote>
  <w:footnote w:id="12">
    <w:p w14:paraId="713AA9CD"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3">
    <w:p w14:paraId="72910FBC"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4">
    <w:p w14:paraId="42159FA6"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15">
    <w:p w14:paraId="529A82FD" w14:textId="77777777" w:rsidR="003A6EC0" w:rsidRPr="00734ABB" w:rsidRDefault="003A6EC0" w:rsidP="00734ABB">
      <w:pPr>
        <w:pStyle w:val="FootnoteText"/>
      </w:pPr>
      <w:r w:rsidRPr="00E82028">
        <w:rPr>
          <w:rStyle w:val="FootnoteReference"/>
        </w:rPr>
        <w:footnoteRef/>
      </w:r>
      <w:r w:rsidRPr="00734ABB">
        <w:t xml:space="preserve"> </w:t>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6">
    <w:p w14:paraId="0C9FFC07"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Davis, N J and Robinson, R V (2006). </w:t>
      </w:r>
      <w:r w:rsidRPr="00734ABB">
        <w:rPr>
          <w:i/>
          <w:iCs/>
        </w:rPr>
        <w:t>The egalitarian face of Islamic orthodoxy: Support for Islamic law and economic justice in seven Muslim-majority nations</w:t>
      </w:r>
      <w:r w:rsidRPr="00734ABB">
        <w:t>. American Sociological Review, 71:2, p. 167–190.</w:t>
      </w:r>
    </w:p>
  </w:footnote>
  <w:footnote w:id="17">
    <w:p w14:paraId="70946365"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8">
    <w:p w14:paraId="07B60524" w14:textId="65F3855E"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9">
    <w:p w14:paraId="6CEFFBD5"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20">
    <w:p w14:paraId="4D9D1EB4"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21">
    <w:p w14:paraId="515B1768"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2">
    <w:p w14:paraId="022957FE" w14:textId="723474B2" w:rsidR="003A6EC0" w:rsidRPr="00734ABB" w:rsidRDefault="003A6EC0"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3">
    <w:p w14:paraId="37E716D6" w14:textId="1B559D0D" w:rsidR="003A6EC0" w:rsidRPr="00734ABB" w:rsidRDefault="003A6EC0" w:rsidP="00734ABB">
      <w:pPr>
        <w:pStyle w:val="FootnoteText"/>
      </w:pPr>
      <w:r w:rsidRPr="00E82028">
        <w:rPr>
          <w:rStyle w:val="FootnoteReference"/>
        </w:rPr>
        <w:footnoteRef/>
      </w:r>
      <w:r w:rsidRPr="00734ABB">
        <w:t xml:space="preserve"> </w:t>
      </w:r>
      <w:r w:rsidRPr="00734ABB">
        <w:tab/>
        <w:t xml:space="preserve">Andreas </w:t>
      </w:r>
      <w:proofErr w:type="spellStart"/>
      <w:r w:rsidRPr="00734ABB">
        <w:t>Harsono</w:t>
      </w:r>
      <w:proofErr w:type="spellEnd"/>
      <w:r w:rsidRPr="00734ABB">
        <w:t xml:space="preserve">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4">
    <w:p w14:paraId="12779441"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The </w:t>
      </w:r>
      <w:proofErr w:type="spellStart"/>
      <w:r w:rsidRPr="00734ABB">
        <w:t>Center</w:t>
      </w:r>
      <w:proofErr w:type="spellEnd"/>
      <w:r w:rsidRPr="00734ABB">
        <w:t xml:space="preserve">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5">
    <w:p w14:paraId="2DDF8509" w14:textId="2D4015DC"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6">
    <w:p w14:paraId="737F38F4"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ICCPR opened for signature 16 December 1966, 999 UNTS 171 (entered into force 23 March 1976, Art. 18 (3). Indonesia has ratified the ICCPR through the Law Number 12 Year 2005. </w:t>
      </w:r>
    </w:p>
  </w:footnote>
  <w:footnote w:id="27">
    <w:p w14:paraId="4008B3F0"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8">
    <w:p w14:paraId="215CF0A8" w14:textId="77777777" w:rsidR="003A6EC0" w:rsidRPr="00734ABB" w:rsidRDefault="003A6EC0" w:rsidP="00734ABB">
      <w:pPr>
        <w:pStyle w:val="FootnoteText"/>
        <w:rPr>
          <w:szCs w:val="18"/>
        </w:rPr>
      </w:pPr>
      <w:r w:rsidRPr="00E82028">
        <w:rPr>
          <w:rStyle w:val="FootnoteReference"/>
        </w:rPr>
        <w:footnoteRef/>
      </w:r>
      <w:r w:rsidRPr="00734ABB">
        <w:rPr>
          <w:szCs w:val="18"/>
        </w:rPr>
        <w:t xml:space="preserve"> Article 19 (3) of the ICCPR provides </w:t>
      </w:r>
      <w:proofErr w:type="spellStart"/>
      <w:r w:rsidRPr="00734ABB">
        <w:rPr>
          <w:szCs w:val="18"/>
        </w:rPr>
        <w:t>FoE's</w:t>
      </w:r>
      <w:proofErr w:type="spellEnd"/>
      <w:r w:rsidRPr="00734ABB">
        <w:rPr>
          <w:szCs w:val="18"/>
        </w:rPr>
        <w:t xml:space="preserve"> limitation clause: "The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rPr>
          <w:szCs w:val="18"/>
        </w:rPr>
        <w:t>ordre</w:t>
      </w:r>
      <w:proofErr w:type="spellEnd"/>
      <w:r w:rsidRPr="00734ABB">
        <w:rPr>
          <w:szCs w:val="18"/>
        </w:rPr>
        <w:t xml:space="preserve"> public), or of public health or morals." </w:t>
      </w:r>
      <w:r w:rsidRPr="00734ABB">
        <w:rPr>
          <w:i/>
          <w:iCs/>
          <w:szCs w:val="18"/>
        </w:rPr>
        <w:t>(Stressing added)</w:t>
      </w:r>
    </w:p>
  </w:footnote>
  <w:footnote w:id="29">
    <w:p w14:paraId="18FFE42B" w14:textId="77777777" w:rsidR="003A6EC0" w:rsidRPr="00734ABB" w:rsidRDefault="003A6EC0"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the UN Doc E/CN.4/1985/4, Annex 1985.</w:t>
      </w:r>
    </w:p>
  </w:footnote>
  <w:footnote w:id="30">
    <w:p w14:paraId="6AB43C07" w14:textId="77777777" w:rsidR="003A6EC0" w:rsidRPr="00734ABB" w:rsidRDefault="003A6EC0"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UN Human Rights Committee, General Comment 22 (48), adopted by the UN. Human Rights Committee on 20 July 1993.U.N.Doc.CCPR/C/21/Rev.1/Add.4 (1993). </w:t>
      </w:r>
    </w:p>
  </w:footnote>
  <w:footnote w:id="31">
    <w:p w14:paraId="5675D36F" w14:textId="65ACE05B"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In order to end discrimination against minority religions, in 2013, the UN of General Assembly adopted the Rabat Plan of Action (RPA) on the prohibition of advocacy of national, racial, or religious hatred that constitutes incitement to discrimination hostility, or violence. (see United Nations General Assembly A/HRC/22/17/Add.4).</w:t>
      </w:r>
    </w:p>
  </w:footnote>
  <w:footnote w:id="32">
    <w:p w14:paraId="3AEEF62C" w14:textId="3427E704"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The RPA documents, p.11.</w:t>
      </w:r>
    </w:p>
  </w:footnote>
  <w:footnote w:id="33">
    <w:p w14:paraId="14052EE4" w14:textId="79D643C4"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Ibid.</w:t>
      </w:r>
    </w:p>
  </w:footnote>
  <w:footnote w:id="34">
    <w:p w14:paraId="329C4123" w14:textId="16588778"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Ibid., 374 and the General Comment 22 (48), ibid.</w:t>
      </w:r>
    </w:p>
  </w:footnote>
  <w:footnote w:id="35">
    <w:p w14:paraId="5F8A3E31" w14:textId="5D51C349" w:rsidR="003A6EC0" w:rsidRPr="00734ABB" w:rsidRDefault="003A6EC0" w:rsidP="00734ABB">
      <w:pPr>
        <w:pStyle w:val="FootnoteText"/>
        <w:rPr>
          <w:szCs w:val="18"/>
        </w:rPr>
      </w:pPr>
      <w:r w:rsidRPr="00E82028">
        <w:rPr>
          <w:rStyle w:val="FootnoteReference"/>
        </w:rPr>
        <w:footnoteRef/>
      </w:r>
      <w:r w:rsidRPr="00734ABB">
        <w:rPr>
          <w:szCs w:val="18"/>
        </w:rPr>
        <w:t xml:space="preserve"> </w:t>
      </w:r>
      <w:r>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  </w:t>
      </w:r>
    </w:p>
  </w:footnote>
  <w:footnote w:id="36">
    <w:p w14:paraId="2FAA965F" w14:textId="15E1BDFE" w:rsidR="003A6EC0" w:rsidRPr="00734ABB" w:rsidRDefault="003A6EC0"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Pr>
          <w:szCs w:val="18"/>
        </w:rPr>
        <w:tab/>
      </w:r>
      <w:r w:rsidRPr="00734ABB">
        <w:rPr>
          <w:szCs w:val="18"/>
        </w:rPr>
        <w:t>See International Covenant on Civil and Political Rights, adopted by General Assembly resolution 2200A (XXI) of 16 December 16, 1966, entry into force 23 March 1976, available at http://www.unhchr.ch/html/menu3/b/a_ccpr.htm [hereinafter ICCPR] art. 18(3)</w:t>
      </w:r>
    </w:p>
  </w:footnote>
  <w:footnote w:id="37">
    <w:p w14:paraId="38DA0A5F" w14:textId="10427153" w:rsidR="003A6EC0" w:rsidRPr="00734ABB" w:rsidRDefault="003A6EC0"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Pr>
          <w:szCs w:val="18"/>
        </w:rPr>
        <w:tab/>
      </w:r>
      <w:r w:rsidRPr="00734ABB">
        <w:rPr>
          <w:szCs w:val="18"/>
        </w:rPr>
        <w:t>Its proclaimed by the General Assembly of the United Nations on November 25, 1981.See INTERNATIONAL INSTRUMENTS, supra note 13, at 490.1</w:t>
      </w:r>
    </w:p>
  </w:footnote>
  <w:footnote w:id="38">
    <w:p w14:paraId="7C77B2D2" w14:textId="77777777" w:rsidR="003A6EC0" w:rsidRPr="00734ABB" w:rsidRDefault="003A6EC0"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GA res.No.36/55/1981 UN</w:t>
      </w:r>
    </w:p>
  </w:footnote>
  <w:footnote w:id="39">
    <w:p w14:paraId="6A3F991B"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See GA res. 2200A (XXI), 21 UN GAOR Supp. (No. 16) at 52, UN Doc. A/6316 (1966)</w:t>
      </w:r>
    </w:p>
  </w:footnote>
  <w:footnote w:id="40">
    <w:p w14:paraId="1A84B4AB" w14:textId="77777777" w:rsidR="003A6EC0" w:rsidRPr="00734ABB" w:rsidRDefault="003A6EC0"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art. 11-14 Part II of the convention.</w:t>
      </w:r>
    </w:p>
  </w:footnote>
  <w:footnote w:id="41">
    <w:p w14:paraId="3A97AE62"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w:t>
      </w:r>
      <w:proofErr w:type="spellStart"/>
      <w:r w:rsidRPr="00734ABB">
        <w:rPr>
          <w:i/>
          <w:color w:val="000000"/>
          <w:szCs w:val="18"/>
        </w:rPr>
        <w:t>Penetapan</w:t>
      </w:r>
      <w:proofErr w:type="spellEnd"/>
      <w:r w:rsidRPr="00734ABB">
        <w:rPr>
          <w:i/>
          <w:color w:val="000000"/>
          <w:szCs w:val="18"/>
        </w:rPr>
        <w:t xml:space="preserve"> </w:t>
      </w:r>
      <w:proofErr w:type="spellStart"/>
      <w:r w:rsidRPr="00734ABB">
        <w:rPr>
          <w:i/>
          <w:color w:val="000000"/>
          <w:szCs w:val="18"/>
        </w:rPr>
        <w:t>Presiden</w:t>
      </w:r>
      <w:proofErr w:type="spellEnd"/>
      <w:r w:rsidRPr="00734ABB">
        <w:rPr>
          <w:i/>
          <w:color w:val="000000"/>
          <w:szCs w:val="18"/>
        </w:rPr>
        <w:t>/ PNPS)</w:t>
      </w:r>
      <w:r w:rsidRPr="00734ABB">
        <w:rPr>
          <w:color w:val="000000"/>
          <w:szCs w:val="18"/>
        </w:rPr>
        <w:t xml:space="preserve"> or Presidential Directive (</w:t>
      </w:r>
      <w:proofErr w:type="spellStart"/>
      <w:r w:rsidRPr="00734ABB">
        <w:rPr>
          <w:color w:val="000000"/>
          <w:szCs w:val="18"/>
        </w:rPr>
        <w:t>Peraturan</w:t>
      </w:r>
      <w:proofErr w:type="spellEnd"/>
      <w:r w:rsidRPr="00734ABB">
        <w:rPr>
          <w:color w:val="000000"/>
          <w:szCs w:val="18"/>
        </w:rPr>
        <w:t xml:space="preserve"> </w:t>
      </w:r>
      <w:proofErr w:type="spellStart"/>
      <w:r w:rsidRPr="00734ABB">
        <w:rPr>
          <w:color w:val="000000"/>
          <w:szCs w:val="18"/>
        </w:rPr>
        <w:t>Presiden</w:t>
      </w:r>
      <w:proofErr w:type="spellEnd"/>
      <w:r w:rsidRPr="00734ABB">
        <w:rPr>
          <w:color w:val="000000"/>
          <w:szCs w:val="18"/>
        </w:rPr>
        <w:t xml:space="preserve">).  Therefore, the Law No.1/PNPS/1965 was enacted through President instead of Act </w:t>
      </w:r>
      <w:r w:rsidRPr="00734ABB">
        <w:rPr>
          <w:i/>
          <w:color w:val="000000"/>
          <w:szCs w:val="18"/>
        </w:rPr>
        <w:t>(</w:t>
      </w:r>
      <w:proofErr w:type="spellStart"/>
      <w:r w:rsidRPr="00734ABB">
        <w:rPr>
          <w:i/>
          <w:color w:val="000000"/>
          <w:szCs w:val="18"/>
        </w:rPr>
        <w:t>Undang-Undang</w:t>
      </w:r>
      <w:proofErr w:type="spellEnd"/>
      <w:r w:rsidRPr="00734ABB">
        <w:rPr>
          <w:i/>
          <w:color w:val="000000"/>
          <w:szCs w:val="18"/>
        </w:rPr>
        <w:t>).</w:t>
      </w:r>
      <w:r w:rsidRPr="00734ABB">
        <w:rPr>
          <w:color w:val="000000"/>
          <w:szCs w:val="18"/>
        </w:rPr>
        <w:t xml:space="preserve"> It was later in 1969, the government elevated it to the status of national legislation through the enactment of Law No. 5/1969.</w:t>
      </w:r>
    </w:p>
  </w:footnote>
  <w:footnote w:id="42">
    <w:p w14:paraId="6809AF7B"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proofErr w:type="spellStart"/>
      <w:r w:rsidRPr="00734ABB">
        <w:rPr>
          <w:color w:val="000000"/>
          <w:szCs w:val="18"/>
        </w:rPr>
        <w:t>Uli</w:t>
      </w:r>
      <w:proofErr w:type="spellEnd"/>
      <w:r w:rsidRPr="00734ABB">
        <w:rPr>
          <w:color w:val="000000"/>
          <w:szCs w:val="18"/>
        </w:rPr>
        <w:t xml:space="preserve"> </w:t>
      </w:r>
      <w:proofErr w:type="spellStart"/>
      <w:r w:rsidRPr="00734ABB">
        <w:rPr>
          <w:color w:val="000000"/>
          <w:szCs w:val="18"/>
        </w:rPr>
        <w:t>Parulian</w:t>
      </w:r>
      <w:proofErr w:type="spellEnd"/>
      <w:r w:rsidRPr="00734ABB">
        <w:rPr>
          <w:color w:val="000000"/>
          <w:szCs w:val="18"/>
        </w:rPr>
        <w:t xml:space="preserve"> </w:t>
      </w:r>
      <w:proofErr w:type="spellStart"/>
      <w:r w:rsidRPr="00734ABB">
        <w:rPr>
          <w:color w:val="000000"/>
          <w:szCs w:val="18"/>
        </w:rPr>
        <w:t>Sihombing</w:t>
      </w:r>
      <w:proofErr w:type="spellEnd"/>
      <w:r w:rsidRPr="00734ABB">
        <w:rPr>
          <w:color w:val="000000"/>
          <w:szCs w:val="18"/>
        </w:rPr>
        <w:t xml:space="preserve">, </w:t>
      </w:r>
      <w:proofErr w:type="spellStart"/>
      <w:r w:rsidRPr="00734ABB">
        <w:rPr>
          <w:i/>
          <w:color w:val="000000"/>
          <w:szCs w:val="18"/>
        </w:rPr>
        <w:t>Menggugat</w:t>
      </w:r>
      <w:proofErr w:type="spellEnd"/>
      <w:r w:rsidRPr="00734ABB">
        <w:rPr>
          <w:i/>
          <w:color w:val="000000"/>
          <w:szCs w:val="18"/>
        </w:rPr>
        <w:t xml:space="preserve"> </w:t>
      </w:r>
      <w:proofErr w:type="spellStart"/>
      <w:r w:rsidRPr="00734ABB">
        <w:rPr>
          <w:i/>
          <w:color w:val="000000"/>
          <w:szCs w:val="18"/>
        </w:rPr>
        <w:t>Bakor</w:t>
      </w:r>
      <w:proofErr w:type="spellEnd"/>
      <w:r w:rsidRPr="00734ABB">
        <w:rPr>
          <w:i/>
          <w:color w:val="000000"/>
          <w:szCs w:val="18"/>
        </w:rPr>
        <w:t xml:space="preserve"> </w:t>
      </w:r>
      <w:proofErr w:type="spellStart"/>
      <w:r w:rsidRPr="00734ABB">
        <w:rPr>
          <w:i/>
          <w:color w:val="000000"/>
          <w:szCs w:val="18"/>
        </w:rPr>
        <w:t>Pakem</w:t>
      </w:r>
      <w:proofErr w:type="spellEnd"/>
      <w:r w:rsidRPr="00734ABB">
        <w:rPr>
          <w:i/>
          <w:color w:val="000000"/>
          <w:szCs w:val="18"/>
        </w:rPr>
        <w:t xml:space="preserve">; Kajian Hukum </w:t>
      </w:r>
      <w:proofErr w:type="spellStart"/>
      <w:r w:rsidRPr="00734ABB">
        <w:rPr>
          <w:i/>
          <w:color w:val="000000"/>
          <w:szCs w:val="18"/>
        </w:rPr>
        <w:t>terhadap</w:t>
      </w:r>
      <w:proofErr w:type="spellEnd"/>
      <w:r w:rsidRPr="00734ABB">
        <w:rPr>
          <w:i/>
          <w:color w:val="000000"/>
          <w:szCs w:val="18"/>
        </w:rPr>
        <w:t xml:space="preserve"> </w:t>
      </w:r>
      <w:proofErr w:type="spellStart"/>
      <w:r w:rsidRPr="00734ABB">
        <w:rPr>
          <w:i/>
          <w:color w:val="000000"/>
          <w:szCs w:val="18"/>
        </w:rPr>
        <w:t>Pengawasan</w:t>
      </w:r>
      <w:proofErr w:type="spellEnd"/>
      <w:r w:rsidRPr="00734ABB">
        <w:rPr>
          <w:i/>
          <w:color w:val="000000"/>
          <w:szCs w:val="18"/>
        </w:rPr>
        <w:t xml:space="preserve"> Agama dan </w:t>
      </w:r>
      <w:proofErr w:type="spellStart"/>
      <w:r w:rsidRPr="00734ABB">
        <w:rPr>
          <w:i/>
          <w:color w:val="000000"/>
          <w:szCs w:val="18"/>
        </w:rPr>
        <w:t>Kepercayaan</w:t>
      </w:r>
      <w:proofErr w:type="spellEnd"/>
      <w:r w:rsidRPr="00734ABB">
        <w:rPr>
          <w:i/>
          <w:color w:val="000000"/>
          <w:szCs w:val="18"/>
        </w:rPr>
        <w:t xml:space="preserve"> di Indonesia</w:t>
      </w:r>
      <w:r w:rsidRPr="00734ABB">
        <w:rPr>
          <w:color w:val="000000"/>
          <w:szCs w:val="18"/>
        </w:rPr>
        <w:t xml:space="preserve"> [Challenging </w:t>
      </w:r>
      <w:proofErr w:type="spellStart"/>
      <w:r w:rsidRPr="00734ABB">
        <w:rPr>
          <w:color w:val="000000"/>
          <w:szCs w:val="18"/>
        </w:rPr>
        <w:t>Bakor</w:t>
      </w:r>
      <w:proofErr w:type="spellEnd"/>
      <w:r w:rsidRPr="00734ABB">
        <w:rPr>
          <w:color w:val="000000"/>
          <w:szCs w:val="18"/>
        </w:rPr>
        <w:t xml:space="preserve"> </w:t>
      </w:r>
      <w:proofErr w:type="spellStart"/>
      <w:r w:rsidRPr="00734ABB">
        <w:rPr>
          <w:color w:val="000000"/>
          <w:szCs w:val="18"/>
        </w:rPr>
        <w:t>Pakem</w:t>
      </w:r>
      <w:proofErr w:type="spellEnd"/>
      <w:r w:rsidRPr="00734ABB">
        <w:rPr>
          <w:color w:val="000000"/>
          <w:szCs w:val="18"/>
        </w:rPr>
        <w:t xml:space="preserve">; Legal Study on the Oversight of Religion and Belief in Indonesia], 2008, ILRC [the Indonesian Legal Resource </w:t>
      </w:r>
      <w:proofErr w:type="spellStart"/>
      <w:r w:rsidRPr="00734ABB">
        <w:rPr>
          <w:color w:val="000000"/>
          <w:szCs w:val="18"/>
        </w:rPr>
        <w:t>Center</w:t>
      </w:r>
      <w:proofErr w:type="spellEnd"/>
      <w:r w:rsidRPr="00734ABB">
        <w:rPr>
          <w:color w:val="000000"/>
          <w:szCs w:val="18"/>
        </w:rPr>
        <w:t>], p25 and 40.</w:t>
      </w:r>
    </w:p>
  </w:footnote>
  <w:footnote w:id="43">
    <w:p w14:paraId="569DDF45"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Edward Omar Sharif </w:t>
      </w:r>
      <w:proofErr w:type="spellStart"/>
      <w:r w:rsidRPr="00734ABB">
        <w:rPr>
          <w:color w:val="000000"/>
          <w:szCs w:val="18"/>
        </w:rPr>
        <w:t>Hiariej</w:t>
      </w:r>
      <w:proofErr w:type="spellEnd"/>
      <w:r w:rsidRPr="00734ABB">
        <w:rPr>
          <w:color w:val="000000"/>
          <w:szCs w:val="18"/>
        </w:rPr>
        <w:t xml:space="preserve"> explained that PNPS was issued by President Soekarno on January 20, 1965. Exactly two weeks after the massacre of Muslims in </w:t>
      </w:r>
      <w:proofErr w:type="spellStart"/>
      <w:r w:rsidRPr="00734ABB">
        <w:rPr>
          <w:color w:val="000000"/>
          <w:szCs w:val="18"/>
        </w:rPr>
        <w:t>Madiun</w:t>
      </w:r>
      <w:proofErr w:type="spellEnd"/>
      <w:r w:rsidRPr="00734ABB">
        <w:rPr>
          <w:color w:val="000000"/>
          <w:szCs w:val="18"/>
        </w:rPr>
        <w:t xml:space="preserve">. here was a sadistic murder when the </w:t>
      </w:r>
      <w:proofErr w:type="spellStart"/>
      <w:r w:rsidRPr="00734ABB">
        <w:rPr>
          <w:i/>
          <w:color w:val="000000"/>
          <w:szCs w:val="18"/>
        </w:rPr>
        <w:t>kiai</w:t>
      </w:r>
      <w:proofErr w:type="spellEnd"/>
      <w:r w:rsidRPr="00734ABB">
        <w:rPr>
          <w:color w:val="000000"/>
          <w:szCs w:val="18"/>
        </w:rPr>
        <w:t xml:space="preserve"> (Ulama) and </w:t>
      </w:r>
      <w:proofErr w:type="spellStart"/>
      <w:r w:rsidRPr="00734ABB">
        <w:rPr>
          <w:color w:val="000000"/>
          <w:szCs w:val="18"/>
        </w:rPr>
        <w:t>s</w:t>
      </w:r>
      <w:r w:rsidRPr="00734ABB">
        <w:rPr>
          <w:i/>
          <w:color w:val="000000"/>
          <w:szCs w:val="18"/>
        </w:rPr>
        <w:t>antri</w:t>
      </w:r>
      <w:proofErr w:type="spellEnd"/>
      <w:r w:rsidRPr="00734ABB">
        <w:rPr>
          <w:i/>
          <w:color w:val="000000"/>
          <w:szCs w:val="18"/>
        </w:rPr>
        <w:t xml:space="preserve"> </w:t>
      </w:r>
      <w:r w:rsidRPr="00734ABB">
        <w:rPr>
          <w:color w:val="000000"/>
          <w:szCs w:val="18"/>
        </w:rPr>
        <w:t xml:space="preserve">(Islamic students) were praying at dawn, the Koran was trampled upon, torn apart as a form of blasphemy. Retrieved at https://www.jawapos.com/nasional/hukum-kriminal/14/03/2017/begini-awal-mulanya-pasal-penodaan-agama. See also Michael S. </w:t>
      </w:r>
      <w:proofErr w:type="spellStart"/>
      <w:r w:rsidRPr="00734ABB">
        <w:rPr>
          <w:color w:val="000000"/>
          <w:szCs w:val="18"/>
        </w:rPr>
        <w:t>Densmoor</w:t>
      </w:r>
      <w:proofErr w:type="spellEnd"/>
      <w:r w:rsidRPr="00734ABB">
        <w:rPr>
          <w:color w:val="000000"/>
          <w:szCs w:val="18"/>
        </w:rPr>
        <w:t>, 2013. The Control and Management of Religion In Post-Independence, Pancasila Indonesia. A Thesis. Georgetown University Washington, DC April 13, 2013.</w:t>
      </w:r>
    </w:p>
  </w:footnote>
  <w:footnote w:id="44">
    <w:p w14:paraId="44E29360"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See Keputusan </w:t>
      </w:r>
      <w:proofErr w:type="spellStart"/>
      <w:r w:rsidRPr="00734ABB">
        <w:t>Presiden</w:t>
      </w:r>
      <w:proofErr w:type="spellEnd"/>
      <w:r w:rsidRPr="00734ABB">
        <w:t xml:space="preserve"> </w:t>
      </w:r>
      <w:proofErr w:type="spellStart"/>
      <w:r w:rsidRPr="00734ABB">
        <w:t>Nomor</w:t>
      </w:r>
      <w:proofErr w:type="spellEnd"/>
      <w:r w:rsidRPr="00734ABB">
        <w:t xml:space="preserve"> 150 Year 1959 concerning Back to UUD 1945. Announced at </w:t>
      </w:r>
      <w:proofErr w:type="spellStart"/>
      <w:r w:rsidRPr="00734ABB">
        <w:t>Lembaran</w:t>
      </w:r>
      <w:proofErr w:type="spellEnd"/>
      <w:r w:rsidRPr="00734ABB">
        <w:t xml:space="preserve"> Negara </w:t>
      </w:r>
      <w:proofErr w:type="spellStart"/>
      <w:r w:rsidRPr="00734ABB">
        <w:t>Nomor</w:t>
      </w:r>
      <w:proofErr w:type="spellEnd"/>
      <w:r w:rsidRPr="00734ABB">
        <w:t xml:space="preserve"> 75 Year 1959. See also Mahfud M.D., 2001. </w:t>
      </w:r>
      <w:r w:rsidRPr="00734ABB">
        <w:rPr>
          <w:i/>
          <w:iCs/>
        </w:rPr>
        <w:t xml:space="preserve">Dasar dan </w:t>
      </w:r>
      <w:proofErr w:type="spellStart"/>
      <w:r w:rsidRPr="00734ABB">
        <w:rPr>
          <w:i/>
          <w:iCs/>
        </w:rPr>
        <w:t>Struktur</w:t>
      </w:r>
      <w:proofErr w:type="spellEnd"/>
      <w:r w:rsidRPr="00734ABB">
        <w:rPr>
          <w:i/>
          <w:iCs/>
        </w:rPr>
        <w:t xml:space="preserve"> </w:t>
      </w:r>
      <w:proofErr w:type="spellStart"/>
      <w:r w:rsidRPr="00734ABB">
        <w:rPr>
          <w:i/>
          <w:iCs/>
        </w:rPr>
        <w:t>Ketatanegaraan</w:t>
      </w:r>
      <w:proofErr w:type="spellEnd"/>
      <w:r w:rsidRPr="00734ABB">
        <w:rPr>
          <w:i/>
          <w:iCs/>
        </w:rPr>
        <w:t xml:space="preserve"> Indonesia</w:t>
      </w:r>
      <w:r w:rsidRPr="00734ABB">
        <w:t xml:space="preserve">, Jakarta: </w:t>
      </w:r>
      <w:proofErr w:type="spellStart"/>
      <w:r w:rsidRPr="00734ABB">
        <w:t>Rineka</w:t>
      </w:r>
      <w:proofErr w:type="spellEnd"/>
      <w:r w:rsidRPr="00734ABB">
        <w:t xml:space="preserve"> </w:t>
      </w:r>
      <w:proofErr w:type="spellStart"/>
      <w:r w:rsidRPr="00734ABB">
        <w:t>Cipta</w:t>
      </w:r>
      <w:proofErr w:type="spellEnd"/>
      <w:r w:rsidRPr="00734ABB">
        <w:t>, p. 99.</w:t>
      </w:r>
    </w:p>
  </w:footnote>
  <w:footnote w:id="45">
    <w:p w14:paraId="018B2EE4"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proofErr w:type="spellStart"/>
      <w:r w:rsidRPr="00734ABB">
        <w:rPr>
          <w:color w:val="000000"/>
          <w:szCs w:val="18"/>
        </w:rPr>
        <w:t>Barda</w:t>
      </w:r>
      <w:proofErr w:type="spellEnd"/>
      <w:r w:rsidRPr="00734ABB">
        <w:rPr>
          <w:color w:val="000000"/>
          <w:szCs w:val="18"/>
        </w:rPr>
        <w:t xml:space="preserve"> Nawawi </w:t>
      </w:r>
      <w:proofErr w:type="spellStart"/>
      <w:r w:rsidRPr="00734ABB">
        <w:rPr>
          <w:color w:val="000000"/>
          <w:szCs w:val="18"/>
        </w:rPr>
        <w:t>Arief</w:t>
      </w:r>
      <w:proofErr w:type="spellEnd"/>
      <w:r w:rsidRPr="00734ABB">
        <w:rPr>
          <w:color w:val="000000"/>
          <w:szCs w:val="18"/>
        </w:rPr>
        <w:t xml:space="preserve">, </w:t>
      </w:r>
      <w:proofErr w:type="spellStart"/>
      <w:r w:rsidRPr="00734ABB">
        <w:rPr>
          <w:i/>
          <w:color w:val="000000"/>
          <w:szCs w:val="18"/>
        </w:rPr>
        <w:t>Delik</w:t>
      </w:r>
      <w:proofErr w:type="spellEnd"/>
      <w:r w:rsidRPr="00734ABB">
        <w:rPr>
          <w:i/>
          <w:color w:val="000000"/>
          <w:szCs w:val="18"/>
        </w:rPr>
        <w:t xml:space="preserve"> Agama dan </w:t>
      </w:r>
      <w:proofErr w:type="spellStart"/>
      <w:r w:rsidRPr="00734ABB">
        <w:rPr>
          <w:i/>
          <w:color w:val="000000"/>
          <w:szCs w:val="18"/>
        </w:rPr>
        <w:t>Penghinaan</w:t>
      </w:r>
      <w:proofErr w:type="spellEnd"/>
      <w:r w:rsidRPr="00734ABB">
        <w:rPr>
          <w:i/>
          <w:color w:val="000000"/>
          <w:szCs w:val="18"/>
        </w:rPr>
        <w:t xml:space="preserve"> </w:t>
      </w:r>
      <w:proofErr w:type="spellStart"/>
      <w:r w:rsidRPr="00734ABB">
        <w:rPr>
          <w:i/>
          <w:color w:val="000000"/>
          <w:szCs w:val="18"/>
        </w:rPr>
        <w:t>Tuhan</w:t>
      </w:r>
      <w:proofErr w:type="spellEnd"/>
      <w:r w:rsidRPr="00734ABB">
        <w:rPr>
          <w:i/>
          <w:color w:val="000000"/>
          <w:szCs w:val="18"/>
        </w:rPr>
        <w:t xml:space="preserve"> (Blasphemy) Di Indonesia dan </w:t>
      </w:r>
      <w:proofErr w:type="spellStart"/>
      <w:r w:rsidRPr="00734ABB">
        <w:rPr>
          <w:i/>
          <w:color w:val="000000"/>
          <w:szCs w:val="18"/>
        </w:rPr>
        <w:t>Perbandingan</w:t>
      </w:r>
      <w:proofErr w:type="spellEnd"/>
      <w:r w:rsidRPr="00734ABB">
        <w:rPr>
          <w:i/>
          <w:color w:val="000000"/>
          <w:szCs w:val="18"/>
        </w:rPr>
        <w:t xml:space="preserve"> </w:t>
      </w:r>
      <w:proofErr w:type="spellStart"/>
      <w:r w:rsidRPr="00734ABB">
        <w:rPr>
          <w:i/>
          <w:color w:val="000000"/>
          <w:szCs w:val="18"/>
        </w:rPr>
        <w:t>Berbagai</w:t>
      </w:r>
      <w:proofErr w:type="spellEnd"/>
      <w:r w:rsidRPr="00734ABB">
        <w:rPr>
          <w:i/>
          <w:color w:val="000000"/>
          <w:szCs w:val="18"/>
        </w:rPr>
        <w:t xml:space="preserve"> Negara</w:t>
      </w:r>
      <w:r w:rsidRPr="00734ABB">
        <w:rPr>
          <w:color w:val="000000"/>
          <w:szCs w:val="18"/>
        </w:rPr>
        <w:t xml:space="preserve">, Badan </w:t>
      </w:r>
      <w:proofErr w:type="spellStart"/>
      <w:r w:rsidRPr="00734ABB">
        <w:rPr>
          <w:color w:val="000000"/>
          <w:szCs w:val="18"/>
        </w:rPr>
        <w:t>Penerbit</w:t>
      </w:r>
      <w:proofErr w:type="spellEnd"/>
      <w:r w:rsidRPr="00734ABB">
        <w:rPr>
          <w:color w:val="000000"/>
          <w:szCs w:val="18"/>
        </w:rPr>
        <w:t xml:space="preserve"> </w:t>
      </w:r>
      <w:proofErr w:type="spellStart"/>
      <w:r w:rsidRPr="00734ABB">
        <w:rPr>
          <w:color w:val="000000"/>
          <w:szCs w:val="18"/>
        </w:rPr>
        <w:t>Univesitas</w:t>
      </w:r>
      <w:proofErr w:type="spellEnd"/>
      <w:r w:rsidRPr="00734ABB">
        <w:rPr>
          <w:color w:val="000000"/>
          <w:szCs w:val="18"/>
        </w:rPr>
        <w:t xml:space="preserve"> </w:t>
      </w:r>
      <w:proofErr w:type="spellStart"/>
      <w:r w:rsidRPr="00734ABB">
        <w:rPr>
          <w:color w:val="000000"/>
          <w:szCs w:val="18"/>
        </w:rPr>
        <w:t>Diponegoro</w:t>
      </w:r>
      <w:proofErr w:type="spellEnd"/>
      <w:r w:rsidRPr="00734ABB">
        <w:rPr>
          <w:color w:val="000000"/>
          <w:szCs w:val="18"/>
        </w:rPr>
        <w:t>, Semarang, 2008, p. 7-8</w:t>
      </w:r>
    </w:p>
  </w:footnote>
  <w:footnote w:id="46">
    <w:p w14:paraId="5392859E"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7">
    <w:p w14:paraId="371CDF5C"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proofErr w:type="spellStart"/>
      <w:r w:rsidRPr="00734ABB">
        <w:rPr>
          <w:color w:val="000000"/>
          <w:szCs w:val="18"/>
        </w:rPr>
        <w:t>Tabel</w:t>
      </w:r>
      <w:proofErr w:type="spellEnd"/>
      <w:r w:rsidRPr="00734ABB">
        <w:rPr>
          <w:color w:val="000000"/>
          <w:szCs w:val="18"/>
        </w:rPr>
        <w:t xml:space="preserve"> 1. Chapter I. According to its Constitution, both Malaysia and Pakistan are Islamic countries, while Indonesia is not, even though Indonesia is the biggest Muslim population in the world. </w:t>
      </w:r>
    </w:p>
  </w:footnote>
  <w:footnote w:id="48">
    <w:p w14:paraId="69B18D02"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w:t>
      </w:r>
      <w:proofErr w:type="spellStart"/>
      <w:r w:rsidRPr="00734ABB">
        <w:rPr>
          <w:i/>
          <w:color w:val="000000"/>
          <w:szCs w:val="18"/>
        </w:rPr>
        <w:t>Penetapan</w:t>
      </w:r>
      <w:proofErr w:type="spellEnd"/>
      <w:r w:rsidRPr="00734ABB">
        <w:rPr>
          <w:i/>
          <w:color w:val="000000"/>
          <w:szCs w:val="18"/>
        </w:rPr>
        <w:t xml:space="preserve"> </w:t>
      </w:r>
      <w:proofErr w:type="spellStart"/>
      <w:r w:rsidRPr="00734ABB">
        <w:rPr>
          <w:i/>
          <w:color w:val="000000"/>
          <w:szCs w:val="18"/>
        </w:rPr>
        <w:t>Presiden</w:t>
      </w:r>
      <w:proofErr w:type="spellEnd"/>
      <w:r w:rsidRPr="00734ABB">
        <w:rPr>
          <w:i/>
          <w:color w:val="000000"/>
          <w:szCs w:val="18"/>
        </w:rPr>
        <w:t>/ PNPS)</w:t>
      </w:r>
      <w:r w:rsidRPr="00734ABB">
        <w:rPr>
          <w:color w:val="000000"/>
          <w:szCs w:val="18"/>
        </w:rPr>
        <w:t xml:space="preserve"> or Presidential Directive (</w:t>
      </w:r>
      <w:proofErr w:type="spellStart"/>
      <w:r w:rsidRPr="00734ABB">
        <w:rPr>
          <w:color w:val="000000"/>
          <w:szCs w:val="18"/>
        </w:rPr>
        <w:t>Peraturan</w:t>
      </w:r>
      <w:proofErr w:type="spellEnd"/>
      <w:r w:rsidRPr="00734ABB">
        <w:rPr>
          <w:color w:val="000000"/>
          <w:szCs w:val="18"/>
        </w:rPr>
        <w:t xml:space="preserve"> President).  Therefore, the Law No.1/PNPS/1965 was enacted through President instead of Act </w:t>
      </w:r>
      <w:r w:rsidRPr="00734ABB">
        <w:rPr>
          <w:i/>
          <w:color w:val="000000"/>
          <w:szCs w:val="18"/>
        </w:rPr>
        <w:t>(</w:t>
      </w:r>
      <w:proofErr w:type="spellStart"/>
      <w:r w:rsidRPr="00734ABB">
        <w:rPr>
          <w:i/>
          <w:color w:val="000000"/>
          <w:szCs w:val="18"/>
        </w:rPr>
        <w:t>Undang-Undang</w:t>
      </w:r>
      <w:proofErr w:type="spellEnd"/>
      <w:r w:rsidRPr="00734ABB">
        <w:rPr>
          <w:i/>
          <w:color w:val="000000"/>
          <w:szCs w:val="18"/>
        </w:rPr>
        <w:t>).</w:t>
      </w:r>
      <w:r w:rsidRPr="00734ABB">
        <w:rPr>
          <w:color w:val="000000"/>
          <w:szCs w:val="18"/>
        </w:rPr>
        <w:t xml:space="preserve"> It was later in 1969, the government elevated it to the status of national legislation through the enactment of Law No. 5/1969.</w:t>
      </w:r>
    </w:p>
  </w:footnote>
  <w:footnote w:id="49">
    <w:p w14:paraId="7A04E54F"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Number 140/PUU-VII/2009, p. 9.</w:t>
      </w:r>
    </w:p>
  </w:footnote>
  <w:footnote w:id="50">
    <w:p w14:paraId="28DDFDDD" w14:textId="77777777" w:rsidR="003A6EC0" w:rsidRPr="00734ABB" w:rsidRDefault="003A6EC0" w:rsidP="00734ABB">
      <w:pPr>
        <w:pStyle w:val="FootnoteText"/>
      </w:pPr>
      <w:r w:rsidRPr="00E82028">
        <w:rPr>
          <w:rStyle w:val="FootnoteReference"/>
        </w:rPr>
        <w:footnoteRef/>
      </w:r>
      <w:r w:rsidRPr="00734ABB">
        <w:t xml:space="preserve"> </w:t>
      </w:r>
      <w:r w:rsidRPr="00734ABB">
        <w:tab/>
        <w:t>Ibid., p.10.</w:t>
      </w:r>
    </w:p>
  </w:footnote>
  <w:footnote w:id="51">
    <w:p w14:paraId="6760CBFE"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At this conference it was also agreed to establish the Indonesian Islamic Army (TII), the </w:t>
      </w:r>
      <w:proofErr w:type="spellStart"/>
      <w:r w:rsidRPr="00734ABB">
        <w:t>Imamah</w:t>
      </w:r>
      <w:proofErr w:type="spellEnd"/>
      <w:r w:rsidRPr="00734ABB">
        <w:t xml:space="preserve"> Council (Council of Ministers), the Fatwa Council (Supreme Advisory Council), and the drafting of the Qanun Azizi (Basic Constitution). See Nugroho </w:t>
      </w:r>
      <w:proofErr w:type="spellStart"/>
      <w:r w:rsidRPr="00734ABB">
        <w:t>Dewanto</w:t>
      </w:r>
      <w:proofErr w:type="spellEnd"/>
      <w:r w:rsidRPr="00734ABB">
        <w:t xml:space="preserve">, 2011. </w:t>
      </w:r>
      <w:proofErr w:type="spellStart"/>
      <w:r w:rsidRPr="00734ABB">
        <w:t>Kartosoewirjo</w:t>
      </w:r>
      <w:proofErr w:type="spellEnd"/>
      <w:r w:rsidRPr="00734ABB">
        <w:t xml:space="preserve">: The Dream of an Islamic State (Book Series TEMPO: </w:t>
      </w:r>
      <w:proofErr w:type="spellStart"/>
      <w:r w:rsidRPr="00734ABB">
        <w:t>Tokoh</w:t>
      </w:r>
      <w:proofErr w:type="spellEnd"/>
      <w:r w:rsidRPr="00734ABB">
        <w:t xml:space="preserve"> Islam at the beginning of independence), I, Jakarta: PT Gramedia, p. 43-44.</w:t>
      </w:r>
    </w:p>
  </w:footnote>
  <w:footnote w:id="52">
    <w:p w14:paraId="077EBEC5"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Sholahuddin</w:t>
      </w:r>
      <w:proofErr w:type="spellEnd"/>
      <w:r w:rsidRPr="00734ABB">
        <w:t xml:space="preserve">, 2011. </w:t>
      </w:r>
      <w:r w:rsidRPr="00734ABB">
        <w:rPr>
          <w:i/>
          <w:iCs/>
        </w:rPr>
        <w:t xml:space="preserve">NII </w:t>
      </w:r>
      <w:proofErr w:type="spellStart"/>
      <w:r w:rsidRPr="00734ABB">
        <w:rPr>
          <w:i/>
          <w:iCs/>
        </w:rPr>
        <w:t>sampai</w:t>
      </w:r>
      <w:proofErr w:type="spellEnd"/>
      <w:r w:rsidRPr="00734ABB">
        <w:rPr>
          <w:i/>
          <w:iCs/>
        </w:rPr>
        <w:t xml:space="preserve"> JI: Salafi </w:t>
      </w:r>
      <w:proofErr w:type="spellStart"/>
      <w:r w:rsidRPr="00734ABB">
        <w:rPr>
          <w:i/>
          <w:iCs/>
        </w:rPr>
        <w:t>Jihadisme</w:t>
      </w:r>
      <w:proofErr w:type="spellEnd"/>
      <w:r w:rsidRPr="00734ABB">
        <w:rPr>
          <w:i/>
          <w:iCs/>
        </w:rPr>
        <w:t xml:space="preserve"> di Indonesia</w:t>
      </w:r>
      <w:r w:rsidRPr="00734ABB">
        <w:t xml:space="preserve">, Depok: </w:t>
      </w:r>
      <w:proofErr w:type="spellStart"/>
      <w:r w:rsidRPr="00734ABB">
        <w:t>Komunitas</w:t>
      </w:r>
      <w:proofErr w:type="spellEnd"/>
      <w:r w:rsidRPr="00734ABB">
        <w:t xml:space="preserve"> Bambu, p.3.</w:t>
      </w:r>
    </w:p>
  </w:footnote>
  <w:footnote w:id="53">
    <w:p w14:paraId="246949D5"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Dewanto</w:t>
      </w:r>
      <w:proofErr w:type="spellEnd"/>
      <w:r w:rsidRPr="00734ABB">
        <w:t>, Ibid., p. 4-5.</w:t>
      </w:r>
    </w:p>
  </w:footnote>
  <w:footnote w:id="54">
    <w:p w14:paraId="7642480B" w14:textId="77777777" w:rsidR="003A6EC0" w:rsidRPr="00734ABB" w:rsidRDefault="003A6EC0" w:rsidP="00734ABB">
      <w:pPr>
        <w:pStyle w:val="FootnoteText"/>
      </w:pPr>
      <w:r w:rsidRPr="00E82028">
        <w:rPr>
          <w:rStyle w:val="FootnoteReference"/>
        </w:rPr>
        <w:footnoteRef/>
      </w:r>
      <w:r w:rsidRPr="00734ABB">
        <w:t xml:space="preserve"> </w:t>
      </w:r>
      <w:r w:rsidRPr="00734ABB">
        <w:tab/>
        <w:t>Notes from the Ministry of Religions Affair in 1953 mentioned that there were 360 groups of believers that made the significant role for the General Election Year 1955.</w:t>
      </w:r>
    </w:p>
  </w:footnote>
  <w:footnote w:id="55">
    <w:p w14:paraId="67D2BBC4" w14:textId="77777777" w:rsidR="003A6EC0" w:rsidRPr="00734ABB" w:rsidRDefault="003A6EC0" w:rsidP="00734ABB">
      <w:pPr>
        <w:pStyle w:val="FootnoteText"/>
      </w:pPr>
      <w:r w:rsidRPr="00E82028">
        <w:rPr>
          <w:rStyle w:val="FootnoteReference"/>
        </w:rPr>
        <w:footnoteRef/>
      </w:r>
      <w:r w:rsidRPr="00734ABB">
        <w:t xml:space="preserve"> </w:t>
      </w:r>
      <w:r w:rsidRPr="00734ABB">
        <w:tab/>
        <w:t>On today’s value, equal to IDR 63,612,750,112 or USD 4,362,416</w:t>
      </w:r>
    </w:p>
  </w:footnote>
  <w:footnote w:id="56">
    <w:p w14:paraId="5BF66356"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 Tap MPRS No. XIX/ MPRS/ 1966.</w:t>
      </w:r>
    </w:p>
  </w:footnote>
  <w:footnote w:id="57">
    <w:p w14:paraId="150EBDD5"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For instance, in Article 1 of the 1965 Defamation Law states: “Everyone is prohibited from deliberately telling in public, advocating or seeking public support, to interpret a religion adhered to in Indonesia or to carry out religious activities that “resemble” the religious activities of that religion, which interpretations and activities deviate from the main principal of that religion.” The blasphemy violation as referred to in Article 1, then according to Article 2, if it is committed by an individual, the government can give a warning mostly to stop the act. But if it is done by an organization or a group of traditional beliefs, the government can dissolve the organization or declare it as a banned organization or deviant sect. In Article 2 states: (1) Anyone who violates the provisions mentioned in article 1 is given an order and a strong warning for his actions in a joint decree of the Minister of Religion, the Minister / Attorney General and the Minister of Home Affairs. (2) If the permit in paragraph (1) is carried out by an Organization or a religious sect, the President of the Republic of Indonesia can dissolve the Organization and label the Organization or sect as a prohibited organization/sect, one after the President has received consideration from the Minister of Religion, the Minister / Attorney general and the Minister of Home Affairs.</w:t>
      </w:r>
    </w:p>
  </w:footnote>
  <w:footnote w:id="58">
    <w:p w14:paraId="71956154"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proofErr w:type="spellStart"/>
      <w:r w:rsidRPr="00734ABB">
        <w:rPr>
          <w:color w:val="000000"/>
          <w:szCs w:val="18"/>
        </w:rPr>
        <w:t>Mellisa</w:t>
      </w:r>
      <w:proofErr w:type="spellEnd"/>
      <w:r w:rsidRPr="00734ABB">
        <w:rPr>
          <w:color w:val="000000"/>
          <w:szCs w:val="18"/>
        </w:rPr>
        <w:t xml:space="preserve"> Crouch, (2014). Law and Religion in Indonesia: Conflict and the courts in West Java. Abingdon, Oxon and New York.</w:t>
      </w:r>
    </w:p>
  </w:footnote>
  <w:footnote w:id="59">
    <w:p w14:paraId="0AC3C243"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r w:rsidRPr="00734ABB">
        <w:rPr>
          <w:color w:val="000000"/>
          <w:szCs w:val="18"/>
        </w:rPr>
        <w:t xml:space="preserve">Cekli </w:t>
      </w:r>
      <w:proofErr w:type="spellStart"/>
      <w:r w:rsidRPr="00734ABB">
        <w:rPr>
          <w:color w:val="000000"/>
          <w:szCs w:val="18"/>
        </w:rPr>
        <w:t>Pratiwi</w:t>
      </w:r>
      <w:proofErr w:type="spellEnd"/>
      <w:r w:rsidRPr="00734ABB">
        <w:rPr>
          <w:color w:val="000000"/>
          <w:szCs w:val="18"/>
        </w:rPr>
        <w:t xml:space="preserve">, </w:t>
      </w:r>
      <w:r w:rsidRPr="00734ABB">
        <w:rPr>
          <w:i/>
          <w:color w:val="000000"/>
          <w:szCs w:val="18"/>
        </w:rPr>
        <w:t>Id</w:t>
      </w:r>
      <w:r w:rsidRPr="00734ABB">
        <w:rPr>
          <w:color w:val="000000"/>
          <w:szCs w:val="18"/>
        </w:rPr>
        <w:t>.</w:t>
      </w:r>
    </w:p>
  </w:footnote>
  <w:footnote w:id="60">
    <w:p w14:paraId="130049CD"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w:t>
      </w:r>
      <w:proofErr w:type="spellStart"/>
      <w:r w:rsidRPr="00734ABB">
        <w:rPr>
          <w:szCs w:val="18"/>
        </w:rPr>
        <w:t>Uli</w:t>
      </w:r>
      <w:proofErr w:type="spellEnd"/>
      <w:r w:rsidRPr="00734ABB">
        <w:rPr>
          <w:szCs w:val="18"/>
        </w:rPr>
        <w:t xml:space="preserve"> </w:t>
      </w:r>
      <w:proofErr w:type="spellStart"/>
      <w:r w:rsidRPr="00734ABB">
        <w:rPr>
          <w:szCs w:val="18"/>
        </w:rPr>
        <w:t>Parulian</w:t>
      </w:r>
      <w:proofErr w:type="spellEnd"/>
      <w:r w:rsidRPr="00734ABB">
        <w:rPr>
          <w:szCs w:val="18"/>
        </w:rPr>
        <w:t xml:space="preserve"> </w:t>
      </w:r>
      <w:proofErr w:type="spellStart"/>
      <w:r w:rsidRPr="00734ABB">
        <w:rPr>
          <w:szCs w:val="18"/>
        </w:rPr>
        <w:t>Sihombing</w:t>
      </w:r>
      <w:proofErr w:type="spellEnd"/>
      <w:r w:rsidRPr="00734ABB">
        <w:rPr>
          <w:szCs w:val="18"/>
        </w:rPr>
        <w:t xml:space="preserve">, 2008. </w:t>
      </w:r>
      <w:proofErr w:type="spellStart"/>
      <w:r w:rsidRPr="00734ABB">
        <w:rPr>
          <w:i/>
          <w:szCs w:val="18"/>
        </w:rPr>
        <w:t>Menggugat</w:t>
      </w:r>
      <w:proofErr w:type="spellEnd"/>
      <w:r w:rsidRPr="00734ABB">
        <w:rPr>
          <w:i/>
          <w:szCs w:val="18"/>
        </w:rPr>
        <w:t xml:space="preserve"> </w:t>
      </w:r>
      <w:proofErr w:type="spellStart"/>
      <w:r w:rsidRPr="00734ABB">
        <w:rPr>
          <w:i/>
          <w:szCs w:val="18"/>
        </w:rPr>
        <w:t>Bakor</w:t>
      </w:r>
      <w:proofErr w:type="spellEnd"/>
      <w:r w:rsidRPr="00734ABB">
        <w:rPr>
          <w:i/>
          <w:szCs w:val="18"/>
        </w:rPr>
        <w:t xml:space="preserve"> </w:t>
      </w:r>
      <w:proofErr w:type="spellStart"/>
      <w:r w:rsidRPr="00734ABB">
        <w:rPr>
          <w:i/>
          <w:szCs w:val="18"/>
        </w:rPr>
        <w:t>Pakem</w:t>
      </w:r>
      <w:proofErr w:type="spellEnd"/>
      <w:r w:rsidRPr="00734ABB">
        <w:rPr>
          <w:i/>
          <w:szCs w:val="18"/>
        </w:rPr>
        <w:t xml:space="preserve">; Kajian Hukum </w:t>
      </w:r>
      <w:proofErr w:type="spellStart"/>
      <w:r w:rsidRPr="00734ABB">
        <w:rPr>
          <w:i/>
          <w:szCs w:val="18"/>
        </w:rPr>
        <w:t>terhadap</w:t>
      </w:r>
      <w:proofErr w:type="spellEnd"/>
      <w:r w:rsidRPr="00734ABB">
        <w:rPr>
          <w:i/>
          <w:szCs w:val="18"/>
        </w:rPr>
        <w:t xml:space="preserve"> </w:t>
      </w:r>
      <w:proofErr w:type="spellStart"/>
      <w:r w:rsidRPr="00734ABB">
        <w:rPr>
          <w:i/>
          <w:szCs w:val="18"/>
        </w:rPr>
        <w:t>Pengawasan</w:t>
      </w:r>
      <w:proofErr w:type="spellEnd"/>
      <w:r w:rsidRPr="00734ABB">
        <w:rPr>
          <w:i/>
          <w:szCs w:val="18"/>
        </w:rPr>
        <w:t xml:space="preserve"> Agama dan </w:t>
      </w:r>
      <w:proofErr w:type="spellStart"/>
      <w:r w:rsidRPr="00734ABB">
        <w:rPr>
          <w:i/>
          <w:szCs w:val="18"/>
        </w:rPr>
        <w:t>Kepercayaan</w:t>
      </w:r>
      <w:proofErr w:type="spellEnd"/>
      <w:r w:rsidRPr="00734ABB">
        <w:rPr>
          <w:i/>
          <w:szCs w:val="18"/>
        </w:rPr>
        <w:t xml:space="preserve"> di Indonesia [Challenging </w:t>
      </w:r>
      <w:proofErr w:type="spellStart"/>
      <w:r w:rsidRPr="00734ABB">
        <w:rPr>
          <w:i/>
          <w:szCs w:val="18"/>
        </w:rPr>
        <w:t>Bakor</w:t>
      </w:r>
      <w:proofErr w:type="spellEnd"/>
      <w:r w:rsidRPr="00734ABB">
        <w:rPr>
          <w:i/>
          <w:szCs w:val="18"/>
        </w:rPr>
        <w:t xml:space="preserve"> </w:t>
      </w:r>
      <w:proofErr w:type="spellStart"/>
      <w:r w:rsidRPr="00734ABB">
        <w:rPr>
          <w:i/>
          <w:szCs w:val="18"/>
        </w:rPr>
        <w:t>Pakem</w:t>
      </w:r>
      <w:proofErr w:type="spellEnd"/>
      <w:r w:rsidRPr="00734ABB">
        <w:rPr>
          <w:i/>
          <w:szCs w:val="18"/>
        </w:rPr>
        <w:t>; Legal Study on the Oversight of Religion and Belief in Indonesia]</w:t>
      </w:r>
      <w:r w:rsidRPr="00734ABB">
        <w:rPr>
          <w:szCs w:val="18"/>
        </w:rPr>
        <w:t xml:space="preserve">. ILRC [the Indonesian Legal Resource </w:t>
      </w:r>
      <w:proofErr w:type="spellStart"/>
      <w:r w:rsidRPr="00734ABB">
        <w:rPr>
          <w:szCs w:val="18"/>
        </w:rPr>
        <w:t>Center</w:t>
      </w:r>
      <w:proofErr w:type="spellEnd"/>
      <w:r w:rsidRPr="00734ABB">
        <w:rPr>
          <w:szCs w:val="18"/>
        </w:rPr>
        <w:t>], p25 and 40.</w:t>
      </w:r>
    </w:p>
  </w:footnote>
  <w:footnote w:id="61">
    <w:p w14:paraId="0D1BFF90"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Pancasila consists of 5 </w:t>
      </w:r>
      <w:proofErr w:type="spellStart"/>
      <w:r w:rsidRPr="00734ABB">
        <w:rPr>
          <w:color w:val="000000"/>
          <w:szCs w:val="18"/>
        </w:rPr>
        <w:t>Sila</w:t>
      </w:r>
      <w:proofErr w:type="spellEnd"/>
      <w:r w:rsidRPr="00734ABB">
        <w:rPr>
          <w:color w:val="000000"/>
          <w:szCs w:val="18"/>
        </w:rPr>
        <w:t xml:space="preserve"> (Principles). The first </w:t>
      </w:r>
      <w:proofErr w:type="spellStart"/>
      <w:r w:rsidRPr="00734ABB">
        <w:rPr>
          <w:color w:val="000000"/>
          <w:szCs w:val="18"/>
        </w:rPr>
        <w:t>Sila</w:t>
      </w:r>
      <w:proofErr w:type="spellEnd"/>
      <w:r w:rsidRPr="00734ABB">
        <w:rPr>
          <w:color w:val="000000"/>
          <w:szCs w:val="18"/>
        </w:rPr>
        <w:t xml:space="preserve"> states: “Believe in God the </w:t>
      </w:r>
      <w:proofErr w:type="spellStart"/>
      <w:r w:rsidRPr="00734ABB">
        <w:rPr>
          <w:color w:val="000000"/>
          <w:szCs w:val="18"/>
        </w:rPr>
        <w:t>Almaighty</w:t>
      </w:r>
      <w:proofErr w:type="spellEnd"/>
      <w:r w:rsidRPr="00734ABB">
        <w:rPr>
          <w:color w:val="000000"/>
          <w:szCs w:val="18"/>
        </w:rPr>
        <w:t>.”</w:t>
      </w:r>
    </w:p>
  </w:footnote>
  <w:footnote w:id="62">
    <w:p w14:paraId="0627F2BC"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w:t>
      </w:r>
      <w:r w:rsidRPr="00734ABB">
        <w:rPr>
          <w:color w:val="212121"/>
          <w:szCs w:val="18"/>
        </w:rPr>
        <w:t xml:space="preserve">Edward Omar Sharif </w:t>
      </w:r>
      <w:proofErr w:type="spellStart"/>
      <w:r w:rsidRPr="00734ABB">
        <w:rPr>
          <w:color w:val="212121"/>
          <w:szCs w:val="18"/>
        </w:rPr>
        <w:t>Hiariej</w:t>
      </w:r>
      <w:proofErr w:type="spellEnd"/>
      <w:r w:rsidRPr="00734ABB">
        <w:rPr>
          <w:color w:val="212121"/>
          <w:szCs w:val="18"/>
        </w:rPr>
        <w:t xml:space="preserve"> explained in the </w:t>
      </w:r>
      <w:proofErr w:type="spellStart"/>
      <w:r w:rsidRPr="00734ABB">
        <w:rPr>
          <w:color w:val="212121"/>
          <w:szCs w:val="18"/>
        </w:rPr>
        <w:t>Ahok’s</w:t>
      </w:r>
      <w:proofErr w:type="spellEnd"/>
      <w:r w:rsidRPr="00734ABB">
        <w:rPr>
          <w:color w:val="212121"/>
          <w:szCs w:val="18"/>
        </w:rPr>
        <w:t xml:space="preserve"> case that PNPS was issued by President Soekarno on January 20, 1965. Exactly two weeks after the massacre of Muslims in </w:t>
      </w:r>
      <w:proofErr w:type="spellStart"/>
      <w:r w:rsidRPr="00734ABB">
        <w:rPr>
          <w:color w:val="212121"/>
          <w:szCs w:val="18"/>
        </w:rPr>
        <w:t>Madiun</w:t>
      </w:r>
      <w:proofErr w:type="spellEnd"/>
      <w:r w:rsidRPr="00734ABB">
        <w:rPr>
          <w:color w:val="212121"/>
          <w:szCs w:val="18"/>
        </w:rPr>
        <w:t xml:space="preserve">. here was a sadistic murder when the </w:t>
      </w:r>
      <w:proofErr w:type="spellStart"/>
      <w:r w:rsidRPr="00734ABB">
        <w:rPr>
          <w:color w:val="212121"/>
          <w:szCs w:val="18"/>
        </w:rPr>
        <w:t>kiai</w:t>
      </w:r>
      <w:proofErr w:type="spellEnd"/>
      <w:r w:rsidRPr="00734ABB">
        <w:rPr>
          <w:color w:val="212121"/>
          <w:szCs w:val="18"/>
        </w:rPr>
        <w:t xml:space="preserve"> and </w:t>
      </w:r>
      <w:proofErr w:type="spellStart"/>
      <w:r w:rsidRPr="00734ABB">
        <w:rPr>
          <w:color w:val="212121"/>
          <w:szCs w:val="18"/>
        </w:rPr>
        <w:t>santri</w:t>
      </w:r>
      <w:proofErr w:type="spellEnd"/>
      <w:r w:rsidRPr="00734ABB">
        <w:rPr>
          <w:color w:val="212121"/>
          <w:szCs w:val="18"/>
        </w:rPr>
        <w:t xml:space="preserve"> were praying at dawn, the Koran was trampled upon, torn apart as a form of blasphemy. Retrieved at </w:t>
      </w:r>
      <w:r w:rsidRPr="00734ABB">
        <w:rPr>
          <w:color w:val="000000"/>
          <w:szCs w:val="18"/>
        </w:rPr>
        <w:t xml:space="preserve">https://www.jawapos.com/nasional/hukum-kriminal/14/03/2017/begini-awal-mulanya-pasal-penodaan-agama. See also Michael S. </w:t>
      </w:r>
      <w:proofErr w:type="spellStart"/>
      <w:r w:rsidRPr="00734ABB">
        <w:rPr>
          <w:color w:val="000000"/>
          <w:szCs w:val="18"/>
        </w:rPr>
        <w:t>Densmoor</w:t>
      </w:r>
      <w:proofErr w:type="spellEnd"/>
      <w:r w:rsidRPr="00734ABB">
        <w:rPr>
          <w:color w:val="000000"/>
          <w:szCs w:val="18"/>
        </w:rPr>
        <w:t xml:space="preserve">, 2013. </w:t>
      </w:r>
      <w:r w:rsidRPr="00734ABB">
        <w:rPr>
          <w:i/>
          <w:color w:val="000000"/>
          <w:szCs w:val="18"/>
        </w:rPr>
        <w:t>The Control and Management of Religion In Post-Independence, Pancasila Indonesia.</w:t>
      </w:r>
      <w:r w:rsidRPr="00734ABB">
        <w:rPr>
          <w:color w:val="000000"/>
          <w:szCs w:val="18"/>
        </w:rPr>
        <w:t xml:space="preserve"> A Thesis. Georgetown University Washington, DC April 13, 2013.</w:t>
      </w:r>
    </w:p>
  </w:footnote>
  <w:footnote w:id="63">
    <w:p w14:paraId="4597CB59" w14:textId="77777777" w:rsidR="003A6EC0" w:rsidRPr="00734ABB" w:rsidRDefault="003A6EC0" w:rsidP="00734ABB">
      <w:pPr>
        <w:pStyle w:val="FootnoteText"/>
        <w:rPr>
          <w:szCs w:val="18"/>
        </w:rPr>
      </w:pPr>
      <w:r w:rsidRPr="00E82028">
        <w:rPr>
          <w:rStyle w:val="FootnoteReference"/>
          <w:rFonts w:eastAsiaTheme="majorEastAsia"/>
        </w:rPr>
        <w:footnoteRef/>
      </w:r>
      <w:r w:rsidRPr="00734ABB">
        <w:rPr>
          <w:szCs w:val="18"/>
        </w:rPr>
        <w:t xml:space="preserve"> </w:t>
      </w:r>
      <w:proofErr w:type="spellStart"/>
      <w:r w:rsidRPr="00734ABB">
        <w:rPr>
          <w:szCs w:val="18"/>
        </w:rPr>
        <w:t>Barda</w:t>
      </w:r>
      <w:proofErr w:type="spellEnd"/>
      <w:r w:rsidRPr="00734ABB">
        <w:rPr>
          <w:szCs w:val="18"/>
        </w:rPr>
        <w:t xml:space="preserve"> Nawawi </w:t>
      </w:r>
      <w:proofErr w:type="spellStart"/>
      <w:r w:rsidRPr="00734ABB">
        <w:rPr>
          <w:szCs w:val="18"/>
        </w:rPr>
        <w:t>Arief</w:t>
      </w:r>
      <w:proofErr w:type="spellEnd"/>
      <w:r w:rsidRPr="00734ABB">
        <w:rPr>
          <w:szCs w:val="18"/>
        </w:rPr>
        <w:t xml:space="preserve">, </w:t>
      </w:r>
      <w:proofErr w:type="spellStart"/>
      <w:r w:rsidRPr="00734ABB">
        <w:rPr>
          <w:i/>
          <w:szCs w:val="18"/>
        </w:rPr>
        <w:t>Delik</w:t>
      </w:r>
      <w:proofErr w:type="spellEnd"/>
      <w:r w:rsidRPr="00734ABB">
        <w:rPr>
          <w:i/>
          <w:szCs w:val="18"/>
        </w:rPr>
        <w:t xml:space="preserve"> Agama dan </w:t>
      </w:r>
      <w:proofErr w:type="spellStart"/>
      <w:r w:rsidRPr="00734ABB">
        <w:rPr>
          <w:i/>
          <w:szCs w:val="18"/>
        </w:rPr>
        <w:t>Penghinaan</w:t>
      </w:r>
      <w:proofErr w:type="spellEnd"/>
      <w:r w:rsidRPr="00734ABB">
        <w:rPr>
          <w:i/>
          <w:szCs w:val="18"/>
        </w:rPr>
        <w:t xml:space="preserve"> </w:t>
      </w:r>
      <w:proofErr w:type="spellStart"/>
      <w:r w:rsidRPr="00734ABB">
        <w:rPr>
          <w:i/>
          <w:szCs w:val="18"/>
        </w:rPr>
        <w:t>Tuhan</w:t>
      </w:r>
      <w:proofErr w:type="spellEnd"/>
      <w:r w:rsidRPr="00734ABB">
        <w:rPr>
          <w:i/>
          <w:szCs w:val="18"/>
        </w:rPr>
        <w:t xml:space="preserve"> (Blasphemy) Di Indonesia dan </w:t>
      </w:r>
      <w:proofErr w:type="spellStart"/>
      <w:r w:rsidRPr="00734ABB">
        <w:rPr>
          <w:i/>
          <w:szCs w:val="18"/>
        </w:rPr>
        <w:t>Perbandingan</w:t>
      </w:r>
      <w:proofErr w:type="spellEnd"/>
      <w:r w:rsidRPr="00734ABB">
        <w:rPr>
          <w:i/>
          <w:szCs w:val="18"/>
        </w:rPr>
        <w:t xml:space="preserve"> </w:t>
      </w:r>
      <w:proofErr w:type="spellStart"/>
      <w:r w:rsidRPr="00734ABB">
        <w:rPr>
          <w:i/>
          <w:szCs w:val="18"/>
        </w:rPr>
        <w:t>Berbagai</w:t>
      </w:r>
      <w:proofErr w:type="spellEnd"/>
      <w:r w:rsidRPr="00734ABB">
        <w:rPr>
          <w:i/>
          <w:szCs w:val="18"/>
        </w:rPr>
        <w:t xml:space="preserve"> Negara</w:t>
      </w:r>
      <w:r w:rsidRPr="00734ABB">
        <w:rPr>
          <w:szCs w:val="18"/>
        </w:rPr>
        <w:t xml:space="preserve">, Badan </w:t>
      </w:r>
      <w:proofErr w:type="spellStart"/>
      <w:r w:rsidRPr="00734ABB">
        <w:rPr>
          <w:szCs w:val="18"/>
        </w:rPr>
        <w:t>Penerbit</w:t>
      </w:r>
      <w:proofErr w:type="spellEnd"/>
      <w:r w:rsidRPr="00734ABB">
        <w:rPr>
          <w:szCs w:val="18"/>
        </w:rPr>
        <w:t xml:space="preserve"> </w:t>
      </w:r>
      <w:proofErr w:type="spellStart"/>
      <w:r w:rsidRPr="00734ABB">
        <w:rPr>
          <w:szCs w:val="18"/>
        </w:rPr>
        <w:t>Univesitas</w:t>
      </w:r>
      <w:proofErr w:type="spellEnd"/>
      <w:r w:rsidRPr="00734ABB">
        <w:rPr>
          <w:szCs w:val="18"/>
        </w:rPr>
        <w:t xml:space="preserve"> </w:t>
      </w:r>
      <w:proofErr w:type="spellStart"/>
      <w:r w:rsidRPr="00734ABB">
        <w:rPr>
          <w:szCs w:val="18"/>
        </w:rPr>
        <w:t>Diponegoro</w:t>
      </w:r>
      <w:proofErr w:type="spellEnd"/>
      <w:r w:rsidRPr="00734ABB">
        <w:rPr>
          <w:szCs w:val="18"/>
        </w:rPr>
        <w:t>, Semarang, 2008, p. 7-8</w:t>
      </w:r>
    </w:p>
  </w:footnote>
  <w:footnote w:id="64">
    <w:p w14:paraId="6B60DFE2" w14:textId="77777777" w:rsidR="003A6EC0" w:rsidRPr="00734ABB" w:rsidRDefault="003A6EC0" w:rsidP="00734ABB">
      <w:pPr>
        <w:pStyle w:val="FootnoteText"/>
        <w:rPr>
          <w:color w:val="212121"/>
          <w:szCs w:val="18"/>
        </w:rPr>
      </w:pPr>
      <w:r w:rsidRPr="00E82028">
        <w:rPr>
          <w:rStyle w:val="FootnoteReference"/>
          <w:rFonts w:eastAsiaTheme="majorEastAsia"/>
        </w:rPr>
        <w:footnoteRef/>
      </w:r>
      <w:r w:rsidRPr="00734ABB">
        <w:rPr>
          <w:color w:val="000000"/>
          <w:szCs w:val="18"/>
        </w:rPr>
        <w:t xml:space="preserve"> </w:t>
      </w:r>
      <w:r w:rsidRPr="00734ABB">
        <w:rPr>
          <w:color w:val="212121"/>
          <w:szCs w:val="18"/>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65">
    <w:p w14:paraId="7E79D709" w14:textId="77777777" w:rsidR="003A6EC0" w:rsidRPr="00734ABB" w:rsidRDefault="003A6EC0"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On 11 March 1966 President Sukarno was forced by the Army generals to sign a letter transferring power to General Suharto. In Indonesia, Sukarno’s letter was known as ‘</w:t>
      </w:r>
      <w:r w:rsidRPr="00734ABB">
        <w:rPr>
          <w:i/>
          <w:color w:val="000000"/>
          <w:szCs w:val="18"/>
        </w:rPr>
        <w:t xml:space="preserve">Super </w:t>
      </w:r>
      <w:proofErr w:type="spellStart"/>
      <w:r w:rsidRPr="00734ABB">
        <w:rPr>
          <w:i/>
          <w:color w:val="000000"/>
          <w:szCs w:val="18"/>
        </w:rPr>
        <w:t>Semar</w:t>
      </w:r>
      <w:proofErr w:type="spellEnd"/>
      <w:r w:rsidRPr="00734ABB">
        <w:rPr>
          <w:i/>
          <w:color w:val="000000"/>
          <w:szCs w:val="18"/>
        </w:rPr>
        <w:t>’</w:t>
      </w:r>
      <w:r w:rsidRPr="00734ABB">
        <w:rPr>
          <w:color w:val="000000"/>
          <w:szCs w:val="18"/>
        </w:rPr>
        <w:t>, an abbreviation of ‘</w:t>
      </w:r>
      <w:r w:rsidRPr="00734ABB">
        <w:rPr>
          <w:i/>
          <w:color w:val="000000"/>
          <w:szCs w:val="18"/>
        </w:rPr>
        <w:t xml:space="preserve">Surat </w:t>
      </w:r>
      <w:proofErr w:type="spellStart"/>
      <w:r w:rsidRPr="00734ABB">
        <w:rPr>
          <w:i/>
          <w:color w:val="000000"/>
          <w:szCs w:val="18"/>
        </w:rPr>
        <w:t>Perintah</w:t>
      </w:r>
      <w:proofErr w:type="spellEnd"/>
      <w:r w:rsidRPr="00734ABB">
        <w:rPr>
          <w:i/>
          <w:color w:val="000000"/>
          <w:szCs w:val="18"/>
        </w:rPr>
        <w:t xml:space="preserve"> </w:t>
      </w:r>
      <w:proofErr w:type="spellStart"/>
      <w:r w:rsidRPr="00734ABB">
        <w:rPr>
          <w:i/>
          <w:color w:val="000000"/>
          <w:szCs w:val="18"/>
        </w:rPr>
        <w:t>Sebelas</w:t>
      </w:r>
      <w:proofErr w:type="spellEnd"/>
      <w:r w:rsidRPr="00734ABB">
        <w:rPr>
          <w:i/>
          <w:color w:val="000000"/>
          <w:szCs w:val="18"/>
        </w:rPr>
        <w:t xml:space="preserve"> </w:t>
      </w:r>
      <w:proofErr w:type="spellStart"/>
      <w:r w:rsidRPr="00734ABB">
        <w:rPr>
          <w:i/>
          <w:color w:val="000000"/>
          <w:szCs w:val="18"/>
        </w:rPr>
        <w:t>Maret</w:t>
      </w:r>
      <w:proofErr w:type="spellEnd"/>
      <w:r w:rsidRPr="00734ABB">
        <w:rPr>
          <w:i/>
          <w:color w:val="000000"/>
          <w:szCs w:val="18"/>
        </w:rPr>
        <w:t>’</w:t>
      </w:r>
      <w:r w:rsidRPr="00734ABB">
        <w:rPr>
          <w:color w:val="000000"/>
          <w:szCs w:val="18"/>
        </w:rPr>
        <w:t xml:space="preserve"> (Letter of Order of the 11 March). However, from a Javanese Shadow puppet (</w:t>
      </w:r>
      <w:proofErr w:type="spellStart"/>
      <w:r w:rsidRPr="00734ABB">
        <w:rPr>
          <w:i/>
          <w:color w:val="000000"/>
          <w:szCs w:val="18"/>
        </w:rPr>
        <w:t>wayang</w:t>
      </w:r>
      <w:proofErr w:type="spellEnd"/>
      <w:r w:rsidRPr="00734ABB">
        <w:rPr>
          <w:color w:val="000000"/>
          <w:szCs w:val="18"/>
        </w:rPr>
        <w:t xml:space="preserve">) story, </w:t>
      </w:r>
      <w:proofErr w:type="spellStart"/>
      <w:r w:rsidRPr="00734ABB">
        <w:rPr>
          <w:color w:val="000000"/>
          <w:szCs w:val="18"/>
        </w:rPr>
        <w:t>Semar</w:t>
      </w:r>
      <w:proofErr w:type="spellEnd"/>
      <w:r w:rsidRPr="00734ABB">
        <w:rPr>
          <w:color w:val="000000"/>
          <w:szCs w:val="18"/>
        </w:rPr>
        <w:t xml:space="preserve"> is a royal servant known for a powerful spirit and strength.</w:t>
      </w:r>
    </w:p>
  </w:footnote>
  <w:footnote w:id="66">
    <w:p w14:paraId="4A254133" w14:textId="36BF45E2" w:rsidR="003A6EC0" w:rsidRPr="00734ABB" w:rsidRDefault="003A6EC0" w:rsidP="00734ABB">
      <w:pPr>
        <w:pStyle w:val="FootnoteText"/>
      </w:pPr>
      <w:r w:rsidRPr="00E82028">
        <w:rPr>
          <w:rStyle w:val="FootnoteReference"/>
        </w:rPr>
        <w:footnoteRef/>
      </w:r>
      <w:r w:rsidRPr="00734ABB">
        <w:t xml:space="preserve"> </w:t>
      </w:r>
      <w:r w:rsidRPr="00734ABB">
        <w:tab/>
        <w:t>See Consideration of PNPS No. 1 Year 1965.</w:t>
      </w:r>
    </w:p>
  </w:footnote>
  <w:footnote w:id="67">
    <w:p w14:paraId="4444DE23"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68">
    <w:p w14:paraId="210AC78C"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Cited from </w:t>
      </w:r>
      <w:proofErr w:type="spellStart"/>
      <w:r w:rsidRPr="00734ABB">
        <w:t>BeritaSatu</w:t>
      </w:r>
      <w:proofErr w:type="spellEnd"/>
      <w:r w:rsidRPr="00734ABB">
        <w:t xml:space="preserve"> RUU KUB </w:t>
      </w:r>
      <w:proofErr w:type="spellStart"/>
      <w:r w:rsidRPr="00734ABB">
        <w:t>Dinilai</w:t>
      </w:r>
      <w:proofErr w:type="spellEnd"/>
      <w:r w:rsidRPr="00734ABB">
        <w:t xml:space="preserve"> </w:t>
      </w:r>
      <w:proofErr w:type="spellStart"/>
      <w:r w:rsidRPr="00734ABB">
        <w:t>Ancam</w:t>
      </w:r>
      <w:proofErr w:type="spellEnd"/>
      <w:r w:rsidRPr="00734ABB">
        <w:t xml:space="preserve"> </w:t>
      </w:r>
      <w:proofErr w:type="spellStart"/>
      <w:r w:rsidRPr="00734ABB">
        <w:t>Kemajemukan</w:t>
      </w:r>
      <w:proofErr w:type="spellEnd"/>
      <w:r w:rsidRPr="00734ABB">
        <w:t xml:space="preserve"> Indonesia, Monday 14th Nov 2011, retrieved at https://www.beritasatu.com/archive/17253/ruu-kub-dinilai-ancam-kemajemukan-indonesia.</w:t>
      </w:r>
    </w:p>
  </w:footnote>
  <w:footnote w:id="69">
    <w:p w14:paraId="35960FBD"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Muhammadiyya's</w:t>
      </w:r>
      <w:proofErr w:type="spellEnd"/>
      <w:r w:rsidRPr="00734ABB">
        <w:t xml:space="preserve"> Recommendation to Build Religious Harmony. https://www.republika.co.id/berita/o061vt346/rekomendasi-muhammadiyah-bangun-kerukunan-umat-beragama</w:t>
      </w:r>
    </w:p>
  </w:footnote>
  <w:footnote w:id="70">
    <w:p w14:paraId="58E6A33F" w14:textId="77777777" w:rsidR="003A6EC0" w:rsidRPr="00734ABB" w:rsidRDefault="003A6EC0"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71">
    <w:p w14:paraId="17E544A7"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The UNGA reinforce it with the adoption of the GC No. 34 concerning the limitation of the right to </w:t>
      </w:r>
      <w:proofErr w:type="spellStart"/>
      <w:r w:rsidRPr="00734ABB">
        <w:t>FoE</w:t>
      </w:r>
      <w:proofErr w:type="spellEnd"/>
      <w:r w:rsidRPr="00734ABB">
        <w:t xml:space="preserve"> in Paragraph 48 of GC No. 34 states: "Prohibitions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p>
  </w:footnote>
  <w:footnote w:id="72">
    <w:p w14:paraId="4F5A206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H. </w:t>
      </w:r>
      <w:proofErr w:type="spellStart"/>
      <w:r w:rsidRPr="00734ABB">
        <w:t>Bielefeldt</w:t>
      </w:r>
      <w:proofErr w:type="spellEnd"/>
      <w:r w:rsidRPr="00734ABB">
        <w:t>, “Freedom of Religion or Belief--A Human Right under Pressure,” Oxford Journal of Law and Religion 1, no. 1 (April 1, 2012): 15–35, https://doi.org/10.1093/ojlr/rwr018.</w:t>
      </w:r>
    </w:p>
  </w:footnote>
  <w:footnote w:id="73">
    <w:p w14:paraId="09388929" w14:textId="77777777" w:rsidR="003A6EC0" w:rsidRPr="00734ABB" w:rsidRDefault="003A6EC0" w:rsidP="00734ABB">
      <w:pPr>
        <w:pStyle w:val="FootnoteText"/>
      </w:pPr>
      <w:r w:rsidRPr="00E82028">
        <w:rPr>
          <w:rStyle w:val="FootnoteReference"/>
        </w:rPr>
        <w:footnoteRef/>
      </w:r>
      <w:r w:rsidRPr="00734ABB">
        <w:t xml:space="preserve"> </w:t>
      </w:r>
      <w:r w:rsidRPr="00734ABB">
        <w:tab/>
        <w:t>Ibid., 21.</w:t>
      </w:r>
    </w:p>
  </w:footnote>
  <w:footnote w:id="74">
    <w:p w14:paraId="00484614" w14:textId="77777777" w:rsidR="003A6EC0" w:rsidRPr="00734ABB" w:rsidRDefault="003A6EC0" w:rsidP="00734ABB">
      <w:pPr>
        <w:pStyle w:val="FootnoteText"/>
      </w:pPr>
      <w:r w:rsidRPr="00E82028">
        <w:rPr>
          <w:rStyle w:val="FootnoteReference"/>
        </w:rPr>
        <w:footnoteRef/>
      </w:r>
      <w:r w:rsidRPr="00734ABB">
        <w:t xml:space="preserve"> </w:t>
      </w:r>
      <w:r w:rsidRPr="00734ABB">
        <w:tab/>
        <w:t>Ibid., 23</w:t>
      </w:r>
    </w:p>
  </w:footnote>
  <w:footnote w:id="75">
    <w:p w14:paraId="4E280C07" w14:textId="77777777" w:rsidR="003A6EC0" w:rsidRPr="00734ABB" w:rsidRDefault="003A6EC0" w:rsidP="00734ABB">
      <w:pPr>
        <w:pStyle w:val="FootnoteText"/>
      </w:pPr>
      <w:r w:rsidRPr="00E82028">
        <w:rPr>
          <w:rStyle w:val="FootnoteReference"/>
        </w:rPr>
        <w:footnoteRef/>
      </w:r>
      <w:r w:rsidRPr="00734ABB">
        <w:t xml:space="preserve"> </w:t>
      </w:r>
      <w:r w:rsidRPr="00734ABB">
        <w:tab/>
        <w:t>Emily Howie, “</w:t>
      </w:r>
      <w:r w:rsidRPr="00734ABB">
        <w:rPr>
          <w:i/>
          <w:iCs/>
        </w:rPr>
        <w:t>Protecting the Human Right to Freedom of Expression in International Law</w:t>
      </w:r>
      <w:r w:rsidRPr="00734ABB">
        <w:t>,” International Journal of Speech-Language Pathology 20, no. 1 (January 2, 2018): 12–15, https://doi.org/10.1080/17549507.2018.1392612.</w:t>
      </w:r>
    </w:p>
  </w:footnote>
  <w:footnote w:id="76">
    <w:p w14:paraId="72F79C1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7">
    <w:p w14:paraId="1509A315"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8">
    <w:p w14:paraId="5BD53224"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79">
    <w:p w14:paraId="2C366EBB"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80">
    <w:p w14:paraId="6E2374A7" w14:textId="77777777" w:rsidR="003A6EC0" w:rsidRPr="00734ABB" w:rsidRDefault="003A6EC0"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81">
    <w:p w14:paraId="4B26CB28" w14:textId="77777777" w:rsidR="003A6EC0" w:rsidRPr="00734ABB" w:rsidRDefault="003A6EC0" w:rsidP="00734ABB">
      <w:pPr>
        <w:pStyle w:val="FootnoteText"/>
      </w:pPr>
      <w:r w:rsidRPr="00E82028">
        <w:rPr>
          <w:rStyle w:val="FootnoteReference"/>
        </w:rPr>
        <w:footnoteRef/>
      </w:r>
      <w:r w:rsidRPr="00734ABB">
        <w:t xml:space="preserve"> </w:t>
      </w:r>
      <w:r w:rsidRPr="00734ABB">
        <w:tab/>
        <w:t>See Art. 19(1) of the UDHR states that “Everyone has the right to freedom of opinion and expression; this right includes freedom to hold opinions without interference and to seek, receive and impart information and ideas through any media and regardless of frontiers." Subsequently, in Article 19 of the ICCPR states (1) Everyone has the right to hold an opinion without any interference. (Stressing Added).</w:t>
      </w:r>
    </w:p>
  </w:footnote>
  <w:footnote w:id="82">
    <w:p w14:paraId="2A4C914D" w14:textId="77777777" w:rsidR="003A6EC0" w:rsidRPr="00734ABB" w:rsidRDefault="003A6EC0"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83">
    <w:p w14:paraId="0E655D21" w14:textId="77777777" w:rsidR="003A6EC0" w:rsidRPr="00734ABB" w:rsidRDefault="003A6EC0" w:rsidP="00734ABB">
      <w:pPr>
        <w:pStyle w:val="FootnoteText"/>
      </w:pPr>
      <w:r w:rsidRPr="00E82028">
        <w:rPr>
          <w:rStyle w:val="FootnoteReference"/>
        </w:rPr>
        <w:footnoteRef/>
      </w:r>
      <w:r w:rsidRPr="00734ABB">
        <w:t xml:space="preserve"> </w:t>
      </w:r>
      <w:r w:rsidRPr="00734ABB">
        <w:tab/>
        <w:t>Thomas Scanlon, “</w:t>
      </w:r>
      <w:r w:rsidRPr="00734ABB">
        <w:rPr>
          <w:i/>
          <w:iCs/>
        </w:rPr>
        <w:t>A Theory of Freedom of Expression</w:t>
      </w:r>
      <w:r w:rsidRPr="00734ABB">
        <w:t>” Philosophy and Public Affairs 1, no. 2 (1972): 204–26.</w:t>
      </w:r>
    </w:p>
  </w:footnote>
  <w:footnote w:id="84">
    <w:p w14:paraId="24918F49" w14:textId="77777777" w:rsidR="003A6EC0" w:rsidRPr="00734ABB" w:rsidRDefault="003A6EC0" w:rsidP="00734ABB">
      <w:pPr>
        <w:pStyle w:val="FootnoteText"/>
      </w:pPr>
      <w:r w:rsidRPr="00E82028">
        <w:rPr>
          <w:rStyle w:val="FootnoteReference"/>
        </w:rPr>
        <w:footnoteRef/>
      </w:r>
      <w:r w:rsidRPr="00734ABB">
        <w:t xml:space="preserve"> </w:t>
      </w:r>
      <w:r w:rsidRPr="00734ABB">
        <w:tab/>
        <w:t>Alice Donald and Erica Howard, “The Right to Freedom Of religion or Belief and Its intersection with Other Rights,” ILGA-Europe, January 2015, http://ilga-europe.org/sites/default/files/Attachments/the_right_to_freedom_of_religion_or_belief_and_its_intersection_with_other_rights__0.pdf.; Asma T. Uddin, “Provocative Speech in French Law: A Closer Look at Charlie Hebdo,” FIU Law Review 11, no. 1 (September 22, 2015), https://doi.org/10.25148/lawrev.11.1.14.</w:t>
      </w:r>
    </w:p>
  </w:footnote>
  <w:footnote w:id="85">
    <w:p w14:paraId="36B24BB8" w14:textId="77777777" w:rsidR="003A6EC0" w:rsidRPr="00734ABB" w:rsidRDefault="003A6EC0" w:rsidP="00734ABB">
      <w:pPr>
        <w:pStyle w:val="FootnoteText"/>
      </w:pPr>
      <w:r w:rsidRPr="00E82028">
        <w:rPr>
          <w:rStyle w:val="FootnoteReference"/>
        </w:rPr>
        <w:footnoteRef/>
      </w:r>
      <w:r w:rsidRPr="00734ABB">
        <w:t xml:space="preserve"> </w:t>
      </w:r>
      <w:r w:rsidRPr="00734ABB">
        <w:tab/>
        <w:t>Donald and Howard, Ibid.</w:t>
      </w:r>
    </w:p>
  </w:footnote>
  <w:footnote w:id="86">
    <w:p w14:paraId="2CABB98E" w14:textId="77777777" w:rsidR="003A6EC0" w:rsidRPr="00734ABB" w:rsidRDefault="003A6EC0" w:rsidP="00734ABB">
      <w:pPr>
        <w:pStyle w:val="FootnoteText"/>
      </w:pPr>
      <w:r w:rsidRPr="00E82028">
        <w:rPr>
          <w:rStyle w:val="FootnoteReference"/>
        </w:rPr>
        <w:footnoteRef/>
      </w:r>
      <w:r w:rsidRPr="00734ABB">
        <w:t xml:space="preserve"> </w:t>
      </w:r>
      <w:r w:rsidRPr="00734ABB">
        <w:tab/>
        <w:t>Anshuman A. Mondal, “</w:t>
      </w:r>
      <w:r w:rsidRPr="00734ABB">
        <w:rPr>
          <w:i/>
          <w:iCs/>
        </w:rPr>
        <w:t xml:space="preserve">Articles of Faith: Freedom of Expression and Religious Freedom in Contemporary </w:t>
      </w:r>
      <w:proofErr w:type="spellStart"/>
      <w:r w:rsidRPr="00734ABB">
        <w:rPr>
          <w:i/>
          <w:iCs/>
        </w:rPr>
        <w:t>Multiculture</w:t>
      </w:r>
      <w:proofErr w:type="spellEnd"/>
      <w:r w:rsidRPr="00734ABB">
        <w:t>,” Islam and Christian–Muslim Relations 27, no. 1 (January 2, 2016): 3–24, https://doi.org/10.1080/09596410.2015.1114240.</w:t>
      </w:r>
    </w:p>
  </w:footnote>
  <w:footnote w:id="87">
    <w:p w14:paraId="6BE8E57A" w14:textId="77777777" w:rsidR="003A6EC0" w:rsidRPr="00734ABB" w:rsidRDefault="003A6EC0" w:rsidP="00734ABB">
      <w:pPr>
        <w:pStyle w:val="FootnoteText"/>
      </w:pPr>
      <w:r w:rsidRPr="00E82028">
        <w:rPr>
          <w:rStyle w:val="FootnoteReference"/>
        </w:rPr>
        <w:footnoteRef/>
      </w:r>
      <w:r w:rsidRPr="00734ABB">
        <w:t xml:space="preserve"> </w:t>
      </w:r>
      <w:r w:rsidRPr="00734ABB">
        <w:tab/>
        <w:t>Anshuman A. Mondal, “</w:t>
      </w:r>
      <w:r w:rsidRPr="00734ABB">
        <w:rPr>
          <w:i/>
          <w:iCs/>
        </w:rPr>
        <w:t xml:space="preserve">Articles of Faith: Freedom of Expression and Religious Freedom in Contemporary </w:t>
      </w:r>
      <w:proofErr w:type="spellStart"/>
      <w:r w:rsidRPr="00734ABB">
        <w:rPr>
          <w:i/>
          <w:iCs/>
        </w:rPr>
        <w:t>Multiculture</w:t>
      </w:r>
      <w:proofErr w:type="spellEnd"/>
      <w:r w:rsidRPr="00734ABB">
        <w:t>,” Islam and Christian–Muslim Relations 27, no. 1 (January 2, 2016): 3–24, https://doi.org/10.1080/09596410.2015.1114240.</w:t>
      </w:r>
    </w:p>
  </w:footnote>
  <w:footnote w:id="88">
    <w:p w14:paraId="5E101358"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Philippe </w:t>
      </w:r>
      <w:proofErr w:type="spellStart"/>
      <w:r w:rsidRPr="00734ABB">
        <w:t>Schmitter</w:t>
      </w:r>
      <w:proofErr w:type="spellEnd"/>
      <w:r w:rsidRPr="00734ABB">
        <w:t xml:space="preserve"> and Terry Karl, “</w:t>
      </w:r>
      <w:r w:rsidRPr="00734ABB">
        <w:rPr>
          <w:i/>
          <w:iCs/>
        </w:rPr>
        <w:t>What Democracy Is...and Is Not</w:t>
      </w:r>
      <w:r w:rsidRPr="00734ABB">
        <w:t>”,” Journal of Democracy 2, no. 3 (January 1970): 75–88.; Emily Howie, Ibid., 2,</w:t>
      </w:r>
    </w:p>
  </w:footnote>
  <w:footnote w:id="89">
    <w:p w14:paraId="6F63A385" w14:textId="77777777" w:rsidR="003A6EC0" w:rsidRPr="00734ABB" w:rsidRDefault="003A6EC0" w:rsidP="00734ABB">
      <w:pPr>
        <w:pStyle w:val="FootnoteText"/>
      </w:pPr>
      <w:r w:rsidRPr="00E82028">
        <w:rPr>
          <w:rStyle w:val="FootnoteReference"/>
        </w:rPr>
        <w:footnoteRef/>
      </w:r>
      <w:r w:rsidRPr="00734ABB">
        <w:t xml:space="preserve"> </w:t>
      </w:r>
      <w:r w:rsidRPr="00734ABB">
        <w:tab/>
        <w:t>According to Black Law Dictionary, blasphemy is defined as “Any oral or written reproach maliciously cast upon God, His name, attributes, or religion [….] It embraces the idea of detraction, when used towards the Supreme Being, as "calumny" usually carries the same idea when applied to an individual [….]” (155-56).</w:t>
      </w:r>
    </w:p>
  </w:footnote>
  <w:footnote w:id="90">
    <w:p w14:paraId="117CCA36" w14:textId="75752A46" w:rsidR="003A6EC0" w:rsidRPr="00734ABB" w:rsidRDefault="003A6EC0" w:rsidP="00734ABB">
      <w:pPr>
        <w:pStyle w:val="FootnoteText"/>
      </w:pPr>
      <w:r w:rsidRPr="00E82028">
        <w:rPr>
          <w:rStyle w:val="FootnoteReference"/>
        </w:rPr>
        <w:footnoteRef/>
      </w:r>
      <w:r w:rsidRPr="00734ABB">
        <w:t xml:space="preserve"> </w:t>
      </w:r>
      <w:r w:rsidRPr="00734ABB">
        <w:tab/>
        <w:t xml:space="preserve">Cole Durham and Brett </w:t>
      </w:r>
      <w:proofErr w:type="spellStart"/>
      <w:r w:rsidRPr="00734ABB">
        <w:t>Scharffs</w:t>
      </w:r>
      <w:proofErr w:type="spellEnd"/>
      <w:r w:rsidRPr="00734ABB">
        <w:t>, Ibid.</w:t>
      </w:r>
    </w:p>
  </w:footnote>
  <w:footnote w:id="91">
    <w:p w14:paraId="65A2528E" w14:textId="2AE3AAA7" w:rsidR="003A6EC0" w:rsidRPr="00734ABB" w:rsidRDefault="003A6EC0" w:rsidP="00734ABB">
      <w:pPr>
        <w:pStyle w:val="FootnoteText"/>
      </w:pPr>
      <w:r w:rsidRPr="00E82028">
        <w:rPr>
          <w:rStyle w:val="FootnoteReference"/>
        </w:rPr>
        <w:footnoteRef/>
      </w:r>
      <w:r w:rsidRPr="00734ABB">
        <w:t xml:space="preserve"> </w:t>
      </w:r>
      <w:r w:rsidRPr="00734ABB">
        <w:tab/>
        <w:t>W. Cole Durham, Jr, “</w:t>
      </w:r>
      <w:r w:rsidRPr="00734ABB">
        <w:rPr>
          <w:i/>
          <w:iCs/>
        </w:rPr>
        <w:t>Religious Freedom in a Worldwide Setting: Comparative Reflections</w:t>
      </w:r>
      <w:r w:rsidRPr="00734ABB">
        <w:t xml:space="preserve">,” in The Proceedings of the 17th Plenary Session on Universal Rights in a World of Diversity: The Case of Religious Freedom 29 April-3 May 2011 (Vatican City: Pontificia </w:t>
      </w:r>
      <w:proofErr w:type="spellStart"/>
      <w:r w:rsidRPr="00734ABB">
        <w:t>Adacemia</w:t>
      </w:r>
      <w:proofErr w:type="spellEnd"/>
      <w:r w:rsidRPr="00734ABB">
        <w:t xml:space="preserve"> </w:t>
      </w:r>
      <w:proofErr w:type="spellStart"/>
      <w:r w:rsidRPr="00734ABB">
        <w:t>Scentiarum</w:t>
      </w:r>
      <w:proofErr w:type="spellEnd"/>
      <w:r w:rsidRPr="00734ABB">
        <w:t>, 2012).</w:t>
      </w:r>
    </w:p>
  </w:footnote>
  <w:footnote w:id="92">
    <w:p w14:paraId="46698575" w14:textId="7B169FCE"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UNGC No. 22 Para. 9.</w:t>
      </w:r>
    </w:p>
  </w:footnote>
  <w:footnote w:id="93">
    <w:p w14:paraId="63388636" w14:textId="2DFDAB8E" w:rsidR="003A6EC0" w:rsidRPr="00734ABB" w:rsidRDefault="003A6EC0"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94">
    <w:p w14:paraId="152134B9" w14:textId="77AB3B07" w:rsidR="003A6EC0" w:rsidRPr="00734ABB" w:rsidRDefault="003A6EC0" w:rsidP="00734ABB">
      <w:pPr>
        <w:pStyle w:val="FootnoteText"/>
      </w:pPr>
      <w:r w:rsidRPr="00E82028">
        <w:rPr>
          <w:rStyle w:val="FootnoteReference"/>
        </w:rPr>
        <w:footnoteRef/>
      </w:r>
      <w:r w:rsidRPr="00734ABB">
        <w:t xml:space="preserve"> </w:t>
      </w:r>
      <w:r w:rsidRPr="00734ABB">
        <w:tab/>
        <w:t>The RPA documents, p.11.</w:t>
      </w:r>
    </w:p>
  </w:footnote>
  <w:footnote w:id="95">
    <w:p w14:paraId="6CA651D6" w14:textId="7F047094" w:rsidR="003A6EC0" w:rsidRPr="00734ABB" w:rsidRDefault="003A6EC0" w:rsidP="00734ABB">
      <w:pPr>
        <w:pStyle w:val="FootnoteText"/>
      </w:pPr>
      <w:r w:rsidRPr="00E82028">
        <w:rPr>
          <w:rStyle w:val="FootnoteReference"/>
        </w:rPr>
        <w:footnoteRef/>
      </w:r>
      <w:r w:rsidRPr="00734ABB">
        <w:t xml:space="preserve"> </w:t>
      </w:r>
      <w:r w:rsidRPr="00734ABB">
        <w:tab/>
        <w:t xml:space="preserve">W. Cole Durham, </w:t>
      </w:r>
      <w:proofErr w:type="spellStart"/>
      <w:r w:rsidRPr="00734ABB">
        <w:t>Jr,ibid</w:t>
      </w:r>
      <w:proofErr w:type="spellEnd"/>
      <w:r w:rsidRPr="00734ABB">
        <w:t>.</w:t>
      </w:r>
    </w:p>
  </w:footnote>
  <w:footnote w:id="96">
    <w:p w14:paraId="281A68E6" w14:textId="685FD37A" w:rsidR="003A6EC0" w:rsidRPr="00734ABB" w:rsidRDefault="003A6EC0" w:rsidP="00734ABB">
      <w:pPr>
        <w:pStyle w:val="FootnoteText"/>
      </w:pPr>
      <w:r w:rsidRPr="00E82028">
        <w:rPr>
          <w:rStyle w:val="FootnoteReference"/>
        </w:rPr>
        <w:footnoteRef/>
      </w:r>
      <w:r w:rsidRPr="00734ABB">
        <w:t xml:space="preserve"> </w:t>
      </w:r>
      <w:r w:rsidRPr="00734ABB">
        <w:tab/>
        <w:t>Ibid., 374 and the General Comment 22 (48), ibid.</w:t>
      </w:r>
    </w:p>
  </w:footnote>
  <w:footnote w:id="97">
    <w:p w14:paraId="1D0DAB62" w14:textId="3F40D6F2"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w:t>
      </w:r>
    </w:p>
  </w:footnote>
  <w:footnote w:id="98">
    <w:p w14:paraId="6D681A6B"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The BLS was introduced in 1860 under colonial rule incorporated in criminal law inherited from England W. Cole Durham and Brett G. </w:t>
      </w:r>
      <w:proofErr w:type="spellStart"/>
      <w:r w:rsidRPr="00734ABB">
        <w:t>Scharffs</w:t>
      </w:r>
      <w:proofErr w:type="spellEnd"/>
      <w:r w:rsidRPr="00734ABB">
        <w:t xml:space="preserve">, </w:t>
      </w:r>
      <w:r w:rsidRPr="00734ABB">
        <w:rPr>
          <w:i/>
          <w:iCs/>
        </w:rPr>
        <w:t>Law and Religion: National, International, and Comparative Perspectives</w:t>
      </w:r>
      <w:r w:rsidRPr="00734ABB">
        <w:t>, second edition, Aspen Select Series (New York: Wolters Kluwer, 2019).</w:t>
      </w:r>
    </w:p>
  </w:footnote>
  <w:footnote w:id="99">
    <w:p w14:paraId="4DCA5DF7"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Durham and </w:t>
      </w:r>
      <w:proofErr w:type="spellStart"/>
      <w:r w:rsidRPr="00734ABB">
        <w:t>Scharffs</w:t>
      </w:r>
      <w:proofErr w:type="spellEnd"/>
      <w:r w:rsidRPr="00734ABB">
        <w:t>, Loc. Cit.</w:t>
      </w:r>
    </w:p>
  </w:footnote>
  <w:footnote w:id="100">
    <w:p w14:paraId="67839BED"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D. Nash and C. </w:t>
      </w:r>
      <w:proofErr w:type="spellStart"/>
      <w:r w:rsidRPr="00734ABB">
        <w:t>Bakalis</w:t>
      </w:r>
      <w:proofErr w:type="spellEnd"/>
      <w:r w:rsidRPr="00734ABB">
        <w:t>, “</w:t>
      </w:r>
      <w:r w:rsidRPr="00734ABB">
        <w:rPr>
          <w:i/>
          <w:iCs/>
        </w:rPr>
        <w:t>Incitement to Religious Hatred and the Symbolic’: How Will the Racial and Religious Hatred</w:t>
      </w:r>
      <w:r w:rsidRPr="00734ABB">
        <w:t>,” Liverpool Law Review 28, no. 3 (2007): 349–75.</w:t>
      </w:r>
    </w:p>
  </w:footnote>
  <w:footnote w:id="101">
    <w:p w14:paraId="3F01D313" w14:textId="77777777" w:rsidR="003A6EC0" w:rsidRPr="00734ABB" w:rsidRDefault="003A6EC0"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w:t>
      </w:r>
      <w:proofErr w:type="spellStart"/>
      <w:r w:rsidRPr="00734ABB">
        <w:t>internum</w:t>
      </w:r>
      <w:proofErr w:type="spellEnd"/>
      <w:r w:rsidRPr="00734ABB">
        <w:t>, in which no one or no state can interfere with the liberty of any person to hold or choose the religions or beliefs. The second dimension is the right to manifest the religions or beliefs or known as forum-</w:t>
      </w:r>
      <w:proofErr w:type="spellStart"/>
      <w:r w:rsidRPr="00734ABB">
        <w:t>externum</w:t>
      </w:r>
      <w:proofErr w:type="spellEnd"/>
      <w:r w:rsidRPr="00734ABB">
        <w:t>. For example, everyone has the right to practice, worship, teach, and observe the religions or beliefs, either alone or in society, either private or public and could be a subject of such limitation under Art. 18 (3).</w:t>
      </w:r>
    </w:p>
  </w:footnote>
  <w:footnote w:id="102">
    <w:p w14:paraId="440B6308"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Article 20 (2) states that: “(1) Any propaganda for war shall be prohibited by law. (2). Any advocacy of national, racial, or religious hatred that constitutes incitement to discrimination, hostility or violence shall be prohibited by law.” GC No. 22 and Syracuse Principles states, "No limitation referred to in the Covenant shall be applied for any purpose other than for which it has been prescribed." In most Western countries, such as in Canada, according to the Canadian Charter of Rights and Freedom section 2(b), the violation of the right to </w:t>
      </w:r>
      <w:proofErr w:type="spellStart"/>
      <w:r w:rsidRPr="00734ABB">
        <w:t>FoE</w:t>
      </w:r>
      <w:proofErr w:type="spellEnd"/>
      <w:r w:rsidRPr="00734ABB">
        <w:t xml:space="preserve"> is usually submitted to the civil court rather than to the criminal court. See Also GC No. 22 and Syracuse principles and Article 4 of CERD. Article 4 of CERD states that "States shall declare an offence punishable by law all dissemination of ideas based on racial superiority or hatred, incitement to racial discrimination, as well as all acts of violence or incitement to such acts against any race or group of persons of another </w:t>
      </w:r>
      <w:proofErr w:type="spellStart"/>
      <w:r w:rsidRPr="00734ABB">
        <w:t>color</w:t>
      </w:r>
      <w:proofErr w:type="spellEnd"/>
      <w:r w:rsidRPr="00734ABB">
        <w:t xml:space="preserve"> or ethnic origin, and also the provision of any assistance to racist activities, including the financing thereof." (Stressing added)</w:t>
      </w:r>
    </w:p>
  </w:footnote>
  <w:footnote w:id="103">
    <w:p w14:paraId="03E30FA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See Jeroen </w:t>
      </w:r>
      <w:proofErr w:type="spellStart"/>
      <w:r w:rsidRPr="00734ABB">
        <w:t>Temperman</w:t>
      </w:r>
      <w:proofErr w:type="spellEnd"/>
      <w:r w:rsidRPr="00734ABB">
        <w:t>, “Freedom of Expression and Religious Sensitivities in Pluralist Societies: Facing the Challenge of Extreme Speech,” BYU L Rev 3 (2011): 729.</w:t>
      </w:r>
    </w:p>
  </w:footnote>
  <w:footnote w:id="104">
    <w:p w14:paraId="38DC937F" w14:textId="77777777" w:rsidR="003A6EC0" w:rsidRPr="00734ABB" w:rsidRDefault="003A6EC0" w:rsidP="00734ABB">
      <w:pPr>
        <w:pStyle w:val="FootnoteText"/>
      </w:pPr>
      <w:r w:rsidRPr="00E82028">
        <w:rPr>
          <w:rStyle w:val="FootnoteReference"/>
        </w:rPr>
        <w:footnoteRef/>
      </w:r>
      <w:r w:rsidRPr="00734ABB">
        <w:t xml:space="preserve"> </w:t>
      </w:r>
      <w:r w:rsidRPr="00734ABB">
        <w:tab/>
        <w:t>ECtHR stands for European Court of Human Rights.</w:t>
      </w:r>
    </w:p>
  </w:footnote>
  <w:footnote w:id="105">
    <w:p w14:paraId="01134575"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106">
    <w:p w14:paraId="5B5C5692" w14:textId="77777777" w:rsidR="003A6EC0" w:rsidRPr="00734ABB" w:rsidRDefault="003A6EC0" w:rsidP="00734ABB">
      <w:pPr>
        <w:pStyle w:val="FootnoteText"/>
      </w:pPr>
      <w:r w:rsidRPr="00E82028">
        <w:rPr>
          <w:rStyle w:val="FootnoteReference"/>
        </w:rPr>
        <w:footnoteRef/>
      </w:r>
      <w:r w:rsidRPr="00734ABB">
        <w:t xml:space="preserve"> </w:t>
      </w:r>
      <w:r w:rsidRPr="00734ABB">
        <w:tab/>
        <w:t>Ibid., 14.</w:t>
      </w:r>
    </w:p>
  </w:footnote>
  <w:footnote w:id="107">
    <w:p w14:paraId="0071FA4F"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Jeroen </w:t>
      </w:r>
      <w:proofErr w:type="spellStart"/>
      <w:r w:rsidRPr="00734ABB">
        <w:t>Temperman</w:t>
      </w:r>
      <w:proofErr w:type="spellEnd"/>
      <w:r w:rsidRPr="00734ABB">
        <w:t xml:space="preserve">, Ibid., 735-736; Dmitry </w:t>
      </w:r>
      <w:proofErr w:type="spellStart"/>
      <w:r w:rsidRPr="00734ABB">
        <w:t>Kuznetsov</w:t>
      </w:r>
      <w:proofErr w:type="spellEnd"/>
      <w:r w:rsidRPr="00734ABB">
        <w:t>, “</w:t>
      </w:r>
      <w:r w:rsidRPr="00734ABB">
        <w:rPr>
          <w:i/>
          <w:iCs/>
        </w:rPr>
        <w:t>Freedoms Collide: Freedom of Expression and Freedom of Religion in Russia in Comparative Perspective</w:t>
      </w:r>
      <w:r w:rsidRPr="00734ABB">
        <w:t>,” Russian Law Journal 2, no. 2 (February 17, 2015): 75, https://doi.org/10.17589/2309-8678-2014-2-2-75-100.</w:t>
      </w:r>
    </w:p>
  </w:footnote>
  <w:footnote w:id="108">
    <w:p w14:paraId="2F9C4A6B"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Amy Shepherd, “Extremism, Free Speech and the Rule of Law: Evaluating the Compliance of Legislation Restricting Extremist Expressions with Article 19 ICCPR,” </w:t>
      </w:r>
      <w:r w:rsidRPr="00734ABB">
        <w:rPr>
          <w:i/>
          <w:iCs/>
        </w:rPr>
        <w:t>Utrecht Journal of International and European Law</w:t>
      </w:r>
      <w:r w:rsidRPr="00734ABB">
        <w:t xml:space="preserve"> 33, no. 85 (August 31, 2017): 62–83, https://doi.org/10.5334/ujiel.405.</w:t>
      </w:r>
    </w:p>
  </w:footnote>
  <w:footnote w:id="109">
    <w:p w14:paraId="19DFBAAC"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Heiner </w:t>
      </w:r>
      <w:proofErr w:type="spellStart"/>
      <w:r w:rsidRPr="00734ABB">
        <w:t>Bielefeldt</w:t>
      </w:r>
      <w:proofErr w:type="spellEnd"/>
      <w:r w:rsidRPr="00734ABB">
        <w:t>, Ibid., 23.</w:t>
      </w:r>
    </w:p>
  </w:footnote>
  <w:footnote w:id="110">
    <w:p w14:paraId="3709289F"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Heiner </w:t>
      </w:r>
      <w:proofErr w:type="spellStart"/>
      <w:r w:rsidRPr="00734ABB">
        <w:t>Bielefeldt</w:t>
      </w:r>
      <w:proofErr w:type="spellEnd"/>
      <w:r w:rsidRPr="00734ABB">
        <w:t>, Ibid., 23.</w:t>
      </w:r>
    </w:p>
  </w:footnote>
  <w:footnote w:id="111">
    <w:p w14:paraId="75682C92"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Stijn Smet, “Freedom of Expression and the Right to Reputation: Human Rights in Conflict,” </w:t>
      </w:r>
      <w:r w:rsidRPr="00734ABB">
        <w:rPr>
          <w:i/>
          <w:iCs/>
        </w:rPr>
        <w:t>American University International Law Review</w:t>
      </w:r>
      <w:r w:rsidRPr="00734ABB">
        <w:t xml:space="preserve"> 26, no. 1 (2010): 183–236.</w:t>
      </w:r>
    </w:p>
  </w:footnote>
  <w:footnote w:id="112">
    <w:p w14:paraId="3882C63D" w14:textId="77777777" w:rsidR="003A6EC0" w:rsidRPr="00734ABB" w:rsidRDefault="003A6EC0" w:rsidP="00734ABB">
      <w:pPr>
        <w:pStyle w:val="FootnoteText"/>
      </w:pPr>
      <w:r w:rsidRPr="00E82028">
        <w:rPr>
          <w:rStyle w:val="FootnoteReference"/>
        </w:rPr>
        <w:footnoteRef/>
      </w:r>
      <w:r w:rsidRPr="00734ABB">
        <w:t xml:space="preserve"> </w:t>
      </w:r>
      <w:r w:rsidRPr="00734ABB">
        <w:tab/>
        <w:t>Julie Fraser, Ibid.</w:t>
      </w:r>
    </w:p>
  </w:footnote>
  <w:footnote w:id="113">
    <w:p w14:paraId="0BFBECE7"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Julie Frances </w:t>
      </w:r>
      <w:proofErr w:type="spellStart"/>
      <w:r w:rsidRPr="00734ABB">
        <w:t>Debeljak</w:t>
      </w:r>
      <w:proofErr w:type="spellEnd"/>
      <w:r w:rsidRPr="00734ABB">
        <w:t xml:space="preserve">, “Balancing Rights in a Democracy: The Problems with Limitations and Overrides of Rights under the Victorian Charter of Human Rights and Responsibilities Act 2006,” </w:t>
      </w:r>
      <w:r w:rsidRPr="00734ABB">
        <w:rPr>
          <w:i/>
          <w:iCs/>
        </w:rPr>
        <w:t>Melbourne University Law Review</w:t>
      </w:r>
      <w:r w:rsidRPr="00734ABB">
        <w:t xml:space="preserve"> 32, no. 2 (2008): 422–69.; Cole Durham, Ibid.</w:t>
      </w:r>
    </w:p>
  </w:footnote>
  <w:footnote w:id="114">
    <w:p w14:paraId="5ABC0C1E"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Article 19 (3) of the ICCPR provides </w:t>
      </w:r>
      <w:proofErr w:type="spellStart"/>
      <w:r w:rsidRPr="00734ABB">
        <w:t>FoE's</w:t>
      </w:r>
      <w:proofErr w:type="spellEnd"/>
      <w:r w:rsidRPr="00734ABB">
        <w:t xml:space="preserve"> limitation clause: "The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t>ordre</w:t>
      </w:r>
      <w:proofErr w:type="spellEnd"/>
      <w:r w:rsidRPr="00734ABB">
        <w:t xml:space="preserve"> public), or of public health or morals." (Stressing added)</w:t>
      </w:r>
    </w:p>
  </w:footnote>
  <w:footnote w:id="115">
    <w:p w14:paraId="7B29CF8F"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116">
    <w:p w14:paraId="0E0C9A09"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proofErr w:type="spellStart"/>
      <w:r w:rsidRPr="00734ABB">
        <w:t>Doc.CCPR</w:t>
      </w:r>
      <w:proofErr w:type="spellEnd"/>
      <w:r w:rsidRPr="00734ABB">
        <w:t>/C/21/Rev.1/Add.4 (1993).</w:t>
      </w:r>
    </w:p>
  </w:footnote>
  <w:footnote w:id="117">
    <w:p w14:paraId="63574D43"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w:t>
      </w:r>
      <w:proofErr w:type="spellStart"/>
      <w:r w:rsidRPr="00734ABB">
        <w:t>Jimly</w:t>
      </w:r>
      <w:proofErr w:type="spellEnd"/>
      <w:r w:rsidRPr="00734ABB">
        <w:t xml:space="preserve"> </w:t>
      </w:r>
      <w:proofErr w:type="spellStart"/>
      <w:r w:rsidRPr="00734ABB">
        <w:t>Asshiddiqie</w:t>
      </w:r>
      <w:proofErr w:type="spellEnd"/>
      <w:r w:rsidRPr="00734ABB">
        <w:t>, “</w:t>
      </w:r>
      <w:r w:rsidRPr="00734ABB">
        <w:rPr>
          <w:i/>
          <w:iCs/>
        </w:rPr>
        <w:t>Universalization of Democratic Constitutionalism and The Work of Constitutional Courts Today</w:t>
      </w:r>
      <w:r w:rsidRPr="00734ABB">
        <w:t>,” Constitutional Review 1, no. 2 (March 28, 2016): 1, https://doi.org/10.31078/consrev121.</w:t>
      </w:r>
    </w:p>
  </w:footnote>
  <w:footnote w:id="118">
    <w:p w14:paraId="480AB7A9"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Timothy Lindsey and Helen </w:t>
      </w:r>
      <w:proofErr w:type="spellStart"/>
      <w:r w:rsidRPr="00734ABB">
        <w:t>Pausacker</w:t>
      </w:r>
      <w:proofErr w:type="spellEnd"/>
      <w:r w:rsidRPr="00734ABB">
        <w:t>, eds., Religion, Law and Intolerance in Indonesia, First issued in paperback, Routledge Law in Asia 15 (London New York: Routledge, Taylor &amp; Francis Group, 2017).</w:t>
      </w:r>
    </w:p>
  </w:footnote>
  <w:footnote w:id="119">
    <w:p w14:paraId="2A4653AD"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Temperman</w:t>
      </w:r>
      <w:proofErr w:type="spellEnd"/>
      <w:r w:rsidRPr="00734ABB">
        <w:t>, “Freedom of Expression and Religious Sensitivities in Pluralist Societies: Facing the Challenge of Extreme Speech.”</w:t>
      </w:r>
    </w:p>
  </w:footnote>
  <w:footnote w:id="120">
    <w:p w14:paraId="2B2AB799" w14:textId="77777777" w:rsidR="003A6EC0" w:rsidRPr="00734ABB" w:rsidRDefault="003A6EC0"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121">
    <w:p w14:paraId="36685085"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Melissa A. Crouch, “Law and Religion in Indonesia: The Constitutional Court and the Blasphemy Law,” </w:t>
      </w:r>
      <w:r w:rsidRPr="00734ABB">
        <w:rPr>
          <w:i/>
          <w:iCs/>
        </w:rPr>
        <w:t>Asian Journal of Comparative Law</w:t>
      </w:r>
      <w:r w:rsidRPr="00734ABB">
        <w:t xml:space="preserve"> 7, no. 1 (January 29, 2012), https://doi.org/10.1515/1932-0205.1391</w:t>
      </w:r>
    </w:p>
  </w:footnote>
  <w:footnote w:id="122">
    <w:p w14:paraId="459FEA1B"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304.</w:t>
      </w:r>
    </w:p>
  </w:footnote>
  <w:footnote w:id="123">
    <w:p w14:paraId="104EC031"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304.</w:t>
      </w:r>
    </w:p>
  </w:footnote>
  <w:footnote w:id="124">
    <w:p w14:paraId="728B8907" w14:textId="77777777" w:rsidR="003A6EC0" w:rsidRPr="00734ABB" w:rsidRDefault="003A6EC0" w:rsidP="00734ABB">
      <w:pPr>
        <w:pStyle w:val="FootnoteText"/>
      </w:pPr>
      <w:r w:rsidRPr="00E82028">
        <w:rPr>
          <w:rStyle w:val="FootnoteReference"/>
        </w:rPr>
        <w:footnoteRef/>
      </w:r>
      <w:r w:rsidRPr="00734ABB">
        <w:t xml:space="preserve"> </w:t>
      </w:r>
      <w:r w:rsidRPr="00734ABB">
        <w:tab/>
        <w:t>Andreas, “Indonesia to Expand Abusive Blasphemy Law.”</w:t>
      </w:r>
    </w:p>
  </w:footnote>
  <w:footnote w:id="125">
    <w:p w14:paraId="05F9084B" w14:textId="77777777" w:rsidR="003A6EC0" w:rsidRPr="00734ABB" w:rsidRDefault="003A6EC0" w:rsidP="00734ABB">
      <w:pPr>
        <w:pStyle w:val="FootnoteText"/>
      </w:pPr>
      <w:r w:rsidRPr="00E82028">
        <w:rPr>
          <w:rStyle w:val="FootnoteReference"/>
        </w:rPr>
        <w:footnoteRef/>
      </w:r>
      <w:r w:rsidRPr="00734ABB">
        <w:t xml:space="preserve"> </w:t>
      </w:r>
      <w:r w:rsidRPr="00734ABB">
        <w:tab/>
        <w:t>Cole Durham, Ibid.</w:t>
      </w:r>
    </w:p>
  </w:footnote>
  <w:footnote w:id="126">
    <w:p w14:paraId="27FBBC52"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See Banda Aceh District Court Decision Number 80 / </w:t>
      </w:r>
      <w:proofErr w:type="spellStart"/>
      <w:r w:rsidRPr="00734ABB">
        <w:t>Pid.B</w:t>
      </w:r>
      <w:proofErr w:type="spellEnd"/>
      <w:r w:rsidRPr="00734ABB">
        <w:t xml:space="preserve"> / 2015/PN </w:t>
      </w:r>
      <w:proofErr w:type="spellStart"/>
      <w:r w:rsidRPr="00734ABB">
        <w:t>Bna</w:t>
      </w:r>
      <w:proofErr w:type="spellEnd"/>
      <w:r w:rsidRPr="00734ABB">
        <w:t xml:space="preserve"> on behalf of defendant T. Abdul Fatah Bin T. Muhammad </w:t>
      </w:r>
      <w:proofErr w:type="spellStart"/>
      <w:r w:rsidRPr="00734ABB">
        <w:t>Tahib</w:t>
      </w:r>
      <w:proofErr w:type="spellEnd"/>
      <w:r w:rsidRPr="00734ABB">
        <w:t xml:space="preserve">; Decision of the </w:t>
      </w:r>
      <w:proofErr w:type="spellStart"/>
      <w:r w:rsidRPr="00734ABB">
        <w:t>Jantho</w:t>
      </w:r>
      <w:proofErr w:type="spellEnd"/>
      <w:r w:rsidRPr="00734ABB">
        <w:t xml:space="preserve"> District Court number 03 / </w:t>
      </w:r>
      <w:proofErr w:type="spellStart"/>
      <w:r w:rsidRPr="00734ABB">
        <w:t>Pid.C</w:t>
      </w:r>
      <w:proofErr w:type="spellEnd"/>
      <w:r w:rsidRPr="00734ABB">
        <w:t xml:space="preserve"> / 2015 / </w:t>
      </w:r>
      <w:proofErr w:type="spellStart"/>
      <w:r w:rsidRPr="00734ABB">
        <w:t>Pn-Jth</w:t>
      </w:r>
      <w:proofErr w:type="spellEnd"/>
      <w:r w:rsidRPr="00734ABB">
        <w:t xml:space="preserve"> dated 6 February 2016)</w:t>
      </w:r>
    </w:p>
  </w:footnote>
  <w:footnote w:id="127">
    <w:p w14:paraId="31B14067"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The police have issued a Cessation of Investigation Order (SP3) on the alleged blasphemy case by </w:t>
      </w:r>
      <w:proofErr w:type="spellStart"/>
      <w:r w:rsidRPr="00734ABB">
        <w:t>Sukmawati</w:t>
      </w:r>
      <w:proofErr w:type="spellEnd"/>
      <w:r w:rsidRPr="00734ABB">
        <w:t xml:space="preserve"> </w:t>
      </w:r>
      <w:proofErr w:type="spellStart"/>
      <w:r w:rsidRPr="00734ABB">
        <w:t>Soekarnoputri</w:t>
      </w:r>
      <w:proofErr w:type="spellEnd"/>
      <w:r w:rsidRPr="00734ABB">
        <w:t xml:space="preserve">, a daughter of the first former President of Indonesia because there was insufficient evidence to say blasphemy even though the reporters also postulated their religious feelings being injured. (See Karina M. </w:t>
      </w:r>
      <w:proofErr w:type="spellStart"/>
      <w:r w:rsidRPr="00734ABB">
        <w:t>Tehusijarana</w:t>
      </w:r>
      <w:proofErr w:type="spellEnd"/>
      <w:r w:rsidRPr="00734ABB">
        <w:t xml:space="preserve">, “Police End Probe into Blasphemy Allegations against </w:t>
      </w:r>
      <w:proofErr w:type="spellStart"/>
      <w:r w:rsidRPr="00734ABB">
        <w:t>Sukmawati</w:t>
      </w:r>
      <w:proofErr w:type="spellEnd"/>
      <w:r w:rsidRPr="00734ABB">
        <w:t>,” The Jakarta Post, June 2018, https://www.thejakartapost.com/news/2018/06/17/police-end-probe-into-blasphemy-allegations-against-sukmawati.html.).</w:t>
      </w:r>
    </w:p>
  </w:footnote>
  <w:footnote w:id="128">
    <w:p w14:paraId="6728845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See J. </w:t>
      </w:r>
      <w:proofErr w:type="spellStart"/>
      <w:r w:rsidRPr="00734ABB">
        <w:t>Arato</w:t>
      </w:r>
      <w:proofErr w:type="spellEnd"/>
      <w:r w:rsidRPr="00734ABB">
        <w:t>, “Constitutionality and Constitutionalism beyond the State: Two Perspectives on the Material Constitution of the United Nations,” International Journal of Constitutional Law 10, no. 3 (July 1, 2012): 627–59, https://doi.org/10.1093/icon/mor079.</w:t>
      </w:r>
    </w:p>
  </w:footnote>
  <w:footnote w:id="129">
    <w:p w14:paraId="3ACC6070"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Jimly</w:t>
      </w:r>
      <w:proofErr w:type="spellEnd"/>
      <w:r w:rsidRPr="00734ABB">
        <w:t xml:space="preserve"> </w:t>
      </w:r>
      <w:proofErr w:type="spellStart"/>
      <w:r w:rsidRPr="00734ABB">
        <w:t>Asshidiqie</w:t>
      </w:r>
      <w:proofErr w:type="spellEnd"/>
      <w:r w:rsidRPr="00734ABB">
        <w:t xml:space="preserve">, “Constitutional Adjudication and Democracy,” ibid. See also Julian </w:t>
      </w:r>
      <w:proofErr w:type="spellStart"/>
      <w:r w:rsidRPr="00734ABB">
        <w:t>Arato</w:t>
      </w:r>
      <w:proofErr w:type="spellEnd"/>
      <w:r w:rsidRPr="00734ABB">
        <w:t>,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0">
    <w:p w14:paraId="1B353020"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Jimly</w:t>
      </w:r>
      <w:proofErr w:type="spellEnd"/>
      <w:r w:rsidRPr="00734ABB">
        <w:t xml:space="preserve"> </w:t>
      </w:r>
      <w:proofErr w:type="spellStart"/>
      <w:r w:rsidRPr="00734ABB">
        <w:t>Asshidiqie</w:t>
      </w:r>
      <w:proofErr w:type="spellEnd"/>
      <w:r w:rsidRPr="00734ABB">
        <w:t xml:space="preserve">, “Constitutional Adjudication and Democracy,” ibid. See also Julian </w:t>
      </w:r>
      <w:proofErr w:type="spellStart"/>
      <w:r w:rsidRPr="00734ABB">
        <w:t>Arato</w:t>
      </w:r>
      <w:proofErr w:type="spellEnd"/>
      <w:r w:rsidRPr="00734ABB">
        <w:t>,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1">
    <w:p w14:paraId="3F87BB40"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Jimly</w:t>
      </w:r>
      <w:proofErr w:type="spellEnd"/>
      <w:r w:rsidRPr="00734ABB">
        <w:t>, Ibid. 1-2.</w:t>
      </w:r>
    </w:p>
  </w:footnote>
  <w:footnote w:id="132">
    <w:p w14:paraId="7FBCFE7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Louis </w:t>
      </w:r>
      <w:proofErr w:type="spellStart"/>
      <w:r w:rsidRPr="00734ABB">
        <w:t>Henkin</w:t>
      </w:r>
      <w:proofErr w:type="spellEnd"/>
      <w:r w:rsidRPr="00734ABB">
        <w:t>, ed., Human Rights, 2nd ed, University Casebook Series (New York, NY: Thomson Reuters/Foundation Press, 2009)</w:t>
      </w:r>
    </w:p>
  </w:footnote>
  <w:footnote w:id="133">
    <w:p w14:paraId="2524EF47"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Luthfi</w:t>
      </w:r>
      <w:proofErr w:type="spellEnd"/>
      <w:r w:rsidRPr="00734ABB">
        <w:t xml:space="preserve"> </w:t>
      </w:r>
      <w:proofErr w:type="spellStart"/>
      <w:r w:rsidRPr="00734ABB">
        <w:t>Widagdo</w:t>
      </w:r>
      <w:proofErr w:type="spellEnd"/>
      <w:r w:rsidRPr="00734ABB">
        <w:t xml:space="preserve"> </w:t>
      </w:r>
      <w:proofErr w:type="spellStart"/>
      <w:r w:rsidRPr="00734ABB">
        <w:t>Eddyono</w:t>
      </w:r>
      <w:proofErr w:type="spellEnd"/>
      <w:r w:rsidRPr="00734ABB">
        <w:t>, “</w:t>
      </w:r>
      <w:r w:rsidRPr="00734ABB">
        <w:rPr>
          <w:i/>
          <w:iCs/>
        </w:rPr>
        <w:t>The First Ten Years of The Constitutional Court of Indonesia: The Establishment of The Principle of Equality and The Prohibition of Discrimination</w:t>
      </w:r>
      <w:r w:rsidRPr="00734ABB">
        <w:t>,” Constitutional Review 1, no. 2 (2016): 119–46.</w:t>
      </w:r>
    </w:p>
  </w:footnote>
  <w:footnote w:id="134">
    <w:p w14:paraId="44A36AB3" w14:textId="77777777" w:rsidR="003A6EC0" w:rsidRPr="00734ABB" w:rsidRDefault="003A6EC0" w:rsidP="00734ABB">
      <w:pPr>
        <w:pStyle w:val="FootnoteText"/>
      </w:pPr>
      <w:r w:rsidRPr="00E82028">
        <w:rPr>
          <w:rStyle w:val="FootnoteReference"/>
        </w:rPr>
        <w:footnoteRef/>
      </w:r>
      <w:r w:rsidRPr="00734ABB">
        <w:t xml:space="preserve"> </w:t>
      </w:r>
      <w:r w:rsidRPr="00734ABB">
        <w:tab/>
        <w:t>See the Decision Number 97/PUU-XIV/ 2016, 53.</w:t>
      </w:r>
    </w:p>
  </w:footnote>
  <w:footnote w:id="135">
    <w:p w14:paraId="2055A84E" w14:textId="77777777" w:rsidR="003A6EC0" w:rsidRPr="00734ABB" w:rsidRDefault="003A6EC0" w:rsidP="00734ABB">
      <w:pPr>
        <w:pStyle w:val="FootnoteText"/>
      </w:pPr>
      <w:r w:rsidRPr="00E82028">
        <w:rPr>
          <w:rStyle w:val="FootnoteReference"/>
        </w:rPr>
        <w:footnoteRef/>
      </w:r>
      <w:r w:rsidRPr="00734ABB">
        <w:t xml:space="preserve"> </w:t>
      </w:r>
      <w:r w:rsidRPr="00734ABB">
        <w:tab/>
        <w:t>Ibid., 277-279; 288.</w:t>
      </w:r>
    </w:p>
  </w:footnote>
  <w:footnote w:id="136">
    <w:p w14:paraId="00F9841B" w14:textId="77777777" w:rsidR="003A6EC0" w:rsidRPr="00734ABB" w:rsidRDefault="003A6EC0" w:rsidP="00734ABB">
      <w:pPr>
        <w:pStyle w:val="FootnoteText"/>
      </w:pPr>
      <w:r w:rsidRPr="00E82028">
        <w:rPr>
          <w:rStyle w:val="FootnoteReference"/>
        </w:rPr>
        <w:footnoteRef/>
      </w:r>
      <w:r w:rsidRPr="00734ABB">
        <w:t xml:space="preserve"> </w:t>
      </w:r>
      <w:r w:rsidRPr="00734ABB">
        <w:tab/>
        <w:t>See the Decision Number 140/ PUU/2010, p.294.</w:t>
      </w:r>
    </w:p>
  </w:footnote>
  <w:footnote w:id="137">
    <w:p w14:paraId="2DDC98A3" w14:textId="77777777" w:rsidR="003A6EC0" w:rsidRPr="00734ABB" w:rsidRDefault="003A6EC0" w:rsidP="00734ABB">
      <w:pPr>
        <w:pStyle w:val="FootnoteText"/>
      </w:pPr>
      <w:r w:rsidRPr="00E82028">
        <w:rPr>
          <w:rStyle w:val="FootnoteReference"/>
        </w:rPr>
        <w:footnoteRef/>
      </w:r>
      <w:r w:rsidRPr="00734ABB">
        <w:t xml:space="preserve"> </w:t>
      </w:r>
      <w:r w:rsidRPr="00734ABB">
        <w:tab/>
        <w:t>Loc. Cit.</w:t>
      </w:r>
    </w:p>
  </w:footnote>
  <w:footnote w:id="138">
    <w:p w14:paraId="36AC903B"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“corrected” the 1999 UNHRC Resolution on Defamation of Religion by putting the rights of individuals at the </w:t>
      </w:r>
      <w:proofErr w:type="spellStart"/>
      <w:r w:rsidRPr="00734ABB">
        <w:t>center</w:t>
      </w:r>
      <w:proofErr w:type="spellEnd"/>
      <w:r w:rsidRPr="00734ABB">
        <w:t xml:space="preserve"> of the protection regime.</w:t>
      </w:r>
    </w:p>
  </w:footnote>
  <w:footnote w:id="139">
    <w:p w14:paraId="123FE0F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Freedom House. 2010. </w:t>
      </w:r>
      <w:r w:rsidRPr="00734ABB">
        <w:rPr>
          <w:i/>
          <w:iCs/>
        </w:rPr>
        <w:t>Policing Belief: The Impact of Blasphemy Laws on Human Rights.</w:t>
      </w:r>
    </w:p>
  </w:footnote>
  <w:footnote w:id="140">
    <w:p w14:paraId="632788C2"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Cohen, David. 2018. </w:t>
      </w:r>
      <w:r w:rsidRPr="00734ABB">
        <w:rPr>
          <w:i/>
          <w:iCs/>
        </w:rPr>
        <w:t>Interpretations of Article 156a of the Indonesian Criminal Code on Blasphemy and Religious Defamation (A Legal and Human Rights Analysis</w:t>
      </w:r>
      <w:r w:rsidRPr="00734ABB">
        <w:t>). Jakarta: Indonesian Institute for the Independent Judiciary.</w:t>
      </w:r>
    </w:p>
  </w:footnote>
  <w:footnote w:id="141">
    <w:p w14:paraId="2AF51950"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Crouch, Melissa. 2012. “Law and Religion in Indonesia: The Constitutional Court and the Blasphemy Law.” </w:t>
      </w:r>
      <w:r w:rsidRPr="00734ABB">
        <w:rPr>
          <w:i/>
          <w:iCs/>
        </w:rPr>
        <w:t>Asian Journal of Comparative Law</w:t>
      </w:r>
      <w:r w:rsidRPr="00734ABB">
        <w:t xml:space="preserve"> 7: 1–46.10.1017/S2194607800000582</w:t>
      </w:r>
    </w:p>
  </w:footnote>
  <w:footnote w:id="142">
    <w:p w14:paraId="57A22188"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Fiss</w:t>
      </w:r>
      <w:proofErr w:type="spellEnd"/>
      <w:r w:rsidRPr="00734ABB">
        <w:t xml:space="preserve">, Joelle, and Kestenbaum, Jocelyn G. 2017. </w:t>
      </w:r>
      <w:r w:rsidRPr="00734ABB">
        <w:rPr>
          <w:i/>
          <w:iCs/>
        </w:rPr>
        <w:t>Respecting Rights? Measuring the World's Blasphemy Laws.</w:t>
      </w:r>
      <w:r w:rsidRPr="00734ABB">
        <w:t xml:space="preserve"> U.S. Commission on International Religious Freedom.</w:t>
      </w:r>
    </w:p>
  </w:footnote>
  <w:footnote w:id="143">
    <w:p w14:paraId="6E5A1F98"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A’yun</w:t>
      </w:r>
      <w:proofErr w:type="spellEnd"/>
      <w:r w:rsidRPr="00734ABB">
        <w:t>, Q. (2020). https://melbourneasiareview.edu.au/politicising-blasphemy-in-indonesia-how-unholy-alliances-are-established/?print=pdf</w:t>
      </w:r>
    </w:p>
  </w:footnote>
  <w:footnote w:id="144">
    <w:p w14:paraId="0E26CC77" w14:textId="1C187745" w:rsidR="003A6EC0" w:rsidRPr="00734ABB" w:rsidRDefault="003A6EC0" w:rsidP="00734ABB">
      <w:pPr>
        <w:pStyle w:val="FootnoteText"/>
      </w:pPr>
      <w:r w:rsidRPr="00E82028">
        <w:rPr>
          <w:rStyle w:val="FootnoteReference"/>
        </w:rPr>
        <w:footnoteRef/>
      </w:r>
      <w:r w:rsidRPr="00734ABB">
        <w:t xml:space="preserve"> </w:t>
      </w:r>
      <w:r w:rsidRPr="00734ABB">
        <w:tab/>
        <w:t>Tyson, A. (2021). Blasphemy and Judicial Legitimacy in Indonesia. Politics and Religion, 14 (1), 182-205. Doi:10.1017/S1755048319000427. p.2. Accessed through https://core.ac.uk/download/pdf/237068004.pdf</w:t>
      </w:r>
    </w:p>
  </w:footnote>
  <w:footnote w:id="145">
    <w:p w14:paraId="650545E3" w14:textId="081629D6"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Sihombing</w:t>
      </w:r>
      <w:proofErr w:type="spellEnd"/>
      <w:r w:rsidRPr="00734ABB">
        <w:t xml:space="preserve">, </w:t>
      </w:r>
      <w:proofErr w:type="spellStart"/>
      <w:r w:rsidRPr="00734ABB">
        <w:t>Uli</w:t>
      </w:r>
      <w:proofErr w:type="spellEnd"/>
      <w:r w:rsidRPr="00734ABB">
        <w:t xml:space="preserve"> </w:t>
      </w:r>
      <w:proofErr w:type="spellStart"/>
      <w:r w:rsidRPr="00734ABB">
        <w:t>Parulian</w:t>
      </w:r>
      <w:proofErr w:type="spellEnd"/>
      <w:r w:rsidRPr="00734ABB">
        <w:t xml:space="preserve">, </w:t>
      </w:r>
      <w:proofErr w:type="spellStart"/>
      <w:r w:rsidRPr="00734ABB">
        <w:t>Pultoni</w:t>
      </w:r>
      <w:proofErr w:type="spellEnd"/>
      <w:r w:rsidRPr="00734ABB">
        <w:t xml:space="preserve"> Siti Aminah, and Muhammad </w:t>
      </w:r>
      <w:proofErr w:type="spellStart"/>
      <w:r w:rsidRPr="00734ABB">
        <w:t>Khoirul</w:t>
      </w:r>
      <w:proofErr w:type="spellEnd"/>
      <w:r w:rsidRPr="00734ABB">
        <w:t xml:space="preserve"> </w:t>
      </w:r>
      <w:proofErr w:type="spellStart"/>
      <w:r w:rsidRPr="00734ABB">
        <w:t>Roziqin</w:t>
      </w:r>
      <w:proofErr w:type="spellEnd"/>
      <w:r w:rsidRPr="00734ABB">
        <w:t xml:space="preserve">. 2012. </w:t>
      </w:r>
      <w:proofErr w:type="spellStart"/>
      <w:r w:rsidRPr="00734ABB">
        <w:t>Ketidakadilan</w:t>
      </w:r>
      <w:proofErr w:type="spellEnd"/>
      <w:r w:rsidRPr="00734ABB">
        <w:t xml:space="preserve"> </w:t>
      </w:r>
      <w:proofErr w:type="spellStart"/>
      <w:r w:rsidRPr="00734ABB">
        <w:t>Dalam</w:t>
      </w:r>
      <w:proofErr w:type="spellEnd"/>
      <w:r w:rsidRPr="00734ABB">
        <w:t xml:space="preserve"> </w:t>
      </w:r>
      <w:proofErr w:type="spellStart"/>
      <w:r w:rsidRPr="00734ABB">
        <w:t>Beriman</w:t>
      </w:r>
      <w:proofErr w:type="spellEnd"/>
      <w:r w:rsidRPr="00734ABB">
        <w:t xml:space="preserve">: Hasil Monitoring </w:t>
      </w:r>
      <w:proofErr w:type="spellStart"/>
      <w:r w:rsidRPr="00734ABB">
        <w:t>Kasus-Kasus</w:t>
      </w:r>
      <w:proofErr w:type="spellEnd"/>
      <w:r w:rsidRPr="00734ABB">
        <w:t xml:space="preserve"> </w:t>
      </w:r>
      <w:proofErr w:type="spellStart"/>
      <w:r w:rsidRPr="00734ABB">
        <w:t>Penodaan</w:t>
      </w:r>
      <w:proofErr w:type="spellEnd"/>
      <w:r w:rsidRPr="00734ABB">
        <w:t xml:space="preserve"> Agama dan </w:t>
      </w:r>
      <w:proofErr w:type="spellStart"/>
      <w:r w:rsidRPr="00734ABB">
        <w:t>Ujaran</w:t>
      </w:r>
      <w:proofErr w:type="spellEnd"/>
      <w:r w:rsidRPr="00734ABB">
        <w:t xml:space="preserve"> </w:t>
      </w:r>
      <w:proofErr w:type="spellStart"/>
      <w:r w:rsidRPr="00734ABB">
        <w:t>Kebencian</w:t>
      </w:r>
      <w:proofErr w:type="spellEnd"/>
      <w:r w:rsidRPr="00734ABB">
        <w:t xml:space="preserve"> </w:t>
      </w:r>
      <w:proofErr w:type="spellStart"/>
      <w:r w:rsidRPr="00734ABB">
        <w:t>atas</w:t>
      </w:r>
      <w:proofErr w:type="spellEnd"/>
      <w:r w:rsidRPr="00734ABB">
        <w:t xml:space="preserve"> Dasar Agama di Indonesia [The Godly Injustice: The Results of Monitoring Cases of Blasphemy and Religious Hate Speech in Indonesia]. Jakarta: The Indonesian Legal Resources Centre.</w:t>
      </w:r>
    </w:p>
  </w:footnote>
  <w:footnote w:id="146">
    <w:p w14:paraId="5B0A86D9" w14:textId="1C764E84" w:rsidR="003A6EC0" w:rsidRPr="00734ABB" w:rsidRDefault="003A6EC0" w:rsidP="00734ABB">
      <w:pPr>
        <w:pStyle w:val="FootnoteText"/>
      </w:pPr>
      <w:r w:rsidRPr="00E82028">
        <w:rPr>
          <w:rStyle w:val="FootnoteReference"/>
        </w:rPr>
        <w:footnoteRef/>
      </w:r>
      <w:r w:rsidRPr="00734ABB">
        <w:t xml:space="preserve"> </w:t>
      </w:r>
      <w:r w:rsidRPr="00734ABB">
        <w:tab/>
        <w:t xml:space="preserve">Aminah, Siti, and Muhammad </w:t>
      </w:r>
      <w:proofErr w:type="spellStart"/>
      <w:r w:rsidRPr="00734ABB">
        <w:t>Khoirur</w:t>
      </w:r>
      <w:proofErr w:type="spellEnd"/>
      <w:r w:rsidRPr="00734ABB">
        <w:t xml:space="preserve"> </w:t>
      </w:r>
      <w:proofErr w:type="spellStart"/>
      <w:r w:rsidRPr="00734ABB">
        <w:t>Roziqin</w:t>
      </w:r>
      <w:proofErr w:type="spellEnd"/>
      <w:r w:rsidRPr="00734ABB">
        <w:t>. 2015. “</w:t>
      </w:r>
      <w:proofErr w:type="spellStart"/>
      <w:r w:rsidRPr="00734ABB">
        <w:t>Pemantauan</w:t>
      </w:r>
      <w:proofErr w:type="spellEnd"/>
      <w:r w:rsidRPr="00734ABB">
        <w:t xml:space="preserve"> </w:t>
      </w:r>
      <w:proofErr w:type="spellStart"/>
      <w:r w:rsidRPr="00734ABB">
        <w:t>Kasus</w:t>
      </w:r>
      <w:proofErr w:type="spellEnd"/>
      <w:r w:rsidRPr="00734ABB">
        <w:t xml:space="preserve"> </w:t>
      </w:r>
      <w:proofErr w:type="spellStart"/>
      <w:r w:rsidRPr="00734ABB">
        <w:t>Kasus</w:t>
      </w:r>
      <w:proofErr w:type="spellEnd"/>
      <w:r w:rsidRPr="00734ABB">
        <w:t xml:space="preserve"> </w:t>
      </w:r>
      <w:proofErr w:type="spellStart"/>
      <w:r w:rsidRPr="00734ABB">
        <w:t>Penodaan</w:t>
      </w:r>
      <w:proofErr w:type="spellEnd"/>
      <w:r w:rsidRPr="00734ABB">
        <w:t xml:space="preserve"> Agama di Indonesia </w:t>
      </w:r>
      <w:proofErr w:type="spellStart"/>
      <w:r w:rsidRPr="00734ABB">
        <w:t>Periode</w:t>
      </w:r>
      <w:proofErr w:type="spellEnd"/>
      <w:r w:rsidRPr="00734ABB">
        <w:t xml:space="preserve"> 2012-2014 [Monitoring Blasphemy Cases in Indonesia for the Period 2012–2014].” </w:t>
      </w:r>
      <w:proofErr w:type="spellStart"/>
      <w:r w:rsidRPr="00734ABB">
        <w:t>Jurnal</w:t>
      </w:r>
      <w:proofErr w:type="spellEnd"/>
      <w:r w:rsidRPr="00734ABB">
        <w:t xml:space="preserve"> </w:t>
      </w:r>
      <w:proofErr w:type="spellStart"/>
      <w:r w:rsidRPr="00734ABB">
        <w:t>Keadlian</w:t>
      </w:r>
      <w:proofErr w:type="spellEnd"/>
      <w:r w:rsidRPr="00734ABB">
        <w:t xml:space="preserve"> Sosial 5: 25–59.</w:t>
      </w:r>
    </w:p>
  </w:footnote>
  <w:footnote w:id="147">
    <w:p w14:paraId="59F897CA" w14:textId="553A3C43"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Prayoga</w:t>
      </w:r>
      <w:proofErr w:type="spellEnd"/>
      <w:r w:rsidRPr="00734ABB">
        <w:t xml:space="preserve">, </w:t>
      </w:r>
      <w:proofErr w:type="spellStart"/>
      <w:r w:rsidRPr="00734ABB">
        <w:t>Andhika</w:t>
      </w:r>
      <w:proofErr w:type="spellEnd"/>
      <w:r w:rsidRPr="00734ABB">
        <w:t xml:space="preserve">. 2015. “Breakfast Jurisprudence: </w:t>
      </w:r>
      <w:proofErr w:type="spellStart"/>
      <w:r w:rsidRPr="00734ABB">
        <w:t>Bagaimana</w:t>
      </w:r>
      <w:proofErr w:type="spellEnd"/>
      <w:r w:rsidRPr="00734ABB">
        <w:t xml:space="preserve"> Agama </w:t>
      </w:r>
      <w:proofErr w:type="spellStart"/>
      <w:r w:rsidRPr="00734ABB">
        <w:t>Dapat</w:t>
      </w:r>
      <w:proofErr w:type="spellEnd"/>
      <w:r w:rsidRPr="00734ABB">
        <w:t xml:space="preserve"> </w:t>
      </w:r>
      <w:proofErr w:type="spellStart"/>
      <w:r w:rsidRPr="00734ABB">
        <w:t>Memengaruhi</w:t>
      </w:r>
      <w:proofErr w:type="spellEnd"/>
      <w:r w:rsidRPr="00734ABB">
        <w:t xml:space="preserve"> Hakim </w:t>
      </w:r>
      <w:proofErr w:type="spellStart"/>
      <w:r w:rsidRPr="00734ABB">
        <w:t>Dalam</w:t>
      </w:r>
      <w:proofErr w:type="spellEnd"/>
      <w:r w:rsidRPr="00734ABB">
        <w:t xml:space="preserve"> </w:t>
      </w:r>
      <w:proofErr w:type="spellStart"/>
      <w:r w:rsidRPr="00734ABB">
        <w:t>Memutus</w:t>
      </w:r>
      <w:proofErr w:type="spellEnd"/>
      <w:r w:rsidRPr="00734ABB">
        <w:t xml:space="preserve"> </w:t>
      </w:r>
      <w:proofErr w:type="spellStart"/>
      <w:r w:rsidRPr="00734ABB">
        <w:t>Perkara</w:t>
      </w:r>
      <w:proofErr w:type="spellEnd"/>
      <w:r w:rsidRPr="00734ABB">
        <w:t xml:space="preserve"> </w:t>
      </w:r>
      <w:proofErr w:type="spellStart"/>
      <w:r w:rsidRPr="00734ABB">
        <w:t>Berdimensi</w:t>
      </w:r>
      <w:proofErr w:type="spellEnd"/>
      <w:r w:rsidRPr="00734ABB">
        <w:t xml:space="preserve"> </w:t>
      </w:r>
      <w:proofErr w:type="spellStart"/>
      <w:r w:rsidRPr="00734ABB">
        <w:t>Kebebasan</w:t>
      </w:r>
      <w:proofErr w:type="spellEnd"/>
      <w:r w:rsidRPr="00734ABB">
        <w:t xml:space="preserve"> </w:t>
      </w:r>
      <w:proofErr w:type="spellStart"/>
      <w:r w:rsidRPr="00734ABB">
        <w:t>Beragama</w:t>
      </w:r>
      <w:proofErr w:type="spellEnd"/>
      <w:r w:rsidRPr="00734ABB">
        <w:t xml:space="preserve"> dan </w:t>
      </w:r>
      <w:proofErr w:type="spellStart"/>
      <w:r w:rsidRPr="00734ABB">
        <w:t>Berkeyakinan</w:t>
      </w:r>
      <w:proofErr w:type="spellEnd"/>
      <w:r w:rsidRPr="00734ABB">
        <w:t xml:space="preserve"> [Breakfast Jurisprudence: How Religion Influences the Decisions of Judges in Cases with Religious and Faith Dimensions].” </w:t>
      </w:r>
      <w:proofErr w:type="spellStart"/>
      <w:r w:rsidRPr="00734ABB">
        <w:t>Jurnal</w:t>
      </w:r>
      <w:proofErr w:type="spellEnd"/>
      <w:r w:rsidRPr="00734ABB">
        <w:t xml:space="preserve"> </w:t>
      </w:r>
      <w:proofErr w:type="spellStart"/>
      <w:r w:rsidRPr="00734ABB">
        <w:t>Keadilan</w:t>
      </w:r>
      <w:proofErr w:type="spellEnd"/>
      <w:r w:rsidRPr="00734ABB">
        <w:t xml:space="preserve"> Sosial 5: 1–11.</w:t>
      </w:r>
    </w:p>
  </w:footnote>
  <w:footnote w:id="148">
    <w:p w14:paraId="2CB047B2" w14:textId="28899019"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Halili</w:t>
      </w:r>
      <w:proofErr w:type="spellEnd"/>
      <w:r w:rsidRPr="00734ABB">
        <w:t xml:space="preserve">. 2016. </w:t>
      </w:r>
      <w:proofErr w:type="spellStart"/>
      <w:r w:rsidRPr="00734ABB">
        <w:t>Supremasi</w:t>
      </w:r>
      <w:proofErr w:type="spellEnd"/>
      <w:r w:rsidRPr="00734ABB">
        <w:t xml:space="preserve"> </w:t>
      </w:r>
      <w:proofErr w:type="spellStart"/>
      <w:r w:rsidRPr="00734ABB">
        <w:t>Intoleransi</w:t>
      </w:r>
      <w:proofErr w:type="spellEnd"/>
      <w:r w:rsidRPr="00734ABB">
        <w:t xml:space="preserve">: </w:t>
      </w:r>
      <w:proofErr w:type="spellStart"/>
      <w:r w:rsidRPr="00734ABB">
        <w:t>Kondisi</w:t>
      </w:r>
      <w:proofErr w:type="spellEnd"/>
      <w:r w:rsidRPr="00734ABB">
        <w:t xml:space="preserve"> </w:t>
      </w:r>
      <w:proofErr w:type="spellStart"/>
      <w:r w:rsidRPr="00734ABB">
        <w:t>Kebebasan</w:t>
      </w:r>
      <w:proofErr w:type="spellEnd"/>
      <w:r w:rsidRPr="00734ABB">
        <w:t xml:space="preserve"> </w:t>
      </w:r>
      <w:proofErr w:type="spellStart"/>
      <w:r w:rsidRPr="00734ABB">
        <w:t>Beragama</w:t>
      </w:r>
      <w:proofErr w:type="spellEnd"/>
      <w:r w:rsidRPr="00734ABB">
        <w:t>/</w:t>
      </w:r>
      <w:proofErr w:type="spellStart"/>
      <w:r w:rsidRPr="00734ABB">
        <w:t>Berkeyakinan</w:t>
      </w:r>
      <w:proofErr w:type="spellEnd"/>
      <w:r w:rsidRPr="00734ABB">
        <w:t xml:space="preserve"> dan </w:t>
      </w:r>
      <w:proofErr w:type="spellStart"/>
      <w:r w:rsidRPr="00734ABB">
        <w:t>Minoritas</w:t>
      </w:r>
      <w:proofErr w:type="spellEnd"/>
      <w:r w:rsidRPr="00734ABB">
        <w:t xml:space="preserve"> </w:t>
      </w:r>
      <w:proofErr w:type="spellStart"/>
      <w:r w:rsidRPr="00734ABB">
        <w:t>Keagamaan</w:t>
      </w:r>
      <w:proofErr w:type="spellEnd"/>
      <w:r w:rsidRPr="00734ABB">
        <w:t xml:space="preserve"> di Indonesia 2016 [Supreme Intolerance: The State of Freedom of Religion/Faith and Religious Minorities in Indonesia 2016]. Jakarta: Pustaka Masyarakat </w:t>
      </w:r>
      <w:proofErr w:type="spellStart"/>
      <w:r w:rsidRPr="00734ABB">
        <w:t>Setara</w:t>
      </w:r>
      <w:proofErr w:type="spellEnd"/>
      <w:r w:rsidRPr="00734ABB">
        <w:t>.</w:t>
      </w:r>
    </w:p>
  </w:footnote>
  <w:footnote w:id="149">
    <w:p w14:paraId="50280172" w14:textId="457159A9" w:rsidR="003A6EC0" w:rsidRPr="00734ABB" w:rsidRDefault="003A6EC0" w:rsidP="00734ABB">
      <w:pPr>
        <w:pStyle w:val="FootnoteText"/>
      </w:pPr>
      <w:r w:rsidRPr="00E82028">
        <w:rPr>
          <w:rStyle w:val="FootnoteReference"/>
        </w:rPr>
        <w:footnoteRef/>
      </w:r>
      <w:r w:rsidRPr="00734ABB">
        <w:t xml:space="preserve"> </w:t>
      </w:r>
      <w:r w:rsidRPr="00734ABB">
        <w:tab/>
        <w:t>Cohen, David. 2018. Interpretations of Article 156a of the Indonesian Criminal Code on Blasphemy and Religious Defamation (A Legal and Human Rights Analysis). Jakarta: Indonesian Institute for the Independent Judiciary.</w:t>
      </w:r>
    </w:p>
  </w:footnote>
  <w:footnote w:id="150">
    <w:p w14:paraId="0A0E7B5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Paul Marshall is a Senior fellow of </w:t>
      </w:r>
      <w:proofErr w:type="spellStart"/>
      <w:r w:rsidRPr="00734ABB">
        <w:t>Center</w:t>
      </w:r>
      <w:proofErr w:type="spellEnd"/>
      <w:r w:rsidRPr="00734ABB">
        <w:t xml:space="preserve"> for Religious Freedom of Religious Freedom Institute. See Marshall, P (2018). Politicizing Religion. Hudson Institute. Accessed through https://www.hudson.org/research/14598-politicizing-religion</w:t>
      </w:r>
    </w:p>
  </w:footnote>
  <w:footnote w:id="151">
    <w:p w14:paraId="7C754353" w14:textId="77777777" w:rsidR="003A6EC0" w:rsidRPr="00734ABB" w:rsidRDefault="003A6EC0" w:rsidP="00734ABB">
      <w:pPr>
        <w:pStyle w:val="FootnoteText"/>
      </w:pPr>
      <w:r w:rsidRPr="00E82028">
        <w:rPr>
          <w:rStyle w:val="FootnoteReference"/>
        </w:rPr>
        <w:footnoteRef/>
      </w:r>
      <w:r w:rsidRPr="00734ABB">
        <w:t xml:space="preserve"> </w:t>
      </w:r>
      <w:r w:rsidRPr="00734ABB">
        <w:tab/>
        <w:t>George, C. (2016). Hate Spin: The Manufacture of Religious Offence and its Threat to Democracy. Cambridge, Mass.: MIT Press.</w:t>
      </w:r>
    </w:p>
  </w:footnote>
  <w:footnote w:id="152">
    <w:p w14:paraId="00883E4A"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Aminah, Siti, and </w:t>
      </w:r>
      <w:proofErr w:type="spellStart"/>
      <w:r w:rsidRPr="00734ABB">
        <w:t>Roziqin</w:t>
      </w:r>
      <w:proofErr w:type="spellEnd"/>
      <w:r w:rsidRPr="00734ABB">
        <w:t>, 2015. “</w:t>
      </w:r>
      <w:proofErr w:type="spellStart"/>
      <w:r w:rsidRPr="00734ABB">
        <w:t>Pemantauan</w:t>
      </w:r>
      <w:proofErr w:type="spellEnd"/>
      <w:r w:rsidRPr="00734ABB">
        <w:t xml:space="preserve"> </w:t>
      </w:r>
      <w:proofErr w:type="spellStart"/>
      <w:r w:rsidRPr="00734ABB">
        <w:t>Kasus-Kasus</w:t>
      </w:r>
      <w:proofErr w:type="spellEnd"/>
      <w:r w:rsidRPr="00734ABB">
        <w:t xml:space="preserve"> </w:t>
      </w:r>
      <w:proofErr w:type="spellStart"/>
      <w:r w:rsidRPr="00734ABB">
        <w:t>Penodaan</w:t>
      </w:r>
      <w:proofErr w:type="spellEnd"/>
      <w:r w:rsidRPr="00734ABB">
        <w:t xml:space="preserve"> Agama di Indonesia </w:t>
      </w:r>
      <w:proofErr w:type="spellStart"/>
      <w:r w:rsidRPr="00734ABB">
        <w:t>Periode</w:t>
      </w:r>
      <w:proofErr w:type="spellEnd"/>
      <w:r w:rsidRPr="00734ABB">
        <w:t xml:space="preserve"> 2012-2014 [Monitoring Blasphemy Cases in Indonesia for the Period 2012-2014]. Journal </w:t>
      </w:r>
      <w:proofErr w:type="spellStart"/>
      <w:r w:rsidRPr="00734ABB">
        <w:t>Keadilan</w:t>
      </w:r>
      <w:proofErr w:type="spellEnd"/>
      <w:r w:rsidRPr="00734ABB">
        <w:t xml:space="preserve"> Sosial 5: 25-59.</w:t>
      </w:r>
    </w:p>
  </w:footnote>
  <w:footnote w:id="153">
    <w:p w14:paraId="7AF3B55B"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Pratiwi</w:t>
      </w:r>
      <w:proofErr w:type="spellEnd"/>
      <w:r w:rsidRPr="00734ABB">
        <w:t xml:space="preserve">, Cekli </w:t>
      </w:r>
      <w:proofErr w:type="spellStart"/>
      <w:r w:rsidRPr="00734ABB">
        <w:t>Setya</w:t>
      </w:r>
      <w:proofErr w:type="spellEnd"/>
      <w:r w:rsidRPr="00734ABB">
        <w:t xml:space="preserve"> (2021). Rethinking the Constitutionality of Indonesia’s Flawed Anti Blasphemy Law. Constitutional Review. 7 (2) (p. 273-299). DOI: https://doi.org/10.31078/consrev724. Accessed through https://consrev.mkri.id/index.php/const-rev/article/view/724</w:t>
      </w:r>
    </w:p>
  </w:footnote>
  <w:footnote w:id="154">
    <w:p w14:paraId="788D1F76" w14:textId="77777777" w:rsidR="003A6EC0" w:rsidRPr="00734ABB" w:rsidRDefault="003A6EC0" w:rsidP="00734ABB">
      <w:pPr>
        <w:pStyle w:val="FootnoteText"/>
      </w:pPr>
      <w:r w:rsidRPr="00E82028">
        <w:rPr>
          <w:rStyle w:val="FootnoteReference"/>
        </w:rPr>
        <w:footnoteRef/>
      </w:r>
      <w:r w:rsidRPr="00734ABB">
        <w:t xml:space="preserve"> </w:t>
      </w:r>
      <w:r w:rsidRPr="00734ABB">
        <w:tab/>
        <w:t>Marshall, P. (2018). Politicizing Religion. Hudson Institute.</w:t>
      </w:r>
    </w:p>
  </w:footnote>
  <w:footnote w:id="155">
    <w:p w14:paraId="053188E6" w14:textId="77777777" w:rsidR="003A6EC0" w:rsidRPr="00734ABB" w:rsidRDefault="003A6EC0" w:rsidP="00734ABB">
      <w:pPr>
        <w:pStyle w:val="FootnoteText"/>
      </w:pPr>
      <w:r w:rsidRPr="00E82028">
        <w:rPr>
          <w:rStyle w:val="FootnoteReference"/>
        </w:rPr>
        <w:footnoteRef/>
      </w:r>
      <w:r w:rsidRPr="00734ABB">
        <w:t xml:space="preserve"> </w:t>
      </w:r>
      <w:r w:rsidRPr="00734ABB">
        <w:tab/>
        <w:t>Op. cit.</w:t>
      </w:r>
    </w:p>
  </w:footnote>
  <w:footnote w:id="156">
    <w:p w14:paraId="2F0DF8B5" w14:textId="77777777" w:rsidR="003A6EC0" w:rsidRPr="00734ABB" w:rsidRDefault="003A6EC0" w:rsidP="00734ABB">
      <w:pPr>
        <w:pStyle w:val="FootnoteText"/>
      </w:pPr>
      <w:r w:rsidRPr="00E82028">
        <w:rPr>
          <w:rStyle w:val="FootnoteReference"/>
        </w:rPr>
        <w:footnoteRef/>
      </w:r>
      <w:r w:rsidRPr="00734ABB">
        <w:t xml:space="preserve"> </w:t>
      </w:r>
      <w:r w:rsidRPr="00734ABB">
        <w:tab/>
        <w:t>Marshall, ibid.</w:t>
      </w:r>
    </w:p>
  </w:footnote>
  <w:footnote w:id="157">
    <w:p w14:paraId="49019718" w14:textId="77777777" w:rsidR="003A6EC0" w:rsidRPr="00734ABB" w:rsidRDefault="003A6EC0" w:rsidP="00734ABB">
      <w:pPr>
        <w:pStyle w:val="FootnoteText"/>
      </w:pPr>
      <w:r w:rsidRPr="00E82028">
        <w:rPr>
          <w:rStyle w:val="FootnoteReference"/>
        </w:rPr>
        <w:footnoteRef/>
      </w:r>
      <w:r w:rsidRPr="00734ABB">
        <w:t xml:space="preserve"> </w:t>
      </w:r>
      <w:r w:rsidRPr="00734ABB">
        <w:tab/>
        <w:t>Loc. Cit.</w:t>
      </w:r>
    </w:p>
  </w:footnote>
  <w:footnote w:id="158">
    <w:p w14:paraId="7414D130" w14:textId="77777777" w:rsidR="003A6EC0" w:rsidRPr="00734ABB" w:rsidRDefault="003A6EC0" w:rsidP="00734ABB">
      <w:pPr>
        <w:pStyle w:val="FootnoteText"/>
      </w:pPr>
      <w:r w:rsidRPr="00E82028">
        <w:rPr>
          <w:rStyle w:val="FootnoteReference"/>
        </w:rPr>
        <w:footnoteRef/>
      </w:r>
      <w:r w:rsidRPr="00734ABB">
        <w:t xml:space="preserve"> </w:t>
      </w:r>
      <w:r w:rsidRPr="00734ABB">
        <w:tab/>
        <w:t>See Cherian George (2016) “</w:t>
      </w:r>
      <w:r w:rsidRPr="00734ABB">
        <w:rPr>
          <w:i/>
          <w:iCs/>
        </w:rPr>
        <w:t>Hate Spin: The Manufacture of Religious Offense and Its Threat to Democracy</w:t>
      </w:r>
      <w:r w:rsidRPr="00734ABB">
        <w:t>”. MIT Press.</w:t>
      </w:r>
    </w:p>
  </w:footnote>
  <w:footnote w:id="159">
    <w:p w14:paraId="460675A1" w14:textId="77777777" w:rsidR="003A6EC0" w:rsidRPr="00734ABB" w:rsidRDefault="003A6EC0" w:rsidP="00734ABB">
      <w:pPr>
        <w:pStyle w:val="FootnoteText"/>
      </w:pPr>
      <w:r w:rsidRPr="00E82028">
        <w:rPr>
          <w:rStyle w:val="FootnoteReference"/>
        </w:rPr>
        <w:footnoteRef/>
      </w:r>
      <w:r w:rsidRPr="00734ABB">
        <w:t xml:space="preserve"> </w:t>
      </w:r>
      <w:r w:rsidRPr="00734ABB">
        <w:tab/>
        <w:t>See Cherian’s book, particularly in chapter 4, 5, and 6.</w:t>
      </w:r>
    </w:p>
  </w:footnote>
  <w:footnote w:id="160">
    <w:p w14:paraId="4844B2A0" w14:textId="1ECB83B0" w:rsidR="003A6EC0" w:rsidRPr="00734ABB" w:rsidRDefault="003A6EC0" w:rsidP="00734ABB">
      <w:pPr>
        <w:pStyle w:val="FootnoteText"/>
      </w:pPr>
      <w:r w:rsidRPr="00E82028">
        <w:rPr>
          <w:rStyle w:val="FootnoteReference"/>
        </w:rPr>
        <w:footnoteRef/>
      </w:r>
      <w:r w:rsidRPr="00734ABB">
        <w:t xml:space="preserve"> </w:t>
      </w:r>
      <w:r w:rsidRPr="00734ABB">
        <w:tab/>
        <w:t>Marshall, ibid.</w:t>
      </w:r>
    </w:p>
  </w:footnote>
  <w:footnote w:id="161">
    <w:p w14:paraId="05A1DBCA" w14:textId="379FF118" w:rsidR="003A6EC0" w:rsidRPr="00734ABB" w:rsidRDefault="003A6EC0" w:rsidP="00734ABB">
      <w:pPr>
        <w:pStyle w:val="FootnoteText"/>
      </w:pPr>
      <w:r w:rsidRPr="00E82028">
        <w:rPr>
          <w:rStyle w:val="FootnoteReference"/>
        </w:rPr>
        <w:footnoteRef/>
      </w:r>
      <w:r w:rsidRPr="00734ABB">
        <w:t xml:space="preserve"> </w:t>
      </w:r>
      <w:r w:rsidRPr="00734ABB">
        <w:tab/>
        <w:t xml:space="preserve">See also Liputan6.com. </w:t>
      </w:r>
      <w:proofErr w:type="spellStart"/>
      <w:r w:rsidRPr="00734ABB">
        <w:t>Kronologi</w:t>
      </w:r>
      <w:proofErr w:type="spellEnd"/>
      <w:r w:rsidRPr="00734ABB">
        <w:t xml:space="preserve"> </w:t>
      </w:r>
      <w:proofErr w:type="spellStart"/>
      <w:r w:rsidRPr="00734ABB">
        <w:t>Ahok</w:t>
      </w:r>
      <w:proofErr w:type="spellEnd"/>
      <w:r w:rsidRPr="00734ABB">
        <w:t xml:space="preserve"> </w:t>
      </w:r>
      <w:proofErr w:type="spellStart"/>
      <w:r w:rsidRPr="00734ABB">
        <w:t>Ditetapkan</w:t>
      </w:r>
      <w:proofErr w:type="spellEnd"/>
      <w:r w:rsidRPr="00734ABB">
        <w:t xml:space="preserve"> </w:t>
      </w:r>
      <w:proofErr w:type="spellStart"/>
      <w:r w:rsidRPr="00734ABB">
        <w:t>Sebagai</w:t>
      </w:r>
      <w:proofErr w:type="spellEnd"/>
      <w:r w:rsidRPr="00734ABB">
        <w:t xml:space="preserve"> </w:t>
      </w:r>
      <w:proofErr w:type="spellStart"/>
      <w:r w:rsidRPr="00734ABB">
        <w:t>Tersangka</w:t>
      </w:r>
      <w:proofErr w:type="spellEnd"/>
      <w:r w:rsidRPr="00734ABB">
        <w:t>. Nov 16, 2016, 11: 56 WIB. Retrieved from liputan6.com on May 16, 2022.</w:t>
      </w:r>
    </w:p>
  </w:footnote>
  <w:footnote w:id="162">
    <w:p w14:paraId="1F12D77A" w14:textId="5B8608B6" w:rsidR="003A6EC0" w:rsidRPr="00734ABB" w:rsidRDefault="003A6EC0" w:rsidP="00734ABB">
      <w:pPr>
        <w:pStyle w:val="FootnoteText"/>
      </w:pPr>
      <w:r w:rsidRPr="00E82028">
        <w:rPr>
          <w:rStyle w:val="FootnoteReference"/>
        </w:rPr>
        <w:footnoteRef/>
      </w:r>
      <w:r w:rsidRPr="00734ABB">
        <w:t xml:space="preserve"> </w:t>
      </w:r>
      <w:r w:rsidRPr="00734ABB">
        <w:tab/>
        <w:t>See Merdeka.com “</w:t>
      </w:r>
      <w:proofErr w:type="spellStart"/>
      <w:r w:rsidRPr="00734ABB">
        <w:t>Penyebab</w:t>
      </w:r>
      <w:proofErr w:type="spellEnd"/>
      <w:r w:rsidRPr="00734ABB">
        <w:t xml:space="preserve"> Demo 4 November, </w:t>
      </w:r>
      <w:proofErr w:type="spellStart"/>
      <w:r w:rsidRPr="00734ABB">
        <w:t>Tuding</w:t>
      </w:r>
      <w:proofErr w:type="spellEnd"/>
      <w:r w:rsidRPr="00734ABB">
        <w:t xml:space="preserve"> </w:t>
      </w:r>
      <w:proofErr w:type="spellStart"/>
      <w:r w:rsidRPr="00734ABB">
        <w:t>Pimpinan</w:t>
      </w:r>
      <w:proofErr w:type="spellEnd"/>
      <w:r w:rsidRPr="00734ABB">
        <w:t xml:space="preserve"> </w:t>
      </w:r>
      <w:proofErr w:type="spellStart"/>
      <w:r w:rsidRPr="00734ABB">
        <w:t>Institusi</w:t>
      </w:r>
      <w:proofErr w:type="spellEnd"/>
      <w:r w:rsidRPr="00734ABB">
        <w:t xml:space="preserve"> </w:t>
      </w:r>
      <w:proofErr w:type="spellStart"/>
      <w:r w:rsidRPr="00734ABB">
        <w:t>hingga</w:t>
      </w:r>
      <w:proofErr w:type="spellEnd"/>
      <w:r w:rsidRPr="00734ABB">
        <w:t xml:space="preserve"> </w:t>
      </w:r>
      <w:proofErr w:type="spellStart"/>
      <w:r w:rsidRPr="00734ABB">
        <w:t>Manuver</w:t>
      </w:r>
      <w:proofErr w:type="spellEnd"/>
      <w:r w:rsidRPr="00734ABB">
        <w:t xml:space="preserve"> </w:t>
      </w:r>
      <w:proofErr w:type="spellStart"/>
      <w:r w:rsidRPr="00734ABB">
        <w:t>Politik</w:t>
      </w:r>
      <w:proofErr w:type="spellEnd"/>
      <w:r w:rsidRPr="00734ABB">
        <w:t xml:space="preserve">.’, August 30, 2021. See also </w:t>
      </w:r>
      <w:proofErr w:type="spellStart"/>
      <w:r w:rsidRPr="00734ABB">
        <w:t>Detik</w:t>
      </w:r>
      <w:proofErr w:type="spellEnd"/>
      <w:r w:rsidRPr="00734ABB">
        <w:t xml:space="preserve"> News. 79 Polisi </w:t>
      </w:r>
      <w:proofErr w:type="spellStart"/>
      <w:r w:rsidRPr="00734ABB">
        <w:t>Terluka</w:t>
      </w:r>
      <w:proofErr w:type="spellEnd"/>
      <w:r w:rsidRPr="00734ABB">
        <w:t xml:space="preserve"> </w:t>
      </w:r>
      <w:proofErr w:type="spellStart"/>
      <w:r w:rsidRPr="00734ABB">
        <w:t>Saat</w:t>
      </w:r>
      <w:proofErr w:type="spellEnd"/>
      <w:r w:rsidRPr="00734ABB">
        <w:t xml:space="preserve"> </w:t>
      </w:r>
      <w:proofErr w:type="spellStart"/>
      <w:r w:rsidRPr="00734ABB">
        <w:t>Rusuh</w:t>
      </w:r>
      <w:proofErr w:type="spellEnd"/>
      <w:r w:rsidRPr="00734ABB">
        <w:t xml:space="preserve"> Demo 4 November, Paling </w:t>
      </w:r>
      <w:proofErr w:type="spellStart"/>
      <w:r w:rsidRPr="00734ABB">
        <w:t>Parah</w:t>
      </w:r>
      <w:proofErr w:type="spellEnd"/>
      <w:r w:rsidRPr="00734ABB">
        <w:t xml:space="preserve"> </w:t>
      </w:r>
      <w:proofErr w:type="spellStart"/>
      <w:r w:rsidRPr="00734ABB">
        <w:t>Tertusuk</w:t>
      </w:r>
      <w:proofErr w:type="spellEnd"/>
      <w:r w:rsidRPr="00734ABB">
        <w:t xml:space="preserve"> Bambu., Nov 4th, 2016.</w:t>
      </w:r>
    </w:p>
  </w:footnote>
  <w:footnote w:id="163">
    <w:p w14:paraId="504B9398" w14:textId="4FFA8142"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Detik</w:t>
      </w:r>
      <w:proofErr w:type="spellEnd"/>
      <w:r w:rsidRPr="00734ABB">
        <w:t xml:space="preserve"> News. Masa Anti </w:t>
      </w:r>
      <w:proofErr w:type="spellStart"/>
      <w:r w:rsidRPr="00734ABB">
        <w:t>Ahok</w:t>
      </w:r>
      <w:proofErr w:type="spellEnd"/>
      <w:r w:rsidRPr="00734ABB">
        <w:t xml:space="preserve"> </w:t>
      </w:r>
      <w:proofErr w:type="spellStart"/>
      <w:r w:rsidRPr="00734ABB">
        <w:t>Ramaikan</w:t>
      </w:r>
      <w:proofErr w:type="spellEnd"/>
      <w:r w:rsidRPr="00734ABB">
        <w:t xml:space="preserve"> PN Jakarta Utara. Dec 2oth, 2016.</w:t>
      </w:r>
    </w:p>
  </w:footnote>
  <w:footnote w:id="164">
    <w:p w14:paraId="2E14FE48" w14:textId="09ACC446"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Detik</w:t>
      </w:r>
      <w:proofErr w:type="spellEnd"/>
      <w:r w:rsidRPr="00734ABB">
        <w:t xml:space="preserve"> News. GUIB </w:t>
      </w:r>
      <w:proofErr w:type="spellStart"/>
      <w:r w:rsidRPr="00734ABB">
        <w:t>Jatim</w:t>
      </w:r>
      <w:proofErr w:type="spellEnd"/>
      <w:r w:rsidRPr="00734ABB">
        <w:t xml:space="preserve"> </w:t>
      </w:r>
      <w:proofErr w:type="spellStart"/>
      <w:r w:rsidRPr="00734ABB">
        <w:t>Aksi</w:t>
      </w:r>
      <w:proofErr w:type="spellEnd"/>
      <w:r w:rsidRPr="00734ABB">
        <w:t xml:space="preserve"> Anti </w:t>
      </w:r>
      <w:proofErr w:type="spellStart"/>
      <w:r w:rsidRPr="00734ABB">
        <w:t>Ahok</w:t>
      </w:r>
      <w:proofErr w:type="spellEnd"/>
      <w:r w:rsidRPr="00734ABB">
        <w:t xml:space="preserve">, </w:t>
      </w:r>
      <w:proofErr w:type="spellStart"/>
      <w:r w:rsidRPr="00734ABB">
        <w:t>Risma</w:t>
      </w:r>
      <w:proofErr w:type="spellEnd"/>
      <w:r w:rsidRPr="00734ABB">
        <w:t xml:space="preserve"> Turun </w:t>
      </w:r>
      <w:proofErr w:type="spellStart"/>
      <w:r w:rsidRPr="00734ABB">
        <w:t>Tangan</w:t>
      </w:r>
      <w:proofErr w:type="spellEnd"/>
      <w:r w:rsidRPr="00734ABB">
        <w:t>, May 08th, 2017.</w:t>
      </w:r>
    </w:p>
  </w:footnote>
  <w:footnote w:id="165">
    <w:p w14:paraId="4C72AA69" w14:textId="23EAD83E" w:rsidR="003A6EC0" w:rsidRPr="00734ABB" w:rsidRDefault="003A6EC0" w:rsidP="00734ABB">
      <w:pPr>
        <w:pStyle w:val="FootnoteText"/>
      </w:pPr>
      <w:r w:rsidRPr="00E82028">
        <w:rPr>
          <w:rStyle w:val="FootnoteReference"/>
        </w:rPr>
        <w:footnoteRef/>
      </w:r>
      <w:r w:rsidRPr="00734ABB">
        <w:t xml:space="preserve"> </w:t>
      </w:r>
      <w:r w:rsidRPr="00734ABB">
        <w:tab/>
        <w:t>See Court Decision No. 1612/</w:t>
      </w:r>
      <w:proofErr w:type="spellStart"/>
      <w:r w:rsidRPr="00734ABB">
        <w:t>Pid.B</w:t>
      </w:r>
      <w:proofErr w:type="spellEnd"/>
      <w:r w:rsidRPr="00734ABB">
        <w:t xml:space="preserve">/2018/PN </w:t>
      </w:r>
      <w:proofErr w:type="spellStart"/>
      <w:r w:rsidRPr="00734ABB">
        <w:t>Mdn</w:t>
      </w:r>
      <w:proofErr w:type="spellEnd"/>
    </w:p>
  </w:footnote>
  <w:footnote w:id="166">
    <w:p w14:paraId="155BD597" w14:textId="250180C0" w:rsidR="003A6EC0" w:rsidRPr="00734ABB" w:rsidRDefault="003A6EC0" w:rsidP="00734ABB">
      <w:pPr>
        <w:pStyle w:val="FootnoteText"/>
      </w:pPr>
      <w:r w:rsidRPr="00E82028">
        <w:rPr>
          <w:rStyle w:val="FootnoteReference"/>
        </w:rPr>
        <w:footnoteRef/>
      </w:r>
      <w:r w:rsidRPr="00734ABB">
        <w:t xml:space="preserve"> </w:t>
      </w:r>
      <w:r w:rsidRPr="00734ABB">
        <w:tab/>
        <w:t xml:space="preserve">See Court Decision </w:t>
      </w:r>
      <w:proofErr w:type="spellStart"/>
      <w:r w:rsidRPr="00734ABB">
        <w:t>Nomor</w:t>
      </w:r>
      <w:proofErr w:type="spellEnd"/>
      <w:r w:rsidRPr="00734ABB">
        <w:t xml:space="preserve"> 784/</w:t>
      </w:r>
      <w:proofErr w:type="spellStart"/>
      <w:r w:rsidRPr="00734ABB">
        <w:t>Pid</w:t>
      </w:r>
      <w:proofErr w:type="spellEnd"/>
      <w:r w:rsidRPr="00734ABB">
        <w:t>/2018/PT MDN, p. 15.</w:t>
      </w:r>
    </w:p>
  </w:footnote>
  <w:footnote w:id="167">
    <w:p w14:paraId="481CA9E5" w14:textId="587A39DA" w:rsidR="003A6EC0" w:rsidRPr="00734ABB" w:rsidRDefault="003A6EC0" w:rsidP="00734ABB">
      <w:pPr>
        <w:pStyle w:val="FootnoteText"/>
      </w:pPr>
      <w:r w:rsidRPr="00E82028">
        <w:rPr>
          <w:rStyle w:val="FootnoteReference"/>
        </w:rPr>
        <w:footnoteRef/>
      </w:r>
      <w:r w:rsidRPr="00734ABB">
        <w:t xml:space="preserve"> </w:t>
      </w:r>
      <w:r w:rsidRPr="00734ABB">
        <w:tab/>
        <w:t xml:space="preserve">For example, </w:t>
      </w:r>
      <w:proofErr w:type="spellStart"/>
      <w:r w:rsidRPr="00734ABB">
        <w:t>Sukmawati</w:t>
      </w:r>
      <w:proofErr w:type="spellEnd"/>
      <w:r w:rsidRPr="00734ABB">
        <w:t xml:space="preserve">, she is the younger sister of Megawati Soekarno Putri (former president of the Republic of Indonesia). </w:t>
      </w:r>
      <w:proofErr w:type="spellStart"/>
      <w:r w:rsidRPr="00734ABB">
        <w:t>Sukmawati</w:t>
      </w:r>
      <w:proofErr w:type="spellEnd"/>
      <w:r w:rsidRPr="00734ABB">
        <w:t xml:space="preserve"> was twice accused of blaspheming Islam because first, in 2018, she read a poem entitled "Indonesian Mother" at the 29th anniversary event Anne </w:t>
      </w:r>
      <w:proofErr w:type="spellStart"/>
      <w:r w:rsidRPr="00734ABB">
        <w:t>Avantie</w:t>
      </w:r>
      <w:proofErr w:type="spellEnd"/>
      <w:r w:rsidRPr="00734ABB">
        <w:t xml:space="preserve"> </w:t>
      </w:r>
      <w:proofErr w:type="spellStart"/>
      <w:r w:rsidRPr="00734ABB">
        <w:t>Berkarya</w:t>
      </w:r>
      <w:proofErr w:type="spellEnd"/>
      <w:r w:rsidRPr="00734ABB">
        <w:t xml:space="preserve"> has been accused of blaspheming Islam where </w:t>
      </w:r>
      <w:proofErr w:type="spellStart"/>
      <w:r w:rsidRPr="00734ABB">
        <w:t>Sukmawati</w:t>
      </w:r>
      <w:proofErr w:type="spellEnd"/>
      <w:r w:rsidRPr="00734ABB">
        <w:t xml:space="preserve"> said that the bun is more suitable for Indonesian women than the hijab. Second, in 2019 </w:t>
      </w:r>
      <w:proofErr w:type="spellStart"/>
      <w:r w:rsidRPr="00734ABB">
        <w:t>Sukmawati</w:t>
      </w:r>
      <w:proofErr w:type="spellEnd"/>
      <w:r w:rsidRPr="00734ABB">
        <w:t xml:space="preserve">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w:t>
      </w:r>
      <w:proofErr w:type="spellStart"/>
      <w:r w:rsidRPr="00734ABB">
        <w:t>Tempo.co.id.Penyelidikan</w:t>
      </w:r>
      <w:proofErr w:type="spellEnd"/>
      <w:r w:rsidRPr="00734ABB">
        <w:t xml:space="preserve"> </w:t>
      </w:r>
      <w:proofErr w:type="spellStart"/>
      <w:r w:rsidRPr="00734ABB">
        <w:t>Kasus</w:t>
      </w:r>
      <w:proofErr w:type="spellEnd"/>
      <w:r w:rsidRPr="00734ABB">
        <w:t xml:space="preserve"> </w:t>
      </w:r>
      <w:proofErr w:type="spellStart"/>
      <w:r w:rsidRPr="00734ABB">
        <w:t>Puisi</w:t>
      </w:r>
      <w:proofErr w:type="spellEnd"/>
      <w:r w:rsidRPr="00734ABB">
        <w:t xml:space="preserve"> </w:t>
      </w:r>
      <w:proofErr w:type="spellStart"/>
      <w:r w:rsidRPr="00734ABB">
        <w:t>Sukmawati</w:t>
      </w:r>
      <w:proofErr w:type="spellEnd"/>
      <w:r w:rsidRPr="00734ABB">
        <w:t xml:space="preserve"> </w:t>
      </w:r>
      <w:proofErr w:type="spellStart"/>
      <w:r w:rsidRPr="00734ABB">
        <w:t>dihentikan</w:t>
      </w:r>
      <w:proofErr w:type="spellEnd"/>
      <w:r w:rsidRPr="00734ABB">
        <w:t xml:space="preserve">, </w:t>
      </w:r>
      <w:proofErr w:type="spellStart"/>
      <w:r w:rsidRPr="00734ABB">
        <w:t>ini</w:t>
      </w:r>
      <w:proofErr w:type="spellEnd"/>
      <w:r w:rsidRPr="00734ABB">
        <w:t xml:space="preserve"> </w:t>
      </w:r>
      <w:proofErr w:type="spellStart"/>
      <w:r w:rsidRPr="00734ABB">
        <w:t>alasan</w:t>
      </w:r>
      <w:proofErr w:type="spellEnd"/>
      <w:r w:rsidRPr="00734ABB">
        <w:t xml:space="preserve"> </w:t>
      </w:r>
      <w:proofErr w:type="spellStart"/>
      <w:r w:rsidRPr="00734ABB">
        <w:t>polisi</w:t>
      </w:r>
      <w:proofErr w:type="spellEnd"/>
      <w:r w:rsidRPr="00734ABB">
        <w:t xml:space="preserve">. https://nasional.tempo.co/read/1098712/penyelidikan-kasus-puisi-sukmawati-dihentikan-ini-alasan-polisi (accessed on June 19th, 2022). See also mysharing.co.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Penghinaan</w:t>
      </w:r>
      <w:proofErr w:type="spellEnd"/>
      <w:r w:rsidRPr="00734ABB">
        <w:t xml:space="preserve"> Nabi oleh </w:t>
      </w:r>
      <w:proofErr w:type="spellStart"/>
      <w:r w:rsidRPr="00734ABB">
        <w:t>Sukmawati</w:t>
      </w:r>
      <w:proofErr w:type="spellEnd"/>
      <w:r w:rsidRPr="00734ABB">
        <w:t xml:space="preserve"> </w:t>
      </w:r>
      <w:proofErr w:type="spellStart"/>
      <w:r w:rsidRPr="00734ABB">
        <w:t>Dihentikan</w:t>
      </w:r>
      <w:proofErr w:type="spellEnd"/>
      <w:r w:rsidRPr="00734ABB">
        <w:t xml:space="preserve">. http://mysharing.co/kasus-dugaan-penghinaan-nabi-oleh-sukmawati-dihentikan-tidak-adilnya-hukum-di-negeri-ini-semakin-jelas/ Meanwhile, a well-known cleric, </w:t>
      </w:r>
      <w:proofErr w:type="spellStart"/>
      <w:r w:rsidRPr="00734ABB">
        <w:t>Ustad</w:t>
      </w:r>
      <w:proofErr w:type="spellEnd"/>
      <w:r w:rsidRPr="00734ABB">
        <w:t xml:space="preserve"> Abdul </w:t>
      </w:r>
      <w:proofErr w:type="spellStart"/>
      <w:r w:rsidRPr="00734ABB">
        <w:t>Somad</w:t>
      </w:r>
      <w:proofErr w:type="spellEnd"/>
      <w:r w:rsidRPr="00734ABB">
        <w:t>, who said " 'The cross is inhabited by the genie of the heathen, because of the statue that hangs on it. Likewise, the red cross symbol on the ambulance, it's an infidel' symbol"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168">
    <w:p w14:paraId="7054931A" w14:textId="4FF4C3D1" w:rsidR="003A6EC0" w:rsidRPr="00734ABB" w:rsidRDefault="003A6EC0" w:rsidP="00734ABB">
      <w:pPr>
        <w:pStyle w:val="FootnoteText"/>
      </w:pPr>
      <w:r w:rsidRPr="00E82028">
        <w:rPr>
          <w:rStyle w:val="FootnoteReference"/>
        </w:rPr>
        <w:footnoteRef/>
      </w:r>
      <w:r w:rsidRPr="00734ABB">
        <w:t xml:space="preserve"> </w:t>
      </w:r>
      <w:r w:rsidRPr="00734ABB">
        <w:tab/>
        <w:t xml:space="preserve">See Kompas.com. </w:t>
      </w:r>
      <w:proofErr w:type="spellStart"/>
      <w:r w:rsidRPr="00734ABB">
        <w:t>Ahok-Djarot</w:t>
      </w:r>
      <w:proofErr w:type="spellEnd"/>
      <w:r w:rsidRPr="00734ABB">
        <w:t xml:space="preserve"> </w:t>
      </w:r>
      <w:proofErr w:type="spellStart"/>
      <w:r w:rsidRPr="00734ABB">
        <w:t>Resmi</w:t>
      </w:r>
      <w:proofErr w:type="spellEnd"/>
      <w:r w:rsidRPr="00734ABB">
        <w:t xml:space="preserve"> Jadi </w:t>
      </w:r>
      <w:proofErr w:type="spellStart"/>
      <w:r w:rsidRPr="00734ABB">
        <w:t>Cagub</w:t>
      </w:r>
      <w:proofErr w:type="spellEnd"/>
      <w:r w:rsidRPr="00734ABB">
        <w:t xml:space="preserve"> dan </w:t>
      </w:r>
      <w:proofErr w:type="spellStart"/>
      <w:r w:rsidRPr="00734ABB">
        <w:t>Cawagub</w:t>
      </w:r>
      <w:proofErr w:type="spellEnd"/>
      <w:r w:rsidRPr="00734ABB">
        <w:t>. Retrieved at https://megapolitan.kompas.com/read/2016/10/24/17044601/ahok-djarot.resmi.jadi.cagub-cawagub. (Accessed on June 19th, 2022).</w:t>
      </w:r>
    </w:p>
  </w:footnote>
  <w:footnote w:id="169">
    <w:p w14:paraId="368F2899" w14:textId="4250B906" w:rsidR="003A6EC0" w:rsidRPr="00734ABB" w:rsidRDefault="003A6EC0" w:rsidP="00734ABB">
      <w:pPr>
        <w:pStyle w:val="FootnoteText"/>
      </w:pPr>
      <w:r w:rsidRPr="00E82028">
        <w:rPr>
          <w:rStyle w:val="FootnoteReference"/>
        </w:rPr>
        <w:footnoteRef/>
      </w:r>
      <w:r w:rsidRPr="00734ABB">
        <w:t xml:space="preserve"> </w:t>
      </w:r>
      <w:r w:rsidRPr="00734ABB">
        <w:tab/>
        <w:t xml:space="preserve">See Kompas.com. </w:t>
      </w:r>
      <w:proofErr w:type="spellStart"/>
      <w:r w:rsidRPr="00734ABB">
        <w:t>Kasus</w:t>
      </w:r>
      <w:proofErr w:type="spellEnd"/>
      <w:r w:rsidRPr="00734ABB">
        <w:t xml:space="preserve"> </w:t>
      </w:r>
      <w:proofErr w:type="spellStart"/>
      <w:r w:rsidRPr="00734ABB">
        <w:t>Ahok</w:t>
      </w:r>
      <w:proofErr w:type="spellEnd"/>
      <w:r w:rsidRPr="00734ABB">
        <w:t xml:space="preserve"> </w:t>
      </w:r>
      <w:proofErr w:type="spellStart"/>
      <w:r w:rsidRPr="00734ABB">
        <w:t>Memunculkan</w:t>
      </w:r>
      <w:proofErr w:type="spellEnd"/>
      <w:r w:rsidRPr="00734ABB">
        <w:t xml:space="preserve"> </w:t>
      </w:r>
      <w:proofErr w:type="spellStart"/>
      <w:r w:rsidRPr="00734ABB">
        <w:t>Dinamika</w:t>
      </w:r>
      <w:proofErr w:type="spellEnd"/>
      <w:r w:rsidRPr="00734ABB">
        <w:t xml:space="preserve"> </w:t>
      </w:r>
      <w:proofErr w:type="spellStart"/>
      <w:r w:rsidRPr="00734ABB">
        <w:t>Hak</w:t>
      </w:r>
      <w:proofErr w:type="spellEnd"/>
      <w:r w:rsidRPr="00734ABB">
        <w:t xml:space="preserve"> </w:t>
      </w:r>
      <w:proofErr w:type="spellStart"/>
      <w:r w:rsidRPr="00734ABB">
        <w:t>Angket</w:t>
      </w:r>
      <w:proofErr w:type="spellEnd"/>
      <w:r w:rsidRPr="00734ABB">
        <w:t xml:space="preserve"> Di DPR. Retrieved from https://nasional.kompas.com/read/2017/02/14/07441161/status.ahok.munculkan.dinamika.hak.angket.di.dpr. (Accessed on June 19th, 2022).</w:t>
      </w:r>
    </w:p>
  </w:footnote>
  <w:footnote w:id="170">
    <w:p w14:paraId="6FA09DA2" w14:textId="4CD327F1" w:rsidR="003A6EC0" w:rsidRPr="00734ABB" w:rsidRDefault="003A6EC0" w:rsidP="00734ABB">
      <w:pPr>
        <w:pStyle w:val="FootnoteText"/>
      </w:pPr>
      <w:r w:rsidRPr="00E82028">
        <w:rPr>
          <w:rStyle w:val="FootnoteReference"/>
        </w:rPr>
        <w:footnoteRef/>
      </w:r>
      <w:r w:rsidRPr="00734ABB">
        <w:t xml:space="preserve"> </w:t>
      </w:r>
      <w:r w:rsidRPr="00734ABB">
        <w:tab/>
        <w:t xml:space="preserve">See BBC Indonesia. </w:t>
      </w:r>
      <w:proofErr w:type="spellStart"/>
      <w:r w:rsidRPr="00734ABB">
        <w:t>Pelaporan</w:t>
      </w:r>
      <w:proofErr w:type="spellEnd"/>
      <w:r w:rsidRPr="00734ABB">
        <w:t xml:space="preserve"> </w:t>
      </w:r>
      <w:proofErr w:type="spellStart"/>
      <w:r w:rsidRPr="00734ABB">
        <w:t>Ahok</w:t>
      </w:r>
      <w:proofErr w:type="spellEnd"/>
      <w:r w:rsidRPr="00734ABB">
        <w:t xml:space="preserve"> Atas </w:t>
      </w:r>
      <w:proofErr w:type="spellStart"/>
      <w:r w:rsidRPr="00734ABB">
        <w:t>tuduhan</w:t>
      </w:r>
      <w:proofErr w:type="spellEnd"/>
      <w:r w:rsidRPr="00734ABB">
        <w:t xml:space="preserve"> </w:t>
      </w:r>
      <w:proofErr w:type="spellStart"/>
      <w:r w:rsidRPr="00734ABB">
        <w:t>menghina</w:t>
      </w:r>
      <w:proofErr w:type="spellEnd"/>
      <w:r w:rsidRPr="00734ABB">
        <w:t xml:space="preserve"> agama dan </w:t>
      </w:r>
      <w:proofErr w:type="spellStart"/>
      <w:r w:rsidRPr="00734ABB">
        <w:t>pemilih</w:t>
      </w:r>
      <w:proofErr w:type="spellEnd"/>
      <w:r w:rsidRPr="00734ABB">
        <w:t>. October 2016.Retrieved from bbc.com.</w:t>
      </w:r>
    </w:p>
  </w:footnote>
  <w:footnote w:id="171">
    <w:p w14:paraId="1DDFF6DA" w14:textId="1CBEF70B" w:rsidR="003A6EC0" w:rsidRPr="00734ABB" w:rsidRDefault="003A6EC0" w:rsidP="00734ABB">
      <w:pPr>
        <w:pStyle w:val="FootnoteText"/>
      </w:pPr>
      <w:r w:rsidRPr="00E82028">
        <w:rPr>
          <w:rStyle w:val="FootnoteReference"/>
        </w:rPr>
        <w:footnoteRef/>
      </w:r>
      <w:r w:rsidRPr="00734ABB">
        <w:t xml:space="preserve"> </w:t>
      </w:r>
      <w:r w:rsidRPr="00734ABB">
        <w:tab/>
        <w:t xml:space="preserve">See Kompas.com. </w:t>
      </w:r>
      <w:proofErr w:type="spellStart"/>
      <w:r w:rsidRPr="00734ABB">
        <w:t>Ahok</w:t>
      </w:r>
      <w:proofErr w:type="spellEnd"/>
      <w:r w:rsidRPr="00734ABB">
        <w:t xml:space="preserve"> </w:t>
      </w:r>
      <w:proofErr w:type="spellStart"/>
      <w:r w:rsidRPr="00734ABB">
        <w:t>Dilaporkan</w:t>
      </w:r>
      <w:proofErr w:type="spellEnd"/>
      <w:r w:rsidRPr="00734ABB">
        <w:t xml:space="preserve"> </w:t>
      </w:r>
      <w:proofErr w:type="spellStart"/>
      <w:r w:rsidRPr="00734ABB">
        <w:t>Dua</w:t>
      </w:r>
      <w:proofErr w:type="spellEnd"/>
      <w:r w:rsidRPr="00734ABB">
        <w:t xml:space="preserve"> </w:t>
      </w:r>
      <w:proofErr w:type="spellStart"/>
      <w:r w:rsidRPr="00734ABB">
        <w:t>Organisasi</w:t>
      </w:r>
      <w:proofErr w:type="spellEnd"/>
      <w:r w:rsidRPr="00734ABB">
        <w:t xml:space="preserve"> </w:t>
      </w:r>
      <w:proofErr w:type="spellStart"/>
      <w:r w:rsidRPr="00734ABB">
        <w:t>ke</w:t>
      </w:r>
      <w:proofErr w:type="spellEnd"/>
      <w:r w:rsidRPr="00734ABB">
        <w:t xml:space="preserve"> </w:t>
      </w:r>
      <w:proofErr w:type="spellStart"/>
      <w:r w:rsidRPr="00734ABB">
        <w:t>Polda</w:t>
      </w:r>
      <w:proofErr w:type="spellEnd"/>
      <w:r w:rsidRPr="00734ABB">
        <w:t xml:space="preserve"> Metro Jaya. October 7th, 2016. 19:20 WIB.</w:t>
      </w:r>
    </w:p>
  </w:footnote>
  <w:footnote w:id="172">
    <w:p w14:paraId="0442A144" w14:textId="7DFB22FB"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Sekretaris</w:t>
      </w:r>
      <w:proofErr w:type="spellEnd"/>
      <w:r w:rsidRPr="00734ABB">
        <w:t xml:space="preserve"> </w:t>
      </w:r>
      <w:proofErr w:type="spellStart"/>
      <w:r w:rsidRPr="00734ABB">
        <w:t>Jenderal</w:t>
      </w:r>
      <w:proofErr w:type="spellEnd"/>
      <w:r w:rsidRPr="00734ABB">
        <w:t xml:space="preserve"> </w:t>
      </w:r>
      <w:proofErr w:type="spellStart"/>
      <w:r w:rsidRPr="00734ABB">
        <w:t>Pengurus</w:t>
      </w:r>
      <w:proofErr w:type="spellEnd"/>
      <w:r w:rsidRPr="00734ABB">
        <w:t xml:space="preserve"> </w:t>
      </w:r>
      <w:proofErr w:type="spellStart"/>
      <w:r w:rsidRPr="00734ABB">
        <w:t>Besar</w:t>
      </w:r>
      <w:proofErr w:type="spellEnd"/>
      <w:r w:rsidRPr="00734ABB">
        <w:t xml:space="preserve"> NU, Helmy </w:t>
      </w:r>
      <w:proofErr w:type="spellStart"/>
      <w:r w:rsidRPr="00734ABB">
        <w:t>Faishal</w:t>
      </w:r>
      <w:proofErr w:type="spellEnd"/>
      <w:r w:rsidRPr="00734ABB">
        <w:t xml:space="preserve"> </w:t>
      </w:r>
      <w:proofErr w:type="spellStart"/>
      <w:r w:rsidRPr="00734ABB">
        <w:t>Zaini</w:t>
      </w:r>
      <w:proofErr w:type="spellEnd"/>
      <w:r w:rsidRPr="00734ABB">
        <w:t>. BBC News. “</w:t>
      </w:r>
      <w:proofErr w:type="spellStart"/>
      <w:r w:rsidRPr="00734ABB">
        <w:t>bersifat</w:t>
      </w:r>
      <w:proofErr w:type="spellEnd"/>
      <w:r w:rsidRPr="00734ABB">
        <w:t xml:space="preserve"> </w:t>
      </w:r>
      <w:proofErr w:type="spellStart"/>
      <w:r w:rsidRPr="00734ABB">
        <w:t>Politis</w:t>
      </w:r>
      <w:proofErr w:type="spellEnd"/>
      <w:r w:rsidRPr="00734ABB">
        <w:t xml:space="preserve">”, NU dan Muhammadiyah </w:t>
      </w:r>
      <w:proofErr w:type="spellStart"/>
      <w:r w:rsidRPr="00734ABB">
        <w:t>tidak</w:t>
      </w:r>
      <w:proofErr w:type="spellEnd"/>
      <w:r w:rsidRPr="00734ABB">
        <w:t xml:space="preserve"> </w:t>
      </w:r>
      <w:proofErr w:type="spellStart"/>
      <w:r w:rsidRPr="00734ABB">
        <w:t>ikuti</w:t>
      </w:r>
      <w:proofErr w:type="spellEnd"/>
      <w:r w:rsidRPr="00734ABB">
        <w:t xml:space="preserve"> </w:t>
      </w:r>
      <w:proofErr w:type="spellStart"/>
      <w:r w:rsidRPr="00734ABB">
        <w:t>Aksi</w:t>
      </w:r>
      <w:proofErr w:type="spellEnd"/>
      <w:r w:rsidRPr="00734ABB">
        <w:t xml:space="preserve"> 212 di </w:t>
      </w:r>
      <w:proofErr w:type="spellStart"/>
      <w:r w:rsidRPr="00734ABB">
        <w:t>depan</w:t>
      </w:r>
      <w:proofErr w:type="spellEnd"/>
      <w:r w:rsidRPr="00734ABB">
        <w:t xml:space="preserve"> DPR. February 17th, 2017.</w:t>
      </w:r>
    </w:p>
  </w:footnote>
  <w:footnote w:id="173">
    <w:p w14:paraId="23450CF3" w14:textId="1FF4D985"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HWR. Indonesia to Expand Abusive Blasphemy Law. Revoke New Provisions Violating Basic Rights. https://www.hrw.org/news/2019/10/31/indonesia-expand-abusive-blasphemy-law. </w:t>
      </w:r>
      <w:r w:rsidRPr="00734ABB">
        <w:rPr>
          <w:i/>
          <w:iCs/>
        </w:rPr>
        <w:t>See</w:t>
      </w:r>
      <w:r w:rsidRPr="00734ABB">
        <w:t xml:space="preserve"> also Amnesty International (2019). Prosecuting Beliefs in Indonesia. https://www.refworld.org/pdfid/547593d04.pdf</w:t>
      </w:r>
    </w:p>
  </w:footnote>
  <w:footnote w:id="174">
    <w:p w14:paraId="47840784" w14:textId="76CA6B1F"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proofErr w:type="spellStart"/>
      <w:r w:rsidRPr="00734ABB">
        <w:rPr>
          <w:i/>
          <w:iCs/>
        </w:rPr>
        <w:t>Racio</w:t>
      </w:r>
      <w:proofErr w:type="spellEnd"/>
      <w:r w:rsidRPr="00734ABB">
        <w:rPr>
          <w:i/>
          <w:iCs/>
        </w:rPr>
        <w:t xml:space="preserve"> Decidendi</w:t>
      </w:r>
      <w:r w:rsidRPr="00734ABB">
        <w:t xml:space="preserve"> of the Constitutional Court Decision Number 140/PUU-VII/2009, p.298.</w:t>
      </w:r>
    </w:p>
  </w:footnote>
  <w:footnote w:id="175">
    <w:p w14:paraId="5073B167" w14:textId="18F6CBF1" w:rsidR="003A6EC0" w:rsidRPr="00734ABB" w:rsidRDefault="003A6EC0" w:rsidP="00734ABB">
      <w:pPr>
        <w:pStyle w:val="FootnoteText"/>
      </w:pPr>
      <w:r w:rsidRPr="00E82028">
        <w:rPr>
          <w:rStyle w:val="FootnoteReference"/>
        </w:rPr>
        <w:footnoteRef/>
      </w:r>
      <w:r w:rsidRPr="00734ABB">
        <w:t xml:space="preserve"> </w:t>
      </w:r>
      <w:r w:rsidRPr="00734ABB">
        <w:tab/>
        <w:t xml:space="preserve">See also Various legal experts who stated that the Anti-Defamation Law, both in a formal and material scope, in order to have clear elements so as not to cause multiple interpretations in practice were also supported by legal experts such as Andi Hamzah, </w:t>
      </w:r>
      <w:proofErr w:type="spellStart"/>
      <w:r w:rsidRPr="00734ABB">
        <w:t>Azyumardi</w:t>
      </w:r>
      <w:proofErr w:type="spellEnd"/>
      <w:r w:rsidRPr="00734ABB">
        <w:t xml:space="preserve"> Azra, Edy OS </w:t>
      </w:r>
      <w:proofErr w:type="spellStart"/>
      <w:r w:rsidRPr="00734ABB">
        <w:t>Hiariej</w:t>
      </w:r>
      <w:proofErr w:type="spellEnd"/>
      <w:r w:rsidRPr="00734ABB">
        <w:t xml:space="preserve">, </w:t>
      </w:r>
      <w:proofErr w:type="spellStart"/>
      <w:r w:rsidRPr="00734ABB">
        <w:t>Emha</w:t>
      </w:r>
      <w:proofErr w:type="spellEnd"/>
      <w:r w:rsidRPr="00734ABB">
        <w:t xml:space="preserve"> </w:t>
      </w:r>
      <w:proofErr w:type="spellStart"/>
      <w:r w:rsidRPr="00734ABB">
        <w:t>Ainun</w:t>
      </w:r>
      <w:proofErr w:type="spellEnd"/>
      <w:r w:rsidRPr="00734ABB">
        <w:t xml:space="preserve"> </w:t>
      </w:r>
      <w:proofErr w:type="spellStart"/>
      <w:r w:rsidRPr="00734ABB">
        <w:t>Nadjib</w:t>
      </w:r>
      <w:proofErr w:type="spellEnd"/>
      <w:r w:rsidRPr="00734ABB">
        <w:t xml:space="preserve"> , Siti </w:t>
      </w:r>
      <w:proofErr w:type="spellStart"/>
      <w:r w:rsidRPr="00734ABB">
        <w:t>Zuhro</w:t>
      </w:r>
      <w:proofErr w:type="spellEnd"/>
      <w:r w:rsidRPr="00734ABB">
        <w:t xml:space="preserve">, </w:t>
      </w:r>
      <w:proofErr w:type="spellStart"/>
      <w:r w:rsidRPr="00734ABB">
        <w:t>Jalaludin</w:t>
      </w:r>
      <w:proofErr w:type="spellEnd"/>
      <w:r w:rsidRPr="00734ABB">
        <w:t xml:space="preserve"> </w:t>
      </w:r>
      <w:proofErr w:type="spellStart"/>
      <w:r w:rsidRPr="00734ABB">
        <w:t>Rakhmat</w:t>
      </w:r>
      <w:proofErr w:type="spellEnd"/>
      <w:r w:rsidRPr="00734ABB">
        <w:t xml:space="preserve">, Ahmad </w:t>
      </w:r>
      <w:proofErr w:type="spellStart"/>
      <w:r w:rsidRPr="00734ABB">
        <w:t>Fedyani</w:t>
      </w:r>
      <w:proofErr w:type="spellEnd"/>
      <w:r w:rsidRPr="00734ABB">
        <w:t xml:space="preserve"> Saifuddin, </w:t>
      </w:r>
      <w:proofErr w:type="spellStart"/>
      <w:r w:rsidRPr="00734ABB">
        <w:t>Taufik</w:t>
      </w:r>
      <w:proofErr w:type="spellEnd"/>
      <w:r w:rsidRPr="00734ABB">
        <w:t xml:space="preserve"> Ismail, and </w:t>
      </w:r>
      <w:proofErr w:type="spellStart"/>
      <w:r w:rsidRPr="00734ABB">
        <w:t>Yusril</w:t>
      </w:r>
      <w:proofErr w:type="spellEnd"/>
      <w:r w:rsidRPr="00734ABB">
        <w:t xml:space="preserve"> </w:t>
      </w:r>
      <w:proofErr w:type="spellStart"/>
      <w:r w:rsidRPr="00734ABB">
        <w:t>Ihza</w:t>
      </w:r>
      <w:proofErr w:type="spellEnd"/>
      <w:r w:rsidRPr="00734ABB">
        <w:t xml:space="preserve"> </w:t>
      </w:r>
      <w:proofErr w:type="spellStart"/>
      <w:r w:rsidRPr="00734ABB">
        <w:t>Mahendra</w:t>
      </w:r>
      <w:proofErr w:type="spellEnd"/>
      <w:r w:rsidRPr="00734ABB">
        <w:t xml:space="preserve"> and the Constitutional Court agree on this even though they do not have the authority to do so. Ibid., p. 304-305.</w:t>
      </w:r>
    </w:p>
  </w:footnote>
  <w:footnote w:id="176">
    <w:p w14:paraId="2BD0CEBC" w14:textId="51BBECD1" w:rsidR="003A6EC0" w:rsidRPr="00734ABB" w:rsidRDefault="003A6EC0" w:rsidP="00734ABB">
      <w:pPr>
        <w:pStyle w:val="FootnoteText"/>
      </w:pPr>
      <w:r w:rsidRPr="00E82028">
        <w:rPr>
          <w:rStyle w:val="FootnoteReference"/>
        </w:rPr>
        <w:footnoteRef/>
      </w:r>
      <w:r w:rsidRPr="00734ABB">
        <w:t xml:space="preserve"> </w:t>
      </w:r>
      <w:r w:rsidRPr="00734ABB">
        <w:tab/>
        <w:t>Ibid., p.306.</w:t>
      </w:r>
    </w:p>
  </w:footnote>
  <w:footnote w:id="177">
    <w:p w14:paraId="6B1A6CBE" w14:textId="7EF224A8" w:rsidR="003A6EC0" w:rsidRPr="00734ABB" w:rsidRDefault="003A6EC0" w:rsidP="00734ABB">
      <w:pPr>
        <w:pStyle w:val="FootnoteText"/>
      </w:pPr>
      <w:r w:rsidRPr="00E82028">
        <w:rPr>
          <w:rStyle w:val="FootnoteReference"/>
        </w:rPr>
        <w:footnoteRef/>
      </w:r>
      <w:r w:rsidRPr="00734ABB">
        <w:t xml:space="preserve"> </w:t>
      </w:r>
      <w:r w:rsidRPr="00734ABB">
        <w:tab/>
        <w:t>Ibid, p. 304-305.</w:t>
      </w:r>
    </w:p>
  </w:footnote>
  <w:footnote w:id="178">
    <w:p w14:paraId="07547AAE" w14:textId="21187240" w:rsidR="003A6EC0" w:rsidRPr="00734ABB" w:rsidRDefault="003A6EC0"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79">
    <w:p w14:paraId="011B33F2" w14:textId="5C627D33"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180">
    <w:p w14:paraId="49988F91" w14:textId="4B93E2E7" w:rsidR="003A6EC0" w:rsidRPr="00734ABB" w:rsidRDefault="003A6EC0" w:rsidP="00734ABB">
      <w:pPr>
        <w:pStyle w:val="FootnoteText"/>
      </w:pPr>
      <w:r w:rsidRPr="00E82028">
        <w:rPr>
          <w:rStyle w:val="FootnoteReference"/>
        </w:rPr>
        <w:footnoteRef/>
      </w:r>
      <w:r w:rsidRPr="00734ABB">
        <w:t xml:space="preserve"> </w:t>
      </w:r>
      <w:r w:rsidRPr="00734ABB">
        <w:tab/>
      </w:r>
    </w:p>
  </w:footnote>
  <w:footnote w:id="181">
    <w:p w14:paraId="2AEE86CE" w14:textId="042E19BD" w:rsidR="003A6EC0" w:rsidRPr="00734ABB" w:rsidRDefault="003A6EC0" w:rsidP="00734ABB">
      <w:pPr>
        <w:pStyle w:val="FootnoteText"/>
      </w:pPr>
      <w:r w:rsidRPr="00E82028">
        <w:rPr>
          <w:rStyle w:val="FootnoteReference"/>
        </w:rPr>
        <w:footnoteRef/>
      </w:r>
      <w:r w:rsidRPr="00734ABB">
        <w:t xml:space="preserve"> </w:t>
      </w:r>
      <w:r w:rsidRPr="00734ABB">
        <w:tab/>
        <w:t xml:space="preserve">On April 15, 2007, the Jakarta Legal Aid Institute launched the Amicus Curiae (the friends of Court) in the case of alleged blasphemy against </w:t>
      </w:r>
      <w:proofErr w:type="spellStart"/>
      <w:r w:rsidRPr="00734ABB">
        <w:t>Ahok</w:t>
      </w:r>
      <w:proofErr w:type="spellEnd"/>
      <w:r w:rsidRPr="00734ABB">
        <w:t xml:space="preserve">. See LBH Jakarta.  April 15, 2017. LBH Jakarta </w:t>
      </w:r>
      <w:proofErr w:type="spellStart"/>
      <w:r w:rsidRPr="00734ABB">
        <w:t>Ajukan</w:t>
      </w:r>
      <w:proofErr w:type="spellEnd"/>
      <w:r w:rsidRPr="00734ABB">
        <w:t xml:space="preserve"> </w:t>
      </w:r>
      <w:proofErr w:type="spellStart"/>
      <w:r w:rsidRPr="00734ABB">
        <w:t>Diri</w:t>
      </w:r>
      <w:proofErr w:type="spellEnd"/>
      <w:r w:rsidRPr="00734ABB">
        <w:t xml:space="preserve"> </w:t>
      </w:r>
      <w:proofErr w:type="spellStart"/>
      <w:r w:rsidRPr="00734ABB">
        <w:t>Sebagai</w:t>
      </w:r>
      <w:proofErr w:type="spellEnd"/>
      <w:r w:rsidRPr="00734ABB">
        <w:t xml:space="preserve"> Amicus Curiae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Penodaan</w:t>
      </w:r>
      <w:proofErr w:type="spellEnd"/>
      <w:r w:rsidRPr="00734ABB">
        <w:t xml:space="preserve"> Agama. Retrieved from https://bantuanhukum.or.id/amicus-curiae-pada-perkara-penodaan-agama-sdr-basuki-tjahaja-purnama-alias-ahok/ accessed on 17th June 2022. See also Tempo.co April 15, 2017. In </w:t>
      </w:r>
      <w:proofErr w:type="spellStart"/>
      <w:r w:rsidRPr="00734ABB">
        <w:t>Ahok’s</w:t>
      </w:r>
      <w:proofErr w:type="spellEnd"/>
      <w:r w:rsidRPr="00734ABB">
        <w:t xml:space="preserve"> blasphemy case, LBH Jakarta Defends </w:t>
      </w:r>
      <w:proofErr w:type="spellStart"/>
      <w:r w:rsidRPr="00734ABB">
        <w:t>Ahok</w:t>
      </w:r>
      <w:proofErr w:type="spellEnd"/>
      <w:r w:rsidRPr="00734ABB">
        <w:t>. Retrieved from https://en.tempo.co/read/866518/in-ahoks-blasphemy-case-lbh-jakarta-defends-ahok; Accessed on 17th June 2022.</w:t>
      </w:r>
    </w:p>
  </w:footnote>
  <w:footnote w:id="182">
    <w:p w14:paraId="6FC93B8E" w14:textId="68DEA64E" w:rsidR="003A6EC0" w:rsidRPr="00734ABB" w:rsidRDefault="003A6EC0" w:rsidP="00734ABB">
      <w:pPr>
        <w:pStyle w:val="FootnoteText"/>
      </w:pPr>
      <w:r w:rsidRPr="00E82028">
        <w:rPr>
          <w:rStyle w:val="FootnoteReference"/>
        </w:rPr>
        <w:footnoteRef/>
      </w:r>
      <w:r w:rsidRPr="00734ABB">
        <w:t xml:space="preserve"> </w:t>
      </w:r>
      <w:r w:rsidRPr="00734ABB">
        <w:tab/>
        <w:t>Melissa Crouch, Law and Religion in Indonesia, Conflict and the Court in West Java, Routledge, 2014, p.146.</w:t>
      </w:r>
    </w:p>
  </w:footnote>
  <w:footnote w:id="183">
    <w:p w14:paraId="0BD2B7D2" w14:textId="78687A29" w:rsidR="003A6EC0" w:rsidRPr="00734ABB" w:rsidRDefault="003A6EC0" w:rsidP="00734ABB">
      <w:pPr>
        <w:pStyle w:val="FootnoteText"/>
      </w:pPr>
      <w:r w:rsidRPr="00E82028">
        <w:rPr>
          <w:rStyle w:val="FootnoteReference"/>
        </w:rPr>
        <w:footnoteRef/>
      </w:r>
      <w:r w:rsidRPr="00734ABB">
        <w:t xml:space="preserve"> </w:t>
      </w:r>
      <w:r w:rsidRPr="00734ABB">
        <w:tab/>
        <w:t>See Article 1 of the Law No. 1/PNSP/1965 states that: “Every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p>
  </w:footnote>
  <w:footnote w:id="184">
    <w:p w14:paraId="1148CA36" w14:textId="6B69CDEC" w:rsidR="003A6EC0" w:rsidRPr="00734ABB" w:rsidRDefault="003A6EC0"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85">
    <w:p w14:paraId="370336A1" w14:textId="063531E9" w:rsidR="003A6EC0" w:rsidRPr="00734ABB" w:rsidRDefault="003A6EC0" w:rsidP="00734ABB">
      <w:pPr>
        <w:pStyle w:val="FootnoteText"/>
      </w:pPr>
      <w:r w:rsidRPr="00E82028">
        <w:rPr>
          <w:rStyle w:val="FootnoteReference"/>
        </w:rPr>
        <w:footnoteRef/>
      </w:r>
      <w:r w:rsidRPr="00734ABB">
        <w:t xml:space="preserve"> </w:t>
      </w:r>
      <w:r w:rsidRPr="00734ABB">
        <w:tab/>
        <w:t>See Article 156 of the Indonesia Criminal Code states that: “Whoever in public express a sentiment of hostility, hate or insult against one or several groups of the people of Indonesia, faces imprisonment of as long as four years or a fine of at most four thousand five hundred rupiah.”</w:t>
      </w:r>
    </w:p>
  </w:footnote>
  <w:footnote w:id="186">
    <w:p w14:paraId="14C54D7C" w14:textId="55B81C6C" w:rsidR="003A6EC0" w:rsidRPr="00734ABB" w:rsidRDefault="003A6EC0" w:rsidP="00734ABB">
      <w:pPr>
        <w:pStyle w:val="FootnoteText"/>
      </w:pPr>
      <w:r w:rsidRPr="00E82028">
        <w:rPr>
          <w:rStyle w:val="FootnoteReference"/>
        </w:rPr>
        <w:footnoteRef/>
      </w:r>
      <w:r w:rsidRPr="00734ABB">
        <w:t xml:space="preserve"> </w:t>
      </w:r>
      <w:r w:rsidRPr="00734ABB">
        <w:tab/>
        <w:t>See Article 4 of the Law No. 1/PNPS/1965</w:t>
      </w:r>
    </w:p>
  </w:footnote>
  <w:footnote w:id="187">
    <w:p w14:paraId="09572A83" w14:textId="030832C8" w:rsidR="003A6EC0" w:rsidRPr="00734ABB" w:rsidRDefault="003A6EC0" w:rsidP="00734ABB">
      <w:pPr>
        <w:pStyle w:val="FootnoteText"/>
      </w:pPr>
      <w:r w:rsidRPr="00E82028">
        <w:rPr>
          <w:rStyle w:val="FootnoteReference"/>
        </w:rPr>
        <w:footnoteRef/>
      </w:r>
      <w:r w:rsidRPr="00734ABB">
        <w:t xml:space="preserve"> </w:t>
      </w:r>
      <w:r w:rsidRPr="00734ABB">
        <w:tab/>
        <w:t>Id.</w:t>
      </w:r>
    </w:p>
  </w:footnote>
  <w:footnote w:id="188">
    <w:p w14:paraId="1A1894FD" w14:textId="1469E9C4" w:rsidR="003A6EC0" w:rsidRPr="00734ABB" w:rsidRDefault="003A6EC0" w:rsidP="00734ABB">
      <w:pPr>
        <w:pStyle w:val="FootnoteText"/>
      </w:pPr>
      <w:r w:rsidRPr="00E82028">
        <w:rPr>
          <w:rStyle w:val="FootnoteReference"/>
        </w:rPr>
        <w:footnoteRef/>
      </w:r>
      <w:r w:rsidRPr="00734ABB">
        <w:t xml:space="preserve"> </w:t>
      </w:r>
      <w:r w:rsidRPr="00734ABB">
        <w:tab/>
        <w:t>See Art. 27 (2) of the EIT Law</w:t>
      </w:r>
    </w:p>
  </w:footnote>
  <w:footnote w:id="189">
    <w:p w14:paraId="11870DA5" w14:textId="0FE3C70B" w:rsidR="003A6EC0" w:rsidRPr="00734ABB" w:rsidRDefault="003A6EC0" w:rsidP="00734ABB">
      <w:pPr>
        <w:pStyle w:val="FootnoteText"/>
      </w:pPr>
      <w:r w:rsidRPr="00E82028">
        <w:rPr>
          <w:rStyle w:val="FootnoteReference"/>
        </w:rPr>
        <w:footnoteRef/>
      </w:r>
      <w:r w:rsidRPr="00734ABB">
        <w:t xml:space="preserve"> </w:t>
      </w:r>
      <w:r w:rsidRPr="00734ABB">
        <w:tab/>
        <w:t>See Art, 28 (2) of the EIT law.</w:t>
      </w:r>
    </w:p>
  </w:footnote>
  <w:footnote w:id="190">
    <w:p w14:paraId="5418E8FC" w14:textId="35ACC09B" w:rsidR="003A6EC0" w:rsidRPr="00734ABB" w:rsidRDefault="003A6EC0" w:rsidP="00734ABB">
      <w:pPr>
        <w:pStyle w:val="FootnoteText"/>
      </w:pPr>
      <w:r w:rsidRPr="00E82028">
        <w:rPr>
          <w:rStyle w:val="FootnoteReference"/>
        </w:rPr>
        <w:footnoteRef/>
      </w:r>
      <w:r w:rsidRPr="00734ABB">
        <w:t xml:space="preserve"> </w:t>
      </w:r>
      <w:r w:rsidRPr="00734ABB">
        <w:tab/>
        <w:t>Melissa Crouch, (2014). Law and Religion in Indonesia, Conflict and the Court in West Java, Routledge. p.146.</w:t>
      </w:r>
    </w:p>
  </w:footnote>
  <w:footnote w:id="191">
    <w:p w14:paraId="1EBE13DB" w14:textId="24BE393F" w:rsidR="003A6EC0" w:rsidRPr="00734ABB" w:rsidRDefault="003A6EC0" w:rsidP="00734ABB">
      <w:pPr>
        <w:pStyle w:val="FootnoteText"/>
      </w:pPr>
      <w:r w:rsidRPr="00E82028">
        <w:rPr>
          <w:rStyle w:val="FootnoteReference"/>
        </w:rPr>
        <w:footnoteRef/>
      </w:r>
      <w:r w:rsidRPr="00734ABB">
        <w:t xml:space="preserve"> </w:t>
      </w:r>
      <w:r w:rsidRPr="00734ABB">
        <w:tab/>
        <w:t>In most cases to define the word “intentionally” the Court refers to the explanatory of Memorandum (</w:t>
      </w:r>
      <w:proofErr w:type="spellStart"/>
      <w:r w:rsidRPr="00734ABB">
        <w:t>Memorie</w:t>
      </w:r>
      <w:proofErr w:type="spellEnd"/>
      <w:r w:rsidRPr="00734ABB">
        <w:t xml:space="preserve"> van </w:t>
      </w:r>
      <w:proofErr w:type="spellStart"/>
      <w:r w:rsidRPr="00734ABB">
        <w:t>Toelechitn</w:t>
      </w:r>
      <w:proofErr w:type="spellEnd"/>
      <w:r w:rsidRPr="00734ABB">
        <w:t xml:space="preserve">/ </w:t>
      </w:r>
      <w:proofErr w:type="spellStart"/>
      <w:r w:rsidRPr="00734ABB">
        <w:t>MvT</w:t>
      </w:r>
      <w:proofErr w:type="spellEnd"/>
      <w:r w:rsidRPr="00734ABB">
        <w:t xml:space="preserve">) of the Criminal Code in which a person can be found to have intent if they deliberately purposed to commit an act willingly and knowingly and the outcome brought about by the act”. See P.A. F. </w:t>
      </w:r>
      <w:proofErr w:type="spellStart"/>
      <w:r w:rsidRPr="00734ABB">
        <w:t>Lamintang</w:t>
      </w:r>
      <w:proofErr w:type="spellEnd"/>
      <w:r w:rsidRPr="00734ABB">
        <w:t xml:space="preserve">, </w:t>
      </w:r>
      <w:r w:rsidRPr="00734ABB">
        <w:rPr>
          <w:i/>
          <w:iCs/>
        </w:rPr>
        <w:t>Dasar-</w:t>
      </w:r>
      <w:proofErr w:type="spellStart"/>
      <w:r w:rsidRPr="00734ABB">
        <w:rPr>
          <w:i/>
          <w:iCs/>
        </w:rPr>
        <w:t>dasar</w:t>
      </w:r>
      <w:proofErr w:type="spellEnd"/>
      <w:r w:rsidRPr="00734ABB">
        <w:rPr>
          <w:i/>
          <w:iCs/>
        </w:rPr>
        <w:t xml:space="preserve"> Hukum </w:t>
      </w:r>
      <w:proofErr w:type="spellStart"/>
      <w:r w:rsidRPr="00734ABB">
        <w:rPr>
          <w:i/>
          <w:iCs/>
        </w:rPr>
        <w:t>Pidana</w:t>
      </w:r>
      <w:proofErr w:type="spellEnd"/>
      <w:r w:rsidRPr="00734ABB">
        <w:rPr>
          <w:i/>
          <w:iCs/>
        </w:rPr>
        <w:t xml:space="preserve"> Indonesia</w:t>
      </w:r>
      <w:r w:rsidRPr="00734ABB">
        <w:t>, Citra Aditya Bhakti, 2003, p.281; and see also several court decisions of blasphemy cases in Indonesia.</w:t>
      </w:r>
    </w:p>
  </w:footnote>
  <w:footnote w:id="192">
    <w:p w14:paraId="21355CEB" w14:textId="4216D24B" w:rsidR="003A6EC0" w:rsidRPr="00734ABB" w:rsidRDefault="003A6EC0" w:rsidP="00734ABB">
      <w:pPr>
        <w:pStyle w:val="FootnoteText"/>
      </w:pPr>
      <w:r w:rsidRPr="00E82028">
        <w:rPr>
          <w:rStyle w:val="FootnoteReference"/>
        </w:rPr>
        <w:footnoteRef/>
      </w:r>
      <w:r w:rsidRPr="00734ABB">
        <w:t xml:space="preserve"> </w:t>
      </w:r>
      <w:r w:rsidRPr="00734ABB">
        <w:tab/>
        <w:t>See Ibid p.57.</w:t>
      </w:r>
    </w:p>
  </w:footnote>
  <w:footnote w:id="193">
    <w:p w14:paraId="44A4C9D9" w14:textId="71F1798D" w:rsidR="003A6EC0" w:rsidRPr="00734ABB" w:rsidRDefault="003A6EC0" w:rsidP="00734ABB">
      <w:pPr>
        <w:pStyle w:val="FootnoteText"/>
      </w:pPr>
      <w:r w:rsidRPr="00E82028">
        <w:rPr>
          <w:rStyle w:val="FootnoteReference"/>
        </w:rPr>
        <w:footnoteRef/>
      </w:r>
      <w:r w:rsidRPr="00734ABB">
        <w:t xml:space="preserve"> </w:t>
      </w:r>
      <w:r w:rsidRPr="00734ABB">
        <w:tab/>
        <w:t>Ibid., p.</w:t>
      </w:r>
    </w:p>
  </w:footnote>
  <w:footnote w:id="194">
    <w:p w14:paraId="57C81BFC" w14:textId="215E8695"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Ahok</w:t>
      </w:r>
      <w:proofErr w:type="spellEnd"/>
      <w:r w:rsidRPr="00734ABB">
        <w:t xml:space="preserve">, </w:t>
      </w:r>
      <w:proofErr w:type="spellStart"/>
      <w:r w:rsidRPr="00734ABB">
        <w:t>Merubah</w:t>
      </w:r>
      <w:proofErr w:type="spellEnd"/>
      <w:r w:rsidRPr="00734ABB">
        <w:t xml:space="preserve"> Indonesia., p.40</w:t>
      </w:r>
    </w:p>
  </w:footnote>
  <w:footnote w:id="195">
    <w:p w14:paraId="72D4AC3A" w14:textId="40745A09" w:rsidR="003A6EC0" w:rsidRPr="00734ABB" w:rsidRDefault="003A6EC0" w:rsidP="00734ABB">
      <w:pPr>
        <w:pStyle w:val="FootnoteText"/>
      </w:pPr>
      <w:r w:rsidRPr="00E82028">
        <w:rPr>
          <w:rStyle w:val="FootnoteReference"/>
        </w:rPr>
        <w:footnoteRef/>
      </w:r>
      <w:r w:rsidRPr="00734ABB">
        <w:t xml:space="preserve"> </w:t>
      </w:r>
      <w:r w:rsidRPr="00734ABB">
        <w:tab/>
        <w:t>See the Court Verdict p.557-558.</w:t>
      </w:r>
    </w:p>
  </w:footnote>
  <w:footnote w:id="196">
    <w:p w14:paraId="49CFFC46" w14:textId="4E1D2AB6" w:rsidR="003A6EC0" w:rsidRPr="00734ABB" w:rsidRDefault="003A6EC0" w:rsidP="00734ABB">
      <w:pPr>
        <w:pStyle w:val="FootnoteText"/>
      </w:pPr>
      <w:r w:rsidRPr="00E82028">
        <w:rPr>
          <w:rStyle w:val="FootnoteReference"/>
        </w:rPr>
        <w:footnoteRef/>
      </w:r>
      <w:r w:rsidRPr="00734ABB">
        <w:t xml:space="preserve"> </w:t>
      </w:r>
      <w:r w:rsidRPr="00734ABB">
        <w:tab/>
        <w:t xml:space="preserve">The Reporting Parties and Witnesses are Witness Habib Novel </w:t>
      </w:r>
      <w:proofErr w:type="spellStart"/>
      <w:r w:rsidRPr="00734ABB">
        <w:t>Chaidir</w:t>
      </w:r>
      <w:proofErr w:type="spellEnd"/>
      <w:r w:rsidRPr="00734ABB">
        <w:t xml:space="preserve"> Hasan, Witness </w:t>
      </w:r>
      <w:proofErr w:type="spellStart"/>
      <w:r w:rsidRPr="00734ABB">
        <w:t>Muchsin</w:t>
      </w:r>
      <w:proofErr w:type="spellEnd"/>
      <w:r w:rsidRPr="00734ABB">
        <w:t xml:space="preserve"> alias Habib </w:t>
      </w:r>
      <w:proofErr w:type="spellStart"/>
      <w:r w:rsidRPr="00734ABB">
        <w:t>Muchsin</w:t>
      </w:r>
      <w:proofErr w:type="spellEnd"/>
      <w:r w:rsidRPr="00734ABB">
        <w:t xml:space="preserve">, Witness </w:t>
      </w:r>
      <w:proofErr w:type="spellStart"/>
      <w:r w:rsidRPr="00734ABB">
        <w:t>Gusjoy</w:t>
      </w:r>
      <w:proofErr w:type="spellEnd"/>
      <w:r w:rsidRPr="00734ABB">
        <w:t xml:space="preserve"> Setiawan, Witness </w:t>
      </w:r>
      <w:proofErr w:type="spellStart"/>
      <w:r w:rsidRPr="00734ABB">
        <w:t>Syamsu</w:t>
      </w:r>
      <w:proofErr w:type="spellEnd"/>
      <w:r w:rsidRPr="00734ABB">
        <w:t xml:space="preserve"> </w:t>
      </w:r>
      <w:proofErr w:type="spellStart"/>
      <w:r w:rsidRPr="00734ABB">
        <w:t>Hilal</w:t>
      </w:r>
      <w:proofErr w:type="spellEnd"/>
      <w:r w:rsidRPr="00734ABB">
        <w:t xml:space="preserve">, </w:t>
      </w:r>
      <w:proofErr w:type="spellStart"/>
      <w:r w:rsidRPr="00734ABB">
        <w:t>S.Sos</w:t>
      </w:r>
      <w:proofErr w:type="spellEnd"/>
      <w:r w:rsidRPr="00734ABB">
        <w:t xml:space="preserve">., Witness </w:t>
      </w:r>
      <w:proofErr w:type="spellStart"/>
      <w:r w:rsidRPr="00734ABB">
        <w:t>Pedri</w:t>
      </w:r>
      <w:proofErr w:type="spellEnd"/>
      <w:r w:rsidRPr="00734ABB">
        <w:t xml:space="preserve"> </w:t>
      </w:r>
      <w:proofErr w:type="spellStart"/>
      <w:r w:rsidRPr="00734ABB">
        <w:t>Kasman</w:t>
      </w:r>
      <w:proofErr w:type="spellEnd"/>
      <w:r w:rsidRPr="00734ABB">
        <w:t xml:space="preserve">, SP., Witness </w:t>
      </w:r>
      <w:proofErr w:type="spellStart"/>
      <w:r w:rsidRPr="00734ABB">
        <w:t>Hj</w:t>
      </w:r>
      <w:proofErr w:type="spellEnd"/>
      <w:r w:rsidRPr="00734ABB">
        <w:t xml:space="preserve">. Irena </w:t>
      </w:r>
      <w:proofErr w:type="spellStart"/>
      <w:r w:rsidRPr="00734ABB">
        <w:t>Handono</w:t>
      </w:r>
      <w:proofErr w:type="spellEnd"/>
      <w:r w:rsidRPr="00734ABB">
        <w:t xml:space="preserve">, Witness </w:t>
      </w:r>
      <w:proofErr w:type="spellStart"/>
      <w:r w:rsidRPr="00734ABB">
        <w:t>Muh</w:t>
      </w:r>
      <w:proofErr w:type="spellEnd"/>
      <w:r w:rsidRPr="00734ABB">
        <w:t xml:space="preserve">. </w:t>
      </w:r>
      <w:proofErr w:type="spellStart"/>
      <w:r w:rsidRPr="00734ABB">
        <w:t>Burhanudin</w:t>
      </w:r>
      <w:proofErr w:type="spellEnd"/>
      <w:r w:rsidRPr="00734ABB">
        <w:t xml:space="preserve">, Witness H. </w:t>
      </w:r>
      <w:proofErr w:type="spellStart"/>
      <w:r w:rsidRPr="00734ABB">
        <w:t>Williyudin</w:t>
      </w:r>
      <w:proofErr w:type="spellEnd"/>
      <w:r w:rsidRPr="00734ABB">
        <w:t xml:space="preserve"> Abdul </w:t>
      </w:r>
      <w:proofErr w:type="spellStart"/>
      <w:r w:rsidRPr="00734ABB">
        <w:t>Rasyid</w:t>
      </w:r>
      <w:proofErr w:type="spellEnd"/>
      <w:r w:rsidRPr="00734ABB">
        <w:t xml:space="preserve"> </w:t>
      </w:r>
      <w:proofErr w:type="spellStart"/>
      <w:r w:rsidRPr="00734ABB">
        <w:t>Dhani</w:t>
      </w:r>
      <w:proofErr w:type="spellEnd"/>
      <w:r w:rsidRPr="00734ABB">
        <w:t xml:space="preserve">, </w:t>
      </w:r>
      <w:proofErr w:type="spellStart"/>
      <w:r w:rsidRPr="00734ABB">
        <w:t>S.Pd</w:t>
      </w:r>
      <w:proofErr w:type="spellEnd"/>
      <w:r w:rsidRPr="00734ABB">
        <w:t xml:space="preserve">., Witness Muhammad </w:t>
      </w:r>
      <w:proofErr w:type="spellStart"/>
      <w:r w:rsidRPr="00734ABB">
        <w:t>Asroi</w:t>
      </w:r>
      <w:proofErr w:type="spellEnd"/>
      <w:r w:rsidRPr="00734ABB">
        <w:t xml:space="preserve"> </w:t>
      </w:r>
      <w:proofErr w:type="spellStart"/>
      <w:r w:rsidRPr="00734ABB">
        <w:t>Saputra</w:t>
      </w:r>
      <w:proofErr w:type="spellEnd"/>
      <w:r w:rsidRPr="00734ABB">
        <w:t xml:space="preserve">, Witness Iman Sudirman, Witness </w:t>
      </w:r>
      <w:proofErr w:type="spellStart"/>
      <w:r w:rsidRPr="00734ABB">
        <w:t>Ibnu</w:t>
      </w:r>
      <w:proofErr w:type="spellEnd"/>
      <w:r w:rsidRPr="00734ABB">
        <w:t xml:space="preserve"> </w:t>
      </w:r>
      <w:proofErr w:type="spellStart"/>
      <w:r w:rsidRPr="00734ABB">
        <w:t>Baskoro</w:t>
      </w:r>
      <w:proofErr w:type="spellEnd"/>
      <w:r w:rsidRPr="00734ABB">
        <w:t xml:space="preserve">, and the late Witness </w:t>
      </w:r>
      <w:proofErr w:type="spellStart"/>
      <w:r w:rsidRPr="00734ABB">
        <w:t>Drs.</w:t>
      </w:r>
      <w:proofErr w:type="spellEnd"/>
      <w:r w:rsidRPr="00734ABB">
        <w:t xml:space="preserve"> Nandi </w:t>
      </w:r>
      <w:proofErr w:type="spellStart"/>
      <w:r w:rsidRPr="00734ABB">
        <w:t>Naksbandi</w:t>
      </w:r>
      <w:proofErr w:type="spellEnd"/>
      <w:r w:rsidRPr="00734ABB">
        <w:t>, MA.</w:t>
      </w:r>
    </w:p>
  </w:footnote>
  <w:footnote w:id="197">
    <w:p w14:paraId="7D1588E2" w14:textId="6433D857" w:rsidR="003A6EC0" w:rsidRPr="00734ABB" w:rsidRDefault="003A6EC0"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98">
    <w:p w14:paraId="55A5BA73" w14:textId="05785732"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Herianto</w:t>
      </w:r>
      <w:proofErr w:type="spellEnd"/>
      <w:r w:rsidRPr="00734ABB">
        <w:t xml:space="preserve"> Batubara, Buni </w:t>
      </w:r>
      <w:proofErr w:type="spellStart"/>
      <w:r w:rsidRPr="00734ABB">
        <w:t>Yani</w:t>
      </w:r>
      <w:proofErr w:type="spellEnd"/>
      <w:r w:rsidRPr="00734ABB">
        <w:t xml:space="preserve"> </w:t>
      </w:r>
      <w:proofErr w:type="spellStart"/>
      <w:r w:rsidRPr="00734ABB">
        <w:t>Akui</w:t>
      </w:r>
      <w:proofErr w:type="spellEnd"/>
      <w:r w:rsidRPr="00734ABB">
        <w:t xml:space="preserve"> Salah </w:t>
      </w:r>
      <w:proofErr w:type="spellStart"/>
      <w:r w:rsidRPr="00734ABB">
        <w:t>Transkrip</w:t>
      </w:r>
      <w:proofErr w:type="spellEnd"/>
      <w:r w:rsidRPr="00734ABB">
        <w:t xml:space="preserve"> </w:t>
      </w:r>
      <w:proofErr w:type="spellStart"/>
      <w:r w:rsidRPr="00734ABB">
        <w:t>Ucapan</w:t>
      </w:r>
      <w:proofErr w:type="spellEnd"/>
      <w:r w:rsidRPr="00734ABB">
        <w:t xml:space="preserve"> </w:t>
      </w:r>
      <w:proofErr w:type="spellStart"/>
      <w:r w:rsidRPr="00734ABB">
        <w:t>Ahok</w:t>
      </w:r>
      <w:proofErr w:type="spellEnd"/>
      <w:r w:rsidRPr="00734ABB">
        <w:t xml:space="preserve"> </w:t>
      </w:r>
      <w:proofErr w:type="spellStart"/>
      <w:r w:rsidRPr="00734ABB">
        <w:t>Soal</w:t>
      </w:r>
      <w:proofErr w:type="spellEnd"/>
      <w:r w:rsidRPr="00734ABB">
        <w:t xml:space="preserve"> Surat Al </w:t>
      </w:r>
      <w:proofErr w:type="spellStart"/>
      <w:r w:rsidRPr="00734ABB">
        <w:t>Maidah</w:t>
      </w:r>
      <w:proofErr w:type="spellEnd"/>
      <w:r w:rsidRPr="00734ABB">
        <w:t xml:space="preserve"> Ayat   51. http://www.analisariau.com/2016/12/pengakuan-mengejutkan-budi-yani-saat.html accessed June 19th, 2022.</w:t>
      </w:r>
    </w:p>
  </w:footnote>
  <w:footnote w:id="199">
    <w:p w14:paraId="6D299BDF" w14:textId="5D43DAF9"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Analisis</w:t>
      </w:r>
      <w:proofErr w:type="spellEnd"/>
      <w:r w:rsidRPr="00734ABB">
        <w:t xml:space="preserve"> Riau.com. </w:t>
      </w:r>
      <w:proofErr w:type="spellStart"/>
      <w:r w:rsidRPr="00734ABB">
        <w:t>Pengakuan</w:t>
      </w:r>
      <w:proofErr w:type="spellEnd"/>
      <w:r w:rsidRPr="00734ABB">
        <w:t xml:space="preserve"> </w:t>
      </w:r>
      <w:proofErr w:type="spellStart"/>
      <w:r w:rsidRPr="00734ABB">
        <w:t>Mengejutkan</w:t>
      </w:r>
      <w:proofErr w:type="spellEnd"/>
      <w:r w:rsidRPr="00734ABB">
        <w:t xml:space="preserve"> Budi </w:t>
      </w:r>
      <w:proofErr w:type="spellStart"/>
      <w:r w:rsidRPr="00734ABB">
        <w:t>Yani</w:t>
      </w:r>
      <w:proofErr w:type="spellEnd"/>
      <w:r w:rsidRPr="00734ABB">
        <w:t xml:space="preserve"> </w:t>
      </w:r>
      <w:proofErr w:type="spellStart"/>
      <w:r w:rsidRPr="00734ABB">
        <w:t>Saat</w:t>
      </w:r>
      <w:proofErr w:type="spellEnd"/>
      <w:r w:rsidRPr="00734ABB">
        <w:t xml:space="preserve"> </w:t>
      </w:r>
      <w:proofErr w:type="spellStart"/>
      <w:r w:rsidRPr="00734ABB">
        <w:t>Hadir</w:t>
      </w:r>
      <w:proofErr w:type="spellEnd"/>
      <w:r w:rsidRPr="00734ABB">
        <w:t xml:space="preserve"> Di ILC. Retrieved from http://www.analisariau.com/2016/12/pengakuan-mengejutkan-budi-yani-saat.html (Accessed on June 18th, 2022).</w:t>
      </w:r>
    </w:p>
  </w:footnote>
  <w:footnote w:id="200">
    <w:p w14:paraId="5E725841" w14:textId="76FDAC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w:t>
      </w:r>
      <w:proofErr w:type="spellStart"/>
      <w:r w:rsidRPr="00734ABB">
        <w:t>Pid</w:t>
      </w:r>
      <w:proofErr w:type="spellEnd"/>
      <w:r w:rsidRPr="00734ABB">
        <w:t xml:space="preserve"> B/2016, p. 596.</w:t>
      </w:r>
    </w:p>
  </w:footnote>
  <w:footnote w:id="201">
    <w:p w14:paraId="329322C2" w14:textId="3BF660CA" w:rsidR="003A6EC0" w:rsidRPr="00734ABB" w:rsidRDefault="003A6EC0"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202">
    <w:p w14:paraId="39B82F0D" w14:textId="7BB41BDB"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Cekli </w:t>
      </w:r>
      <w:proofErr w:type="spellStart"/>
      <w:r w:rsidRPr="00734ABB">
        <w:t>Setya</w:t>
      </w:r>
      <w:proofErr w:type="spellEnd"/>
      <w:r w:rsidRPr="00734ABB">
        <w:t xml:space="preserve"> </w:t>
      </w:r>
      <w:proofErr w:type="spellStart"/>
      <w:r w:rsidRPr="00734ABB">
        <w:t>Pratiwi</w:t>
      </w:r>
      <w:proofErr w:type="spellEnd"/>
      <w:r w:rsidRPr="00734ABB">
        <w:t xml:space="preserve">, </w:t>
      </w:r>
      <w:r w:rsidRPr="00734ABB">
        <w:rPr>
          <w:i/>
          <w:iCs/>
        </w:rPr>
        <w:t>Id.</w:t>
      </w:r>
    </w:p>
  </w:footnote>
  <w:footnote w:id="203">
    <w:p w14:paraId="416A670E" w14:textId="369C5BBA"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w:t>
      </w:r>
      <w:proofErr w:type="spellStart"/>
      <w:r w:rsidRPr="00734ABB">
        <w:t>Pid.B</w:t>
      </w:r>
      <w:proofErr w:type="spellEnd"/>
      <w:r w:rsidRPr="00734ABB">
        <w:t>/2016/</w:t>
      </w:r>
      <w:proofErr w:type="spellStart"/>
      <w:r w:rsidRPr="00734ABB">
        <w:t>PN.Jkt</w:t>
      </w:r>
      <w:proofErr w:type="spellEnd"/>
      <w:r w:rsidRPr="00734ABB">
        <w:t xml:space="preserve"> </w:t>
      </w:r>
      <w:proofErr w:type="spellStart"/>
      <w:r w:rsidRPr="00734ABB">
        <w:t>Utr</w:t>
      </w:r>
      <w:proofErr w:type="spellEnd"/>
      <w:r w:rsidRPr="00734ABB">
        <w:t>., p. 2.</w:t>
      </w:r>
    </w:p>
  </w:footnote>
  <w:footnote w:id="204">
    <w:p w14:paraId="5652EE22" w14:textId="3C91B31C" w:rsidR="003A6EC0" w:rsidRPr="00734ABB" w:rsidRDefault="003A6EC0" w:rsidP="00734ABB">
      <w:pPr>
        <w:pStyle w:val="FootnoteText"/>
      </w:pPr>
      <w:r w:rsidRPr="00E82028">
        <w:rPr>
          <w:rStyle w:val="FootnoteReference"/>
        </w:rPr>
        <w:footnoteRef/>
      </w:r>
      <w:r w:rsidRPr="00734ABB">
        <w:t xml:space="preserve"> </w:t>
      </w:r>
      <w:r w:rsidRPr="00734ABB">
        <w:tab/>
        <w:t xml:space="preserve">Interview with </w:t>
      </w:r>
      <w:proofErr w:type="spellStart"/>
      <w:r w:rsidRPr="00734ABB">
        <w:t>Asfinawati</w:t>
      </w:r>
      <w:proofErr w:type="spellEnd"/>
      <w:r w:rsidRPr="00734ABB">
        <w:t xml:space="preserve">, SH., a former chairman of YLBHI on May 2022. The Indonesian Legal Aid Foundation is an NGO that has defended many defendants in cases of blasphemy against the Eden Community, Shia, Ahmadiyya, and </w:t>
      </w:r>
      <w:proofErr w:type="spellStart"/>
      <w:r w:rsidRPr="00734ABB">
        <w:t>Gafatar</w:t>
      </w:r>
      <w:proofErr w:type="spellEnd"/>
      <w:r w:rsidRPr="00734ABB">
        <w:t>, etc.</w:t>
      </w:r>
    </w:p>
  </w:footnote>
  <w:footnote w:id="205">
    <w:p w14:paraId="040D29A7" w14:textId="388D37EF" w:rsidR="003A6EC0" w:rsidRPr="00734ABB" w:rsidRDefault="003A6EC0"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206">
    <w:p w14:paraId="3DFF61C2" w14:textId="1E339341"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207">
    <w:p w14:paraId="60D8CAFC" w14:textId="4C973D14"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Theodorson</w:t>
      </w:r>
      <w:proofErr w:type="spellEnd"/>
      <w:r w:rsidRPr="00734ABB">
        <w:t xml:space="preserve">, G.A., and A.G. </w:t>
      </w:r>
      <w:proofErr w:type="spellStart"/>
      <w:r w:rsidRPr="00734ABB">
        <w:t>Theodorson</w:t>
      </w:r>
      <w:proofErr w:type="spellEnd"/>
      <w:r w:rsidRPr="00734ABB">
        <w:t>. 1979. A Modern Dictionary of Sociology. New York: Barnes and Noble Books. See UN Charter (see note 1), Art. 1(3).</w:t>
      </w:r>
    </w:p>
  </w:footnote>
  <w:footnote w:id="208">
    <w:p w14:paraId="1AC561DC" w14:textId="2BA16C5A" w:rsidR="003A6EC0" w:rsidRPr="00734ABB" w:rsidRDefault="003A6EC0"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209">
    <w:p w14:paraId="0C93B2F2" w14:textId="6A48CA94"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210">
    <w:p w14:paraId="1741973D" w14:textId="4B67D4C7" w:rsidR="003A6EC0" w:rsidRPr="00734ABB" w:rsidRDefault="003A6EC0" w:rsidP="00734ABB">
      <w:pPr>
        <w:pStyle w:val="FootnoteText"/>
      </w:pPr>
      <w:r w:rsidRPr="00E82028">
        <w:rPr>
          <w:rStyle w:val="FootnoteReference"/>
        </w:rPr>
        <w:footnoteRef/>
      </w:r>
      <w:r w:rsidRPr="00734ABB">
        <w:t xml:space="preserve"> </w:t>
      </w:r>
      <w:r w:rsidRPr="00734ABB">
        <w:tab/>
        <w:t xml:space="preserve">The ICCPR using the word “every human being” in Chapter 6, and the word “everyone” in Art. 9 paragraph (1), 12 (1) (2), Art. 14 (2), (3) and (5), Art. 16, Art. 17 (2), Art. 18 (1), Art.19, and Art. 22. While the term “all person” (? All person sounds awkward) is used in Art. 10 (1), 14 (1), 26, “anyone” in Art. 6 (4), Art. 9 (2-5) and “no one” in Art. 6.7,11,15 and 17 (1). Similarly, CESCR Art. 2 says “.... Everyone is entitled to all rights and freedoms set forth in this declaration, without distinction of any kind, such as race, </w:t>
      </w:r>
      <w:proofErr w:type="spellStart"/>
      <w:r w:rsidRPr="00734ABB">
        <w:t>color</w:t>
      </w:r>
      <w:proofErr w:type="spellEnd"/>
      <w:r w:rsidRPr="00734ABB">
        <w:t>, sex, language, religion, political, or another opinion, national, or social origin, property, birth, or other status.”</w:t>
      </w:r>
    </w:p>
  </w:footnote>
  <w:footnote w:id="211">
    <w:p w14:paraId="37B86AD8" w14:textId="623C1A10" w:rsidR="003A6EC0" w:rsidRPr="00734ABB" w:rsidRDefault="003A6EC0" w:rsidP="00734ABB">
      <w:pPr>
        <w:pStyle w:val="FootnoteText"/>
      </w:pPr>
      <w:r w:rsidRPr="00E82028">
        <w:rPr>
          <w:rStyle w:val="FootnoteReference"/>
        </w:rPr>
        <w:footnoteRef/>
      </w:r>
      <w:r w:rsidRPr="00734ABB">
        <w:t xml:space="preserve"> </w:t>
      </w:r>
      <w:r w:rsidRPr="00734ABB">
        <w:tab/>
        <w:t>In Indonesia, the number of prosecutions for blasphemy cases from 1965 to 2017 are 76 cases.</w:t>
      </w:r>
    </w:p>
  </w:footnote>
  <w:footnote w:id="212">
    <w:p w14:paraId="01364D21" w14:textId="335F4B3C"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213">
    <w:p w14:paraId="54A37325" w14:textId="53A19033"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214">
    <w:p w14:paraId="69C3A9F5" w14:textId="7ED09EBB" w:rsidR="003A6EC0" w:rsidRPr="00734ABB" w:rsidRDefault="003A6EC0" w:rsidP="00734ABB">
      <w:pPr>
        <w:pStyle w:val="FootnoteText"/>
      </w:pPr>
      <w:r w:rsidRPr="00E82028">
        <w:rPr>
          <w:rStyle w:val="FootnoteReference"/>
        </w:rPr>
        <w:footnoteRef/>
      </w:r>
      <w:r w:rsidRPr="00734ABB">
        <w:t xml:space="preserve"> </w:t>
      </w:r>
      <w:r w:rsidRPr="00734ABB">
        <w:tab/>
        <w:t>https://www8.austlii.edu.au/au/journals/UNSWLRS/2015/64.pdf</w:t>
      </w:r>
    </w:p>
  </w:footnote>
  <w:footnote w:id="215">
    <w:p w14:paraId="53A52E36" w14:textId="075D009D" w:rsidR="003A6EC0" w:rsidRPr="00734ABB" w:rsidRDefault="003A6EC0" w:rsidP="00734ABB">
      <w:pPr>
        <w:pStyle w:val="FootnoteText"/>
      </w:pPr>
      <w:r w:rsidRPr="00E82028">
        <w:rPr>
          <w:rStyle w:val="FootnoteReference"/>
        </w:rPr>
        <w:footnoteRef/>
      </w:r>
      <w:r w:rsidRPr="00734ABB">
        <w:t xml:space="preserve"> </w:t>
      </w:r>
      <w:r w:rsidRPr="00734ABB">
        <w:tab/>
        <w:t>The Indonesia Religious courts have the competence to resolve family law issues between Muslims, such as marriage, inheritance, wills, and grants made based on Islamic law, as well as waqf and Sadaqat (vide article 49 of Law Number 3 of 2006 Amendments to Law Number 7 of 1989 on Religious Courts).</w:t>
      </w:r>
    </w:p>
  </w:footnote>
  <w:footnote w:id="216">
    <w:p w14:paraId="65061878" w14:textId="2E6238BF"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217">
    <w:p w14:paraId="48472AB8" w14:textId="1092346E" w:rsidR="003A6EC0" w:rsidRPr="00734ABB" w:rsidRDefault="003A6EC0"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218">
    <w:p w14:paraId="759B700D" w14:textId="73BECBC4"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19">
    <w:p w14:paraId="3C77E4BC" w14:textId="15A4330F"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20">
    <w:p w14:paraId="1C52E311" w14:textId="2E20D3F6" w:rsidR="003A6EC0" w:rsidRPr="00734ABB" w:rsidRDefault="003A6EC0" w:rsidP="00734ABB">
      <w:pPr>
        <w:pStyle w:val="FootnoteText"/>
      </w:pPr>
      <w:r w:rsidRPr="00E82028">
        <w:rPr>
          <w:rStyle w:val="FootnoteReference"/>
        </w:rPr>
        <w:footnoteRef/>
      </w:r>
      <w:r w:rsidRPr="00734ABB">
        <w:t xml:space="preserve"> </w:t>
      </w:r>
      <w:r w:rsidRPr="00734ABB">
        <w:tab/>
        <w:t xml:space="preserve">Ibid, Witness Novel, Witness </w:t>
      </w:r>
      <w:proofErr w:type="spellStart"/>
      <w:r w:rsidRPr="00734ABB">
        <w:t>Gusjoy</w:t>
      </w:r>
      <w:proofErr w:type="spellEnd"/>
      <w:r w:rsidRPr="00734ABB">
        <w:t xml:space="preserve">, Witness Habib </w:t>
      </w:r>
      <w:proofErr w:type="spellStart"/>
      <w:r w:rsidRPr="00734ABB">
        <w:t>Muchsin</w:t>
      </w:r>
      <w:proofErr w:type="spellEnd"/>
      <w:r w:rsidRPr="00734ABB">
        <w:t xml:space="preserve">, Witness </w:t>
      </w:r>
      <w:proofErr w:type="spellStart"/>
      <w:r w:rsidRPr="00734ABB">
        <w:t>Syamsul</w:t>
      </w:r>
      <w:proofErr w:type="spellEnd"/>
      <w:r w:rsidRPr="00734ABB">
        <w:t xml:space="preserve"> </w:t>
      </w:r>
      <w:proofErr w:type="spellStart"/>
      <w:r w:rsidRPr="00734ABB">
        <w:t>Hilal</w:t>
      </w:r>
      <w:proofErr w:type="spellEnd"/>
      <w:r w:rsidRPr="00734ABB">
        <w:t xml:space="preserve">, Witness </w:t>
      </w:r>
      <w:proofErr w:type="spellStart"/>
      <w:r w:rsidRPr="00734ABB">
        <w:t>Fedri</w:t>
      </w:r>
      <w:proofErr w:type="spellEnd"/>
      <w:r w:rsidRPr="00734ABB">
        <w:t xml:space="preserve"> </w:t>
      </w:r>
      <w:proofErr w:type="spellStart"/>
      <w:r w:rsidRPr="00734ABB">
        <w:t>Kasman</w:t>
      </w:r>
      <w:proofErr w:type="spellEnd"/>
      <w:r w:rsidRPr="00734ABB">
        <w:t xml:space="preserve">, Witness </w:t>
      </w:r>
      <w:proofErr w:type="spellStart"/>
      <w:r w:rsidRPr="00734ABB">
        <w:t>Irana</w:t>
      </w:r>
      <w:proofErr w:type="spellEnd"/>
      <w:r w:rsidRPr="00734ABB">
        <w:t xml:space="preserve">, Witness </w:t>
      </w:r>
      <w:proofErr w:type="spellStart"/>
      <w:r w:rsidRPr="00734ABB">
        <w:t>Muh</w:t>
      </w:r>
      <w:proofErr w:type="spellEnd"/>
      <w:r w:rsidRPr="00734ABB">
        <w:t xml:space="preserve"> Burhanuddin, Witness </w:t>
      </w:r>
      <w:proofErr w:type="spellStart"/>
      <w:r w:rsidRPr="00734ABB">
        <w:t>Willyudin</w:t>
      </w:r>
      <w:proofErr w:type="spellEnd"/>
      <w:r w:rsidRPr="00734ABB">
        <w:t xml:space="preserve"> Abdul Rashid </w:t>
      </w:r>
      <w:proofErr w:type="spellStart"/>
      <w:r w:rsidRPr="00734ABB">
        <w:t>Dhani</w:t>
      </w:r>
      <w:proofErr w:type="spellEnd"/>
      <w:r w:rsidRPr="00734ABB">
        <w:t xml:space="preserve">, Witness Muhammad </w:t>
      </w:r>
      <w:proofErr w:type="spellStart"/>
      <w:r w:rsidRPr="00734ABB">
        <w:t>Asrori</w:t>
      </w:r>
      <w:proofErr w:type="spellEnd"/>
      <w:r w:rsidRPr="00734ABB">
        <w:t xml:space="preserve"> </w:t>
      </w:r>
      <w:proofErr w:type="spellStart"/>
      <w:r w:rsidRPr="00734ABB">
        <w:t>Saputra</w:t>
      </w:r>
      <w:proofErr w:type="spellEnd"/>
      <w:r w:rsidRPr="00734ABB">
        <w:t xml:space="preserve">, Witness </w:t>
      </w:r>
      <w:proofErr w:type="spellStart"/>
      <w:r w:rsidRPr="00734ABB">
        <w:t>Nurkholis</w:t>
      </w:r>
      <w:proofErr w:type="spellEnd"/>
      <w:r w:rsidRPr="00734ABB">
        <w:t xml:space="preserve"> Majid at the Court Decision Ibid, p. 8-48.</w:t>
      </w:r>
    </w:p>
  </w:footnote>
  <w:footnote w:id="221">
    <w:p w14:paraId="596F0083" w14:textId="37BBCECD" w:rsidR="003A6EC0" w:rsidRPr="00734ABB" w:rsidRDefault="003A6EC0" w:rsidP="00734ABB">
      <w:pPr>
        <w:pStyle w:val="FootnoteText"/>
      </w:pPr>
      <w:r w:rsidRPr="00E82028">
        <w:rPr>
          <w:rStyle w:val="FootnoteReference"/>
        </w:rPr>
        <w:footnoteRef/>
      </w:r>
      <w:r w:rsidRPr="00734ABB">
        <w:t xml:space="preserve"> </w:t>
      </w:r>
      <w:r w:rsidRPr="00734ABB">
        <w:tab/>
        <w:t xml:space="preserve">See Nasional (January 6th, 2017). </w:t>
      </w:r>
      <w:proofErr w:type="spellStart"/>
      <w:r w:rsidRPr="00734ABB">
        <w:t>Ahok</w:t>
      </w:r>
      <w:proofErr w:type="spellEnd"/>
      <w:r w:rsidRPr="00734ABB">
        <w:t xml:space="preserve"> </w:t>
      </w:r>
      <w:proofErr w:type="spellStart"/>
      <w:r w:rsidRPr="00734ABB">
        <w:t>pasrah</w:t>
      </w:r>
      <w:proofErr w:type="spellEnd"/>
      <w:r w:rsidRPr="00734ABB">
        <w:t xml:space="preserve"> </w:t>
      </w:r>
      <w:proofErr w:type="spellStart"/>
      <w:r w:rsidRPr="00734ABB">
        <w:t>apapun</w:t>
      </w:r>
      <w:proofErr w:type="spellEnd"/>
      <w:r w:rsidRPr="00734ABB">
        <w:t xml:space="preserve"> </w:t>
      </w:r>
      <w:proofErr w:type="spellStart"/>
      <w:r w:rsidRPr="00734ABB">
        <w:t>hasil</w:t>
      </w:r>
      <w:proofErr w:type="spellEnd"/>
      <w:r w:rsidRPr="00734ABB">
        <w:t xml:space="preserve"> </w:t>
      </w:r>
      <w:proofErr w:type="spellStart"/>
      <w:r w:rsidRPr="00734ABB">
        <w:t>pengadilan</w:t>
      </w:r>
      <w:proofErr w:type="spellEnd"/>
      <w:r w:rsidRPr="00734ABB">
        <w:t>. Retrieved from https://nasional.kontan.co.id/news/ahok-pasrah-apapun-hasil-pengadilan.</w:t>
      </w:r>
    </w:p>
  </w:footnote>
  <w:footnote w:id="222">
    <w:p w14:paraId="7DFE9B55" w14:textId="2358C558" w:rsidR="003A6EC0" w:rsidRPr="00734ABB" w:rsidRDefault="003A6EC0" w:rsidP="00734ABB">
      <w:pPr>
        <w:pStyle w:val="FootnoteText"/>
      </w:pPr>
      <w:r w:rsidRPr="00E82028">
        <w:rPr>
          <w:rStyle w:val="FootnoteReference"/>
        </w:rPr>
        <w:footnoteRef/>
      </w:r>
      <w:r w:rsidRPr="00734ABB">
        <w:t xml:space="preserve"> </w:t>
      </w:r>
      <w:r w:rsidRPr="00734ABB">
        <w:tab/>
        <w:t>Ibid., p.7.</w:t>
      </w:r>
    </w:p>
  </w:footnote>
  <w:footnote w:id="223">
    <w:p w14:paraId="1EE9B187" w14:textId="669000DB" w:rsidR="003A6EC0" w:rsidRPr="00734ABB" w:rsidRDefault="003A6EC0"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w:t>
      </w:r>
      <w:proofErr w:type="spellStart"/>
      <w:r w:rsidRPr="00734ABB">
        <w:t>Pid.B</w:t>
      </w:r>
      <w:proofErr w:type="spellEnd"/>
      <w:r w:rsidRPr="00734ABB">
        <w:t xml:space="preserve">/2009/PN. </w:t>
      </w:r>
      <w:proofErr w:type="spellStart"/>
      <w:r w:rsidRPr="00734ABB">
        <w:t>Mdn</w:t>
      </w:r>
      <w:proofErr w:type="spellEnd"/>
      <w:r w:rsidRPr="00734ABB">
        <w:t xml:space="preserve"> Jo. No. 1334K/</w:t>
      </w:r>
      <w:proofErr w:type="spellStart"/>
      <w:r w:rsidRPr="00734ABB">
        <w:t>Pid</w:t>
      </w:r>
      <w:proofErr w:type="spellEnd"/>
      <w:r w:rsidRPr="00734ABB">
        <w:t xml:space="preserve">/2010 on behalf of Defendant </w:t>
      </w:r>
      <w:proofErr w:type="spellStart"/>
      <w:r w:rsidRPr="00734ABB">
        <w:t>Alegan</w:t>
      </w:r>
      <w:proofErr w:type="spellEnd"/>
      <w:r w:rsidRPr="00734ABB">
        <w:t xml:space="preserve"> </w:t>
      </w:r>
      <w:proofErr w:type="spellStart"/>
      <w:r w:rsidRPr="00734ABB">
        <w:t>Mosees</w:t>
      </w:r>
      <w:proofErr w:type="spellEnd"/>
      <w:r w:rsidRPr="00734ABB">
        <w:t>, the Court Decision No. 1537/</w:t>
      </w:r>
      <w:proofErr w:type="spellStart"/>
      <w:r w:rsidRPr="00734ABB">
        <w:t>Pid.B</w:t>
      </w:r>
      <w:proofErr w:type="spellEnd"/>
      <w:r w:rsidRPr="00734ABB">
        <w:t xml:space="preserve">/2016/ </w:t>
      </w:r>
      <w:proofErr w:type="spellStart"/>
      <w:r w:rsidRPr="00734ABB">
        <w:t>PN.Jkt.Utr</w:t>
      </w:r>
      <w:proofErr w:type="spellEnd"/>
      <w:r w:rsidRPr="00734ABB">
        <w:t xml:space="preserve">. on behalf of Defendant Basuki Tjahaja </w:t>
      </w:r>
      <w:proofErr w:type="spellStart"/>
      <w:r w:rsidRPr="00734ABB">
        <w:t>Purnama</w:t>
      </w:r>
      <w:proofErr w:type="spellEnd"/>
      <w:r w:rsidRPr="00734ABB">
        <w:t xml:space="preserve"> / </w:t>
      </w:r>
      <w:proofErr w:type="spellStart"/>
      <w:r w:rsidRPr="00734ABB">
        <w:t>Ahok</w:t>
      </w:r>
      <w:proofErr w:type="spellEnd"/>
      <w:r w:rsidRPr="00734ABB">
        <w:t xml:space="preserve"> the Court Decision No. 69/</w:t>
      </w:r>
      <w:proofErr w:type="spellStart"/>
      <w:r w:rsidRPr="00734ABB">
        <w:t>Pid.B</w:t>
      </w:r>
      <w:proofErr w:type="spellEnd"/>
      <w:r w:rsidRPr="00734ABB">
        <w:t>/ 2012/</w:t>
      </w:r>
      <w:proofErr w:type="spellStart"/>
      <w:r w:rsidRPr="00734ABB">
        <w:t>PN.Spg</w:t>
      </w:r>
      <w:proofErr w:type="spellEnd"/>
      <w:r w:rsidRPr="00734ABB">
        <w:t xml:space="preserve"> on behalf of Defendant </w:t>
      </w:r>
      <w:proofErr w:type="spellStart"/>
      <w:r w:rsidRPr="00734ABB">
        <w:t>Tajul</w:t>
      </w:r>
      <w:proofErr w:type="spellEnd"/>
      <w:r w:rsidRPr="00734ABB">
        <w:t xml:space="preserve"> </w:t>
      </w:r>
      <w:proofErr w:type="spellStart"/>
      <w:r w:rsidRPr="00734ABB">
        <w:t>Muluk</w:t>
      </w:r>
      <w:proofErr w:type="spellEnd"/>
      <w:r w:rsidRPr="00734ABB">
        <w:t xml:space="preserve">, and many others. But some of them are convicted under the Law of EIT Article 28 such as the Court Decision No. 391/ </w:t>
      </w:r>
      <w:proofErr w:type="spellStart"/>
      <w:r w:rsidRPr="00734ABB">
        <w:t>pId</w:t>
      </w:r>
      <w:proofErr w:type="spellEnd"/>
      <w:r w:rsidRPr="00734ABB">
        <w:t xml:space="preserve">. Sus/ 2016 on behalf of Defendant Agung </w:t>
      </w:r>
      <w:proofErr w:type="spellStart"/>
      <w:r w:rsidRPr="00734ABB">
        <w:t>Handoko</w:t>
      </w:r>
      <w:proofErr w:type="spellEnd"/>
      <w:r w:rsidRPr="00734ABB">
        <w:t>, the Court Decision No. 10/</w:t>
      </w:r>
      <w:proofErr w:type="spellStart"/>
      <w:r w:rsidRPr="00734ABB">
        <w:t>Pid</w:t>
      </w:r>
      <w:proofErr w:type="spellEnd"/>
      <w:r w:rsidRPr="00734ABB">
        <w:t xml:space="preserve">. Sus/ 2013/ PN. Pt. on behalf of Defendant Muhamad </w:t>
      </w:r>
      <w:proofErr w:type="spellStart"/>
      <w:r w:rsidRPr="00734ABB">
        <w:t>Rokhisun</w:t>
      </w:r>
      <w:proofErr w:type="spellEnd"/>
      <w:r w:rsidRPr="00734ABB">
        <w:t>, the Court Decision No. 45/</w:t>
      </w:r>
      <w:proofErr w:type="spellStart"/>
      <w:r w:rsidRPr="00734ABB">
        <w:t>Pid</w:t>
      </w:r>
      <w:proofErr w:type="spellEnd"/>
      <w:r w:rsidRPr="00734ABB">
        <w:t xml:space="preserve">. B/ 2012/ PN.MR on behalf of Defendant alexander </w:t>
      </w:r>
      <w:proofErr w:type="spellStart"/>
      <w:r w:rsidRPr="00734ABB">
        <w:t>Aan</w:t>
      </w:r>
      <w:proofErr w:type="spellEnd"/>
      <w:r w:rsidRPr="00734ABB">
        <w:t xml:space="preserve">, and many other cases. See Cekli </w:t>
      </w:r>
      <w:proofErr w:type="spellStart"/>
      <w:r w:rsidRPr="00734ABB">
        <w:t>Pratiwi</w:t>
      </w:r>
      <w:proofErr w:type="spellEnd"/>
      <w:r w:rsidRPr="00734ABB">
        <w:t>, id. Appendix.</w:t>
      </w:r>
    </w:p>
  </w:footnote>
  <w:footnote w:id="224">
    <w:p w14:paraId="231D864F" w14:textId="47770634" w:rsidR="003A6EC0" w:rsidRPr="00734ABB" w:rsidRDefault="003A6EC0" w:rsidP="00734ABB">
      <w:pPr>
        <w:pStyle w:val="FootnoteText"/>
      </w:pPr>
      <w:r w:rsidRPr="00E82028">
        <w:rPr>
          <w:rStyle w:val="FootnoteReference"/>
        </w:rPr>
        <w:footnoteRef/>
      </w:r>
      <w:r w:rsidRPr="00734ABB">
        <w:t xml:space="preserve"> </w:t>
      </w:r>
      <w:r w:rsidRPr="00734ABB">
        <w:tab/>
        <w:t>See Article 2 (1) of the Law No. 1/PNPS/ 1966 that states “Whoever violates the provision mentioned in article (1) is given the order and stern warning to discontinue their actions in a joint decree of the Minister of Religion Affairs, the Minister/ Attorney General and the Minister for Home Affairs.”</w:t>
      </w:r>
    </w:p>
  </w:footnote>
  <w:footnote w:id="225">
    <w:p w14:paraId="359054FD" w14:textId="41C72331" w:rsidR="003A6EC0" w:rsidRPr="00734ABB" w:rsidRDefault="003A6EC0" w:rsidP="00734ABB">
      <w:pPr>
        <w:pStyle w:val="FootnoteText"/>
      </w:pPr>
      <w:r w:rsidRPr="00E82028">
        <w:rPr>
          <w:rStyle w:val="FootnoteReference"/>
        </w:rPr>
        <w:footnoteRef/>
      </w:r>
      <w:r w:rsidRPr="00734ABB">
        <w:t xml:space="preserve"> </w:t>
      </w:r>
      <w:r w:rsidRPr="00734ABB">
        <w:tab/>
        <w:t xml:space="preserve">See the </w:t>
      </w:r>
      <w:proofErr w:type="spellStart"/>
      <w:r w:rsidRPr="00734ABB">
        <w:t>Cae</w:t>
      </w:r>
      <w:proofErr w:type="spellEnd"/>
      <w:r w:rsidRPr="00734ABB">
        <w:t xml:space="preserve"> of </w:t>
      </w:r>
      <w:proofErr w:type="spellStart"/>
      <w:r w:rsidRPr="00734ABB">
        <w:t>Tajul</w:t>
      </w:r>
      <w:proofErr w:type="spellEnd"/>
      <w:r w:rsidRPr="00734ABB">
        <w:t xml:space="preserve"> </w:t>
      </w:r>
      <w:proofErr w:type="spellStart"/>
      <w:r w:rsidRPr="00734ABB">
        <w:t>Muluk</w:t>
      </w:r>
      <w:proofErr w:type="spellEnd"/>
      <w:r w:rsidRPr="00734ABB">
        <w:t xml:space="preserve"> in 2012, the </w:t>
      </w:r>
      <w:proofErr w:type="spellStart"/>
      <w:r w:rsidRPr="00734ABB">
        <w:t>Sampang</w:t>
      </w:r>
      <w:proofErr w:type="spellEnd"/>
      <w:r w:rsidRPr="00734ABB">
        <w:t xml:space="preserve"> District Court No. 69/</w:t>
      </w:r>
      <w:proofErr w:type="spellStart"/>
      <w:r w:rsidRPr="00734ABB">
        <w:t>PId</w:t>
      </w:r>
      <w:proofErr w:type="spellEnd"/>
      <w:r w:rsidRPr="00734ABB">
        <w:t xml:space="preserve">. B/ 2012/ PN. </w:t>
      </w:r>
      <w:proofErr w:type="spellStart"/>
      <w:r w:rsidRPr="00734ABB">
        <w:t>Spg</w:t>
      </w:r>
      <w:proofErr w:type="spellEnd"/>
      <w:r w:rsidRPr="00734ABB">
        <w:t xml:space="preserve">, the court to proof that the act of the defendant is constituted deviate or misleading from the main teachings of Islam, refers to the fatwa of </w:t>
      </w:r>
      <w:proofErr w:type="spellStart"/>
      <w:r w:rsidRPr="00734ABB">
        <w:t>Sampang</w:t>
      </w:r>
      <w:proofErr w:type="spellEnd"/>
      <w:r w:rsidRPr="00734ABB">
        <w:t xml:space="preserve"> District Indonesia Ulama Assembly No. A-035/MUI/</w:t>
      </w:r>
      <w:proofErr w:type="spellStart"/>
      <w:r w:rsidRPr="00734ABB">
        <w:t>Spg</w:t>
      </w:r>
      <w:proofErr w:type="spellEnd"/>
      <w:r w:rsidRPr="00734ABB">
        <w:t>/I/2012. The court also refers to the Statement of PCNU (</w:t>
      </w:r>
      <w:proofErr w:type="spellStart"/>
      <w:r w:rsidRPr="00734ABB">
        <w:t>Nadhatul</w:t>
      </w:r>
      <w:proofErr w:type="spellEnd"/>
      <w:r w:rsidRPr="00734ABB">
        <w:t xml:space="preserve"> Ulama Branch Committee) of </w:t>
      </w:r>
      <w:proofErr w:type="spellStart"/>
      <w:r w:rsidRPr="00734ABB">
        <w:t>Sampang</w:t>
      </w:r>
      <w:proofErr w:type="spellEnd"/>
      <w:r w:rsidRPr="00734ABB">
        <w:t xml:space="preserve"> District Number: 255/EC/A.2/L-36/I/2012.</w:t>
      </w:r>
    </w:p>
  </w:footnote>
  <w:footnote w:id="226">
    <w:p w14:paraId="2A9A9E53" w14:textId="0554BD9A" w:rsidR="003A6EC0" w:rsidRPr="00734ABB" w:rsidRDefault="003A6EC0" w:rsidP="00734ABB">
      <w:pPr>
        <w:pStyle w:val="FootnoteText"/>
      </w:pPr>
      <w:r w:rsidRPr="00E82028">
        <w:rPr>
          <w:rStyle w:val="FootnoteReference"/>
        </w:rPr>
        <w:footnoteRef/>
      </w:r>
      <w:r w:rsidRPr="00734ABB">
        <w:t xml:space="preserve"> </w:t>
      </w:r>
      <w:r w:rsidRPr="00734ABB">
        <w:tab/>
        <w:t>Loc. Cit.</w:t>
      </w:r>
    </w:p>
  </w:footnote>
  <w:footnote w:id="227">
    <w:p w14:paraId="051A54DD" w14:textId="00712436" w:rsidR="003A6EC0" w:rsidRPr="00734ABB" w:rsidRDefault="003A6EC0" w:rsidP="00734ABB">
      <w:pPr>
        <w:pStyle w:val="FootnoteText"/>
      </w:pPr>
      <w:r w:rsidRPr="00E82028">
        <w:rPr>
          <w:rStyle w:val="FootnoteReference"/>
        </w:rPr>
        <w:footnoteRef/>
      </w:r>
      <w:r w:rsidRPr="00734ABB">
        <w:t xml:space="preserve"> </w:t>
      </w:r>
      <w:r w:rsidRPr="00734ABB">
        <w:tab/>
        <w:t>See Court Decision, Ibid, p.117.</w:t>
      </w:r>
    </w:p>
  </w:footnote>
  <w:footnote w:id="228">
    <w:p w14:paraId="46389627" w14:textId="5CA279D0" w:rsidR="003A6EC0" w:rsidRPr="00734ABB" w:rsidRDefault="003A6EC0" w:rsidP="00734ABB">
      <w:pPr>
        <w:pStyle w:val="FootnoteText"/>
      </w:pPr>
      <w:r w:rsidRPr="00E82028">
        <w:rPr>
          <w:rStyle w:val="FootnoteReference"/>
        </w:rPr>
        <w:footnoteRef/>
      </w:r>
      <w:r w:rsidRPr="00734ABB">
        <w:t xml:space="preserve"> </w:t>
      </w:r>
      <w:r w:rsidRPr="00734ABB">
        <w:tab/>
        <w:t xml:space="preserve">See the Case of </w:t>
      </w:r>
      <w:proofErr w:type="spellStart"/>
      <w:r w:rsidRPr="00734ABB">
        <w:t>Tajul</w:t>
      </w:r>
      <w:proofErr w:type="spellEnd"/>
      <w:r w:rsidRPr="00734ABB">
        <w:t xml:space="preserve"> </w:t>
      </w:r>
      <w:proofErr w:type="spellStart"/>
      <w:r w:rsidRPr="00734ABB">
        <w:t>Muluk</w:t>
      </w:r>
      <w:proofErr w:type="spellEnd"/>
      <w:r w:rsidRPr="00734ABB">
        <w:t xml:space="preserve"> in 2012, the </w:t>
      </w:r>
      <w:proofErr w:type="spellStart"/>
      <w:r w:rsidRPr="00734ABB">
        <w:t>Sampang</w:t>
      </w:r>
      <w:proofErr w:type="spellEnd"/>
      <w:r w:rsidRPr="00734ABB">
        <w:t xml:space="preserve"> District Court No. 69/</w:t>
      </w:r>
      <w:proofErr w:type="spellStart"/>
      <w:r w:rsidRPr="00734ABB">
        <w:t>PId</w:t>
      </w:r>
      <w:proofErr w:type="spellEnd"/>
      <w:r w:rsidRPr="00734ABB">
        <w:t xml:space="preserve">. B/ 2012/ PN. </w:t>
      </w:r>
      <w:proofErr w:type="spellStart"/>
      <w:r w:rsidRPr="00734ABB">
        <w:t>Spg</w:t>
      </w:r>
      <w:proofErr w:type="spellEnd"/>
      <w:r w:rsidRPr="00734ABB">
        <w:t xml:space="preserve">, the court to proof that the act of the defendant is constituted deviate or misleading from the main teachings of Islam, refers to the fatwa of </w:t>
      </w:r>
      <w:proofErr w:type="spellStart"/>
      <w:r w:rsidRPr="00734ABB">
        <w:t>Sampang</w:t>
      </w:r>
      <w:proofErr w:type="spellEnd"/>
      <w:r w:rsidRPr="00734ABB">
        <w:t xml:space="preserve"> District Indonesia Ulama Assembly No. A-035/MUI/</w:t>
      </w:r>
      <w:proofErr w:type="spellStart"/>
      <w:r w:rsidRPr="00734ABB">
        <w:t>Spg</w:t>
      </w:r>
      <w:proofErr w:type="spellEnd"/>
      <w:r w:rsidRPr="00734ABB">
        <w:t>/I/2012. The court also refers to the Statement of PCNU (</w:t>
      </w:r>
      <w:proofErr w:type="spellStart"/>
      <w:r w:rsidRPr="00734ABB">
        <w:t>Nahdlatul</w:t>
      </w:r>
      <w:proofErr w:type="spellEnd"/>
      <w:r w:rsidRPr="00734ABB">
        <w:t xml:space="preserve"> Ulama Branch Committee) of </w:t>
      </w:r>
      <w:proofErr w:type="spellStart"/>
      <w:r w:rsidRPr="00734ABB">
        <w:t>Sampang</w:t>
      </w:r>
      <w:proofErr w:type="spellEnd"/>
      <w:r w:rsidRPr="00734ABB">
        <w:t xml:space="preserve"> District Number: 255/EC/A.2/L-36/I/2012.</w:t>
      </w:r>
    </w:p>
  </w:footnote>
  <w:footnote w:id="229">
    <w:p w14:paraId="4907FC12" w14:textId="58FA80A7" w:rsidR="003A6EC0" w:rsidRPr="00734ABB" w:rsidRDefault="003A6EC0" w:rsidP="00734ABB">
      <w:pPr>
        <w:pStyle w:val="FootnoteText"/>
      </w:pPr>
      <w:r w:rsidRPr="00E82028">
        <w:rPr>
          <w:rStyle w:val="FootnoteReference"/>
        </w:rPr>
        <w:footnoteRef/>
      </w:r>
      <w:r w:rsidRPr="00734ABB">
        <w:t xml:space="preserve"> </w:t>
      </w:r>
      <w:r w:rsidRPr="00734ABB">
        <w:tab/>
        <w:t xml:space="preserve">See Merdica.com “Salah </w:t>
      </w:r>
      <w:proofErr w:type="spellStart"/>
      <w:r w:rsidRPr="00734ABB">
        <w:t>satu</w:t>
      </w:r>
      <w:proofErr w:type="spellEnd"/>
      <w:r w:rsidRPr="00734ABB">
        <w:t xml:space="preserve"> Hakim yang </w:t>
      </w:r>
      <w:proofErr w:type="spellStart"/>
      <w:r w:rsidRPr="00734ABB">
        <w:t>ditanggap</w:t>
      </w:r>
      <w:proofErr w:type="spellEnd"/>
      <w:r w:rsidRPr="00734ABB">
        <w:t xml:space="preserve"> KPK </w:t>
      </w:r>
      <w:proofErr w:type="spellStart"/>
      <w:r w:rsidRPr="00734ABB">
        <w:t>adalah</w:t>
      </w:r>
      <w:proofErr w:type="spellEnd"/>
      <w:r w:rsidRPr="00734ABB">
        <w:t xml:space="preserve"> </w:t>
      </w:r>
      <w:proofErr w:type="spellStart"/>
      <w:r w:rsidRPr="00734ABB">
        <w:t>pengadil</w:t>
      </w:r>
      <w:proofErr w:type="spellEnd"/>
      <w:r w:rsidRPr="00734ABB">
        <w:t xml:space="preserve"> </w:t>
      </w:r>
      <w:proofErr w:type="spellStart"/>
      <w:r w:rsidRPr="00734ABB">
        <w:t>Meiliana</w:t>
      </w:r>
      <w:proofErr w:type="spellEnd"/>
      <w:r w:rsidRPr="00734ABB">
        <w:t xml:space="preserve"> di </w:t>
      </w:r>
      <w:proofErr w:type="spellStart"/>
      <w:r w:rsidRPr="00734ABB">
        <w:t>kasus</w:t>
      </w:r>
      <w:proofErr w:type="spellEnd"/>
      <w:r w:rsidRPr="00734ABB">
        <w:t xml:space="preserve"> </w:t>
      </w:r>
      <w:proofErr w:type="spellStart"/>
      <w:r w:rsidRPr="00734ABB">
        <w:t>penistaan</w:t>
      </w:r>
      <w:proofErr w:type="spellEnd"/>
      <w:r w:rsidRPr="00734ABB">
        <w:t xml:space="preserve"> agama.” August 28th, 2018.</w:t>
      </w:r>
    </w:p>
  </w:footnote>
  <w:footnote w:id="230">
    <w:p w14:paraId="7E8F011A" w14:textId="45AE4D88" w:rsidR="003A6EC0" w:rsidRPr="00734ABB" w:rsidRDefault="003A6EC0" w:rsidP="00734ABB">
      <w:pPr>
        <w:pStyle w:val="FootnoteText"/>
      </w:pPr>
      <w:r w:rsidRPr="00E82028">
        <w:rPr>
          <w:rStyle w:val="FootnoteReference"/>
        </w:rPr>
        <w:footnoteRef/>
      </w:r>
      <w:r w:rsidRPr="00734ABB">
        <w:t xml:space="preserve"> </w:t>
      </w:r>
      <w:r w:rsidRPr="00734ABB">
        <w:tab/>
        <w:t xml:space="preserve">Interview with Professor Haidar Nazir, July1st, 2022 at Muhammadiyah Central Office at </w:t>
      </w:r>
      <w:proofErr w:type="spellStart"/>
      <w:r w:rsidRPr="00734ABB">
        <w:t>Cik</w:t>
      </w:r>
      <w:proofErr w:type="spellEnd"/>
      <w:r w:rsidRPr="00734ABB">
        <w:t xml:space="preserve"> </w:t>
      </w:r>
      <w:proofErr w:type="spellStart"/>
      <w:r w:rsidRPr="00734ABB">
        <w:t>Ditiro</w:t>
      </w:r>
      <w:proofErr w:type="spellEnd"/>
      <w:r w:rsidRPr="00734ABB">
        <w:t xml:space="preserve"> Street, Yogyakarta.</w:t>
      </w:r>
    </w:p>
  </w:footnote>
  <w:footnote w:id="231">
    <w:p w14:paraId="0CCD676C" w14:textId="3A024393" w:rsidR="003A6EC0" w:rsidRPr="00734ABB" w:rsidRDefault="003A6EC0" w:rsidP="00734ABB">
      <w:pPr>
        <w:pStyle w:val="FootnoteText"/>
      </w:pPr>
      <w:r w:rsidRPr="00E82028">
        <w:rPr>
          <w:rStyle w:val="FootnoteReference"/>
        </w:rPr>
        <w:footnoteRef/>
      </w:r>
      <w:r w:rsidRPr="00734ABB">
        <w:t xml:space="preserve"> </w:t>
      </w:r>
      <w:r w:rsidRPr="00734ABB">
        <w:tab/>
        <w:t>Interview with Professor Haidar Nazir, Ibid.</w:t>
      </w:r>
    </w:p>
  </w:footnote>
  <w:footnote w:id="232">
    <w:p w14:paraId="140D056F" w14:textId="11520296" w:rsidR="003A6EC0" w:rsidRPr="00734ABB" w:rsidRDefault="003A6EC0"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233">
    <w:p w14:paraId="5EE2DD22" w14:textId="08C8CA61" w:rsidR="003A6EC0" w:rsidRPr="00734ABB" w:rsidRDefault="003A6EC0"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234">
    <w:p w14:paraId="4CEE79DA" w14:textId="78AE5AC6" w:rsidR="003A6EC0" w:rsidRPr="00734ABB" w:rsidRDefault="003A6EC0"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235">
    <w:p w14:paraId="1CBC6CBE" w14:textId="3CA8DF4A" w:rsidR="003A6EC0" w:rsidRPr="00734ABB" w:rsidRDefault="003A6EC0"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236">
    <w:p w14:paraId="317B793F" w14:textId="64EDB61D" w:rsidR="003A6EC0" w:rsidRPr="00734ABB" w:rsidRDefault="003A6EC0" w:rsidP="00734ABB">
      <w:pPr>
        <w:pStyle w:val="FootnoteText"/>
      </w:pPr>
      <w:r w:rsidRPr="00E82028">
        <w:rPr>
          <w:rStyle w:val="FootnoteReference"/>
        </w:rPr>
        <w:footnoteRef/>
      </w:r>
      <w:r w:rsidRPr="00734ABB">
        <w:t xml:space="preserve"> </w:t>
      </w:r>
      <w:r w:rsidRPr="00734ABB">
        <w:tab/>
        <w:t>Cited from https://www.merdeka.com/jakarta/pedasnya-ahok-tolak-keinginan-fpi-takbir-keliling-dki.html</w:t>
      </w:r>
    </w:p>
  </w:footnote>
  <w:footnote w:id="237">
    <w:p w14:paraId="586269A5" w14:textId="30FCCEEA" w:rsidR="003A6EC0" w:rsidRPr="00734ABB" w:rsidRDefault="003A6EC0" w:rsidP="00734ABB">
      <w:pPr>
        <w:pStyle w:val="FootnoteText"/>
      </w:pPr>
      <w:r w:rsidRPr="00E82028">
        <w:rPr>
          <w:rStyle w:val="FootnoteReference"/>
        </w:rPr>
        <w:footnoteRef/>
      </w:r>
      <w:r w:rsidRPr="00734ABB">
        <w:t xml:space="preserve"> </w:t>
      </w:r>
      <w:r w:rsidRPr="00734ABB">
        <w:tab/>
        <w:t xml:space="preserve">Cited from https://www.cnnindonesia.com/nasional/20150908112910-20-77300/ahok-larang-pemotongan-hewan-kurban-sembarangan See Also </w:t>
      </w:r>
      <w:proofErr w:type="spellStart"/>
      <w:r w:rsidRPr="00734ABB">
        <w:t>Ahok</w:t>
      </w:r>
      <w:proofErr w:type="spellEnd"/>
      <w:r w:rsidRPr="00734ABB">
        <w:t xml:space="preserve"> forbade the selling and slaughtering of sidewalk sacrificed animals. Cited from https://www.bbc.com/indonesia/indonesia-41109052</w:t>
      </w:r>
    </w:p>
  </w:footnote>
  <w:footnote w:id="238">
    <w:p w14:paraId="3EF9A0A0" w14:textId="6D6625DC" w:rsidR="003A6EC0" w:rsidRPr="00734ABB" w:rsidRDefault="003A6EC0" w:rsidP="00734ABB">
      <w:pPr>
        <w:pStyle w:val="FootnoteText"/>
      </w:pPr>
      <w:r w:rsidRPr="00E82028">
        <w:rPr>
          <w:rStyle w:val="FootnoteReference"/>
        </w:rPr>
        <w:footnoteRef/>
      </w:r>
      <w:r w:rsidRPr="00734ABB">
        <w:t xml:space="preserve"> </w:t>
      </w:r>
      <w:r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239">
    <w:p w14:paraId="41ADC530" w14:textId="2CCA5F26" w:rsidR="003A6EC0" w:rsidRPr="00734ABB" w:rsidRDefault="003A6EC0"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240">
    <w:p w14:paraId="1E77DAED" w14:textId="5007047B"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241">
    <w:p w14:paraId="5E62D4B7" w14:textId="5D312913"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Uitz</w:t>
      </w:r>
      <w:proofErr w:type="spellEnd"/>
      <w:r w:rsidRPr="00734ABB">
        <w:t>, R (2007). Freedom of religion. Council of Europe.</w:t>
      </w:r>
    </w:p>
  </w:footnote>
  <w:footnote w:id="242">
    <w:p w14:paraId="7CD11A31" w14:textId="1FE37972"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243">
    <w:p w14:paraId="67D2D389" w14:textId="0DCBBBD1"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244">
    <w:p w14:paraId="456B0F6C" w14:textId="1927AE9D" w:rsidR="003A6EC0" w:rsidRPr="00734ABB" w:rsidRDefault="003A6EC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5">
    <w:p w14:paraId="503350D3" w14:textId="6490B91E" w:rsidR="003A6EC0" w:rsidRPr="00734ABB" w:rsidRDefault="003A6EC0" w:rsidP="00734ABB">
      <w:pPr>
        <w:pStyle w:val="FootnoteText"/>
      </w:pPr>
      <w:r w:rsidRPr="00E82028">
        <w:rPr>
          <w:rStyle w:val="FootnoteReference"/>
        </w:rPr>
        <w:footnoteRef/>
      </w:r>
      <w:r w:rsidRPr="00734ABB">
        <w:t xml:space="preserve"> </w:t>
      </w:r>
      <w:r w:rsidRPr="00734ABB">
        <w:tab/>
        <w:t xml:space="preserve">According to the decision of Constitutional Court of Indonesia on the judicial review of the Law No. 1/PNPS/ 1965 states that “Limitation of human rights on the grounds of “religious values” as stipulated in article 28J (2) of the 1945 Constitution is one of the considerations to limit implementation of human rights. See Decision of the Constitutional Court No. 140/PUU-VII/2009, p276, </w:t>
      </w:r>
      <w:proofErr w:type="spellStart"/>
      <w:r w:rsidRPr="00734ABB">
        <w:t>Supranote</w:t>
      </w:r>
      <w:proofErr w:type="spellEnd"/>
      <w:r w:rsidRPr="00734ABB">
        <w:t xml:space="preserve"> No. 16. Retrieved at https://mkri.id/public/content/persidangan/putusan/putusan_sidang_Putusan%20PUU%20140_Senin%2019%20April%202010.pdf</w:t>
      </w:r>
    </w:p>
  </w:footnote>
  <w:footnote w:id="246">
    <w:p w14:paraId="6B71145F" w14:textId="2C225C28" w:rsidR="003A6EC0" w:rsidRPr="00734ABB" w:rsidRDefault="003A6EC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7">
    <w:p w14:paraId="7EFBE56A" w14:textId="059D692E" w:rsidR="003A6EC0" w:rsidRPr="00734ABB" w:rsidRDefault="003A6EC0"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248">
    <w:p w14:paraId="578BBB6F" w14:textId="0F46CFCB" w:rsidR="003A6EC0" w:rsidRPr="00734ABB" w:rsidRDefault="003A6EC0" w:rsidP="00734ABB">
      <w:pPr>
        <w:pStyle w:val="FootnoteText"/>
      </w:pPr>
      <w:r w:rsidRPr="00E82028">
        <w:rPr>
          <w:rStyle w:val="FootnoteReference"/>
        </w:rPr>
        <w:footnoteRef/>
      </w:r>
      <w:r w:rsidRPr="00734ABB">
        <w:t xml:space="preserve"> </w:t>
      </w:r>
      <w:r w:rsidRPr="00734ABB">
        <w:tab/>
        <w:t>Article 4 of Law No. 39/1999.</w:t>
      </w:r>
    </w:p>
  </w:footnote>
  <w:footnote w:id="249">
    <w:p w14:paraId="58314D80" w14:textId="579DC54B"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250">
    <w:p w14:paraId="0ED2A045" w14:textId="4666F75B" w:rsidR="003A6EC0" w:rsidRPr="00734ABB" w:rsidRDefault="003A6EC0"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251">
    <w:p w14:paraId="79FC9799" w14:textId="1426D9BB" w:rsidR="003A6EC0" w:rsidRPr="00734ABB" w:rsidRDefault="003A6EC0"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252">
    <w:p w14:paraId="037F5419" w14:textId="4F61A262"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xml:space="preserve">. </w:t>
      </w:r>
      <w:proofErr w:type="spellStart"/>
      <w:r w:rsidRPr="00734ABB">
        <w:t>Kenapa</w:t>
      </w:r>
      <w:proofErr w:type="spellEnd"/>
      <w:r w:rsidRPr="00734ABB">
        <w:t xml:space="preserve"> Ahmadiyya </w:t>
      </w:r>
      <w:proofErr w:type="spellStart"/>
      <w:r w:rsidRPr="00734ABB">
        <w:t>Dianggap</w:t>
      </w:r>
      <w:proofErr w:type="spellEnd"/>
      <w:r w:rsidRPr="00734ABB">
        <w:t xml:space="preserve"> </w:t>
      </w:r>
      <w:proofErr w:type="spellStart"/>
      <w:r w:rsidRPr="00734ABB">
        <w:t>Bukan</w:t>
      </w:r>
      <w:proofErr w:type="spellEnd"/>
      <w:r w:rsidRPr="00734ABB">
        <w:t xml:space="preserve"> Islam: Fakta dan </w:t>
      </w:r>
      <w:proofErr w:type="spellStart"/>
      <w:r w:rsidRPr="00734ABB">
        <w:t>Kontroversinya</w:t>
      </w:r>
      <w:proofErr w:type="spellEnd"/>
      <w:r w:rsidRPr="00734ABB">
        <w:t xml:space="preserve">. BBC-19 </w:t>
      </w:r>
      <w:proofErr w:type="spellStart"/>
      <w:r w:rsidRPr="00734ABB">
        <w:t>Februari</w:t>
      </w:r>
      <w:proofErr w:type="spellEnd"/>
      <w:r w:rsidRPr="00734ABB">
        <w:t xml:space="preserve"> 2018. Retrieved from https://www.bbc.com/indonesia/indonesia-42642858</w:t>
      </w:r>
    </w:p>
  </w:footnote>
  <w:footnote w:id="253">
    <w:p w14:paraId="18CB20B3" w14:textId="65711FDA"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Ibid.</w:t>
      </w:r>
    </w:p>
  </w:footnote>
  <w:footnote w:id="254">
    <w:p w14:paraId="3692FE94" w14:textId="3FDFEA21"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55">
    <w:p w14:paraId="15A5BAD8" w14:textId="49835543" w:rsidR="003A6EC0" w:rsidRPr="00734ABB" w:rsidRDefault="003A6EC0" w:rsidP="00734ABB">
      <w:pPr>
        <w:pStyle w:val="FootnoteText"/>
      </w:pPr>
      <w:r w:rsidRPr="00E82028">
        <w:rPr>
          <w:rStyle w:val="FootnoteReference"/>
        </w:rPr>
        <w:footnoteRef/>
      </w:r>
      <w:r w:rsidRPr="00734ABB">
        <w:t xml:space="preserve"> </w:t>
      </w:r>
      <w:r w:rsidRPr="00734ABB">
        <w:tab/>
        <w:t>See https://www.viva.co.id/berita/nasional/180745-pertikaan-ahmadiyah-di-cisalada. See also ELSAM, “</w:t>
      </w:r>
      <w:proofErr w:type="spellStart"/>
      <w:r w:rsidRPr="00734ABB">
        <w:t>Diskriminalisasi</w:t>
      </w:r>
      <w:proofErr w:type="spellEnd"/>
      <w:r w:rsidRPr="00734ABB">
        <w:t xml:space="preserve"> dan </w:t>
      </w:r>
      <w:proofErr w:type="spellStart"/>
      <w:r w:rsidRPr="00734ABB">
        <w:t>Kekerasan</w:t>
      </w:r>
      <w:proofErr w:type="spellEnd"/>
      <w:r w:rsidRPr="00734ABB">
        <w:t xml:space="preserve"> </w:t>
      </w:r>
      <w:proofErr w:type="spellStart"/>
      <w:r w:rsidRPr="00734ABB">
        <w:t>Terhadap</w:t>
      </w:r>
      <w:proofErr w:type="spellEnd"/>
      <w:r w:rsidRPr="00734ABB">
        <w:t xml:space="preserve"> Agama </w:t>
      </w:r>
      <w:proofErr w:type="spellStart"/>
      <w:r w:rsidRPr="00734ABB">
        <w:t>Minoritas</w:t>
      </w:r>
      <w:proofErr w:type="spellEnd"/>
      <w:r w:rsidRPr="00734ABB">
        <w:t>,” 22 December 2014, accessed from http://referensi.elsam.or.id/2014/12/diskriminasi-dan-kekerasan-terhadap-agama-minoritas/</w:t>
      </w:r>
    </w:p>
  </w:footnote>
  <w:footnote w:id="256">
    <w:p w14:paraId="5EE47726" w14:textId="5A7CB249"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57">
    <w:p w14:paraId="4ED25719" w14:textId="0AADB262" w:rsidR="003A6EC0" w:rsidRPr="00734ABB" w:rsidRDefault="003A6EC0"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258">
    <w:p w14:paraId="06E08522" w14:textId="259E9B95"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BBC.My</w:t>
      </w:r>
      <w:proofErr w:type="spellEnd"/>
      <w:r w:rsidRPr="00734ABB">
        <w:t xml:space="preserve"> 25th, 2016. </w:t>
      </w:r>
      <w:proofErr w:type="spellStart"/>
      <w:r w:rsidRPr="00734ABB">
        <w:t>Pengrusakan</w:t>
      </w:r>
      <w:proofErr w:type="spellEnd"/>
      <w:r w:rsidRPr="00734ABB">
        <w:t xml:space="preserve"> Masjid </w:t>
      </w:r>
      <w:proofErr w:type="spellStart"/>
      <w:r w:rsidRPr="00734ABB">
        <w:t>Ahmadiyah</w:t>
      </w:r>
      <w:proofErr w:type="spellEnd"/>
      <w:r w:rsidRPr="00734ABB">
        <w:t xml:space="preserve"> Kendal Karena </w:t>
      </w:r>
      <w:proofErr w:type="spellStart"/>
      <w:r w:rsidRPr="00734ABB">
        <w:t>Tidak</w:t>
      </w:r>
      <w:proofErr w:type="spellEnd"/>
      <w:r w:rsidRPr="00734ABB">
        <w:t xml:space="preserve"> Adad </w:t>
      </w:r>
      <w:proofErr w:type="spellStart"/>
      <w:r w:rsidRPr="00734ABB">
        <w:t>Niat</w:t>
      </w:r>
      <w:proofErr w:type="spellEnd"/>
      <w:r w:rsidRPr="00734ABB">
        <w:t xml:space="preserve"> </w:t>
      </w:r>
      <w:proofErr w:type="spellStart"/>
      <w:r w:rsidRPr="00734ABB">
        <w:t>Baik</w:t>
      </w:r>
      <w:proofErr w:type="spellEnd"/>
      <w:r w:rsidRPr="00734ABB">
        <w:t xml:space="preserve"> Pusat. https://www.bbc.com/indonesia/berita_indonesia/2016/05/160525_indonesia_ahmadiyah_kendal. See also Kompas. May 23rd, 2016. </w:t>
      </w:r>
      <w:proofErr w:type="spellStart"/>
      <w:r w:rsidRPr="00734ABB">
        <w:t>Peruakan</w:t>
      </w:r>
      <w:proofErr w:type="spellEnd"/>
      <w:r w:rsidRPr="00734ABB">
        <w:t xml:space="preserve"> Masjid </w:t>
      </w:r>
      <w:proofErr w:type="spellStart"/>
      <w:r w:rsidRPr="00734ABB">
        <w:t>Ahmadiyah</w:t>
      </w:r>
      <w:proofErr w:type="spellEnd"/>
      <w:r w:rsidRPr="00734ABB">
        <w:t xml:space="preserve"> di Kendal </w:t>
      </w:r>
      <w:proofErr w:type="spellStart"/>
      <w:r w:rsidRPr="00734ABB">
        <w:t>Dikecam</w:t>
      </w:r>
      <w:proofErr w:type="spellEnd"/>
      <w:r w:rsidRPr="00734ABB">
        <w:t>. Retrieved from https://nasional.kompas.com/read/2016/05/23/16054031/perusakan.masjid.ahmadiyah.di.kendal.dikecam?page=all Accessed on June 25th, 2021.</w:t>
      </w:r>
    </w:p>
  </w:footnote>
  <w:footnote w:id="259">
    <w:p w14:paraId="38B4F608" w14:textId="69C14937" w:rsidR="003A6EC0" w:rsidRPr="00734ABB" w:rsidRDefault="003A6EC0"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260">
    <w:p w14:paraId="7DAEF19E" w14:textId="73007168" w:rsidR="003A6EC0" w:rsidRPr="00734ABB" w:rsidRDefault="003A6EC0" w:rsidP="00734ABB">
      <w:pPr>
        <w:pStyle w:val="FootnoteText"/>
      </w:pPr>
      <w:r w:rsidRPr="00E82028">
        <w:rPr>
          <w:rStyle w:val="FootnoteReference"/>
        </w:rPr>
        <w:footnoteRef/>
      </w:r>
      <w:r w:rsidRPr="00734ABB">
        <w:t xml:space="preserve"> </w:t>
      </w:r>
      <w:r w:rsidRPr="00734ABB">
        <w:tab/>
        <w:t xml:space="preserve">Kompas. </w:t>
      </w:r>
      <w:proofErr w:type="spellStart"/>
      <w:r w:rsidRPr="00734ABB">
        <w:t>Kronologi</w:t>
      </w:r>
      <w:proofErr w:type="spellEnd"/>
      <w:r w:rsidRPr="00734ABB">
        <w:t xml:space="preserve"> Massa </w:t>
      </w:r>
      <w:proofErr w:type="spellStart"/>
      <w:r w:rsidRPr="00734ABB">
        <w:t>Rusak</w:t>
      </w:r>
      <w:proofErr w:type="spellEnd"/>
      <w:r w:rsidRPr="00734ABB">
        <w:t xml:space="preserve"> dan Bakar </w:t>
      </w:r>
      <w:proofErr w:type="spellStart"/>
      <w:r w:rsidRPr="00734ABB">
        <w:t>Bangunan</w:t>
      </w:r>
      <w:proofErr w:type="spellEnd"/>
      <w:r w:rsidRPr="00734ABB">
        <w:t xml:space="preserve"> Milik Jemaah </w:t>
      </w:r>
      <w:proofErr w:type="spellStart"/>
      <w:r w:rsidRPr="00734ABB">
        <w:t>Ahmadiyah</w:t>
      </w:r>
      <w:proofErr w:type="spellEnd"/>
      <w:r w:rsidRPr="00734ABB">
        <w:t xml:space="preserve"> di </w:t>
      </w:r>
      <w:proofErr w:type="spellStart"/>
      <w:r w:rsidRPr="00734ABB">
        <w:t>Sintan</w:t>
      </w:r>
      <w:proofErr w:type="spellEnd"/>
      <w:r w:rsidRPr="00734ABB">
        <w:t>. Retrieved from https://regional.kompas.com/read/2021/09/03/154505478/kronologi-massa-rusak-dan-bakar-bangunan-milik-jemaah-ahmadiyah-di-sintang. Accessed on June 20th, 2021.</w:t>
      </w:r>
    </w:p>
  </w:footnote>
  <w:footnote w:id="261">
    <w:p w14:paraId="497E6C97" w14:textId="0001FB59" w:rsidR="003A6EC0" w:rsidRPr="00734ABB" w:rsidRDefault="003A6EC0"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262">
    <w:p w14:paraId="5E3E4470" w14:textId="1304E684" w:rsidR="003A6EC0" w:rsidRPr="00734ABB" w:rsidRDefault="003A6EC0" w:rsidP="00734ABB">
      <w:pPr>
        <w:pStyle w:val="FootnoteText"/>
      </w:pPr>
      <w:r w:rsidRPr="00E82028">
        <w:rPr>
          <w:rStyle w:val="FootnoteReference"/>
        </w:rPr>
        <w:footnoteRef/>
      </w:r>
      <w:r w:rsidRPr="00734ABB">
        <w:t xml:space="preserve"> </w:t>
      </w:r>
      <w:r w:rsidRPr="00734ABB">
        <w:tab/>
        <w:t xml:space="preserve">Interview with a former member of </w:t>
      </w:r>
      <w:proofErr w:type="spellStart"/>
      <w:r w:rsidRPr="00734ABB">
        <w:t>Gafatar</w:t>
      </w:r>
      <w:proofErr w:type="spellEnd"/>
      <w:r w:rsidRPr="00734ABB">
        <w:t>, Mr. AD. in August 2021. See also https://nasional.tempo.co/read/655980/diduga-sebar-ajaran-sesat-anggota-gafatar-terancam-penjara</w:t>
      </w:r>
    </w:p>
  </w:footnote>
  <w:footnote w:id="263">
    <w:p w14:paraId="3D640684" w14:textId="23711D8F" w:rsidR="003A6EC0" w:rsidRPr="00734ABB" w:rsidRDefault="003A6EC0" w:rsidP="00734ABB">
      <w:pPr>
        <w:pStyle w:val="FootnoteText"/>
      </w:pPr>
      <w:r w:rsidRPr="00E82028">
        <w:rPr>
          <w:rStyle w:val="FootnoteReference"/>
        </w:rPr>
        <w:footnoteRef/>
      </w:r>
      <w:r w:rsidRPr="00734ABB">
        <w:t xml:space="preserve"> </w:t>
      </w:r>
      <w:r w:rsidRPr="00734ABB">
        <w:tab/>
        <w:t xml:space="preserve">Interview with AD, a former member of </w:t>
      </w:r>
      <w:proofErr w:type="spellStart"/>
      <w:r w:rsidRPr="00734ABB">
        <w:t>Gafatar</w:t>
      </w:r>
      <w:proofErr w:type="spellEnd"/>
      <w:r w:rsidRPr="00734ABB">
        <w:t xml:space="preserve"> in January 2022.</w:t>
      </w:r>
    </w:p>
  </w:footnote>
  <w:footnote w:id="264">
    <w:p w14:paraId="4E6762EC" w14:textId="59431A96" w:rsidR="003A6EC0" w:rsidRPr="00734ABB" w:rsidRDefault="003A6EC0"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265">
    <w:p w14:paraId="23FB65E8" w14:textId="3CD682A2" w:rsidR="003A6EC0" w:rsidRPr="00734ABB" w:rsidRDefault="003A6EC0" w:rsidP="00734ABB">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266">
    <w:p w14:paraId="6D4918C2" w14:textId="3A667FF8" w:rsidR="003A6EC0" w:rsidRPr="00734ABB" w:rsidRDefault="003A6EC0" w:rsidP="00734ABB">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267">
    <w:p w14:paraId="26982451" w14:textId="12406F64" w:rsidR="003A6EC0" w:rsidRPr="00734ABB" w:rsidRDefault="003A6EC0"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268">
    <w:p w14:paraId="2212AA3A" w14:textId="5B1F435F" w:rsidR="003A6EC0" w:rsidRPr="00734ABB" w:rsidRDefault="003A6EC0" w:rsidP="00734ABB">
      <w:pPr>
        <w:pStyle w:val="FootnoteText"/>
      </w:pPr>
      <w:r w:rsidRPr="00E82028">
        <w:rPr>
          <w:rStyle w:val="FootnoteReference"/>
        </w:rPr>
        <w:footnoteRef/>
      </w:r>
      <w:r w:rsidRPr="00734ABB">
        <w:t xml:space="preserve"> </w:t>
      </w:r>
      <w:r w:rsidRPr="00734ABB">
        <w:tab/>
        <w:t xml:space="preserve">This statement was conveyed by </w:t>
      </w:r>
      <w:proofErr w:type="spellStart"/>
      <w:r w:rsidRPr="00734ABB">
        <w:t>Ranto</w:t>
      </w:r>
      <w:proofErr w:type="spellEnd"/>
      <w:r w:rsidRPr="00734ABB">
        <w:t xml:space="preserve"> </w:t>
      </w:r>
      <w:proofErr w:type="spellStart"/>
      <w:r w:rsidRPr="00734ABB">
        <w:t>Sibarani</w:t>
      </w:r>
      <w:proofErr w:type="spellEnd"/>
      <w:r w:rsidRPr="00734ABB">
        <w:t xml:space="preserve">, </w:t>
      </w:r>
      <w:proofErr w:type="spellStart"/>
      <w:r w:rsidRPr="00734ABB">
        <w:t>Meiliana's</w:t>
      </w:r>
      <w:proofErr w:type="spellEnd"/>
      <w:r w:rsidRPr="00734ABB">
        <w:t xml:space="preserve"> attorney, when answering a Tempo reporter's question when asking about the chronology of </w:t>
      </w:r>
      <w:proofErr w:type="spellStart"/>
      <w:r w:rsidRPr="00734ABB">
        <w:t>Meiliana's</w:t>
      </w:r>
      <w:proofErr w:type="spellEnd"/>
      <w:r w:rsidRPr="00734ABB">
        <w:t xml:space="preserve"> blasphemy case. See Tempo.co. https://nasional.tempo.co/read/1119663/ini-kronologi-kasus-penistaan-agama-meiliana-di-tanjung-balai</w:t>
      </w:r>
    </w:p>
  </w:footnote>
  <w:footnote w:id="269">
    <w:p w14:paraId="6C5E4BA4" w14:textId="46B5284F" w:rsidR="003A6EC0" w:rsidRPr="00734ABB" w:rsidRDefault="003A6EC0" w:rsidP="00734ABB">
      <w:pPr>
        <w:pStyle w:val="FootnoteText"/>
      </w:pPr>
      <w:r w:rsidRPr="00E82028">
        <w:rPr>
          <w:rStyle w:val="FootnoteReference"/>
        </w:rPr>
        <w:footnoteRef/>
      </w:r>
      <w:r w:rsidRPr="00734ABB">
        <w:t xml:space="preserve"> </w:t>
      </w:r>
      <w:r w:rsidRPr="00734ABB">
        <w:tab/>
        <w:t xml:space="preserve">See District Court Decision of </w:t>
      </w:r>
      <w:proofErr w:type="spellStart"/>
      <w:r w:rsidRPr="00734ABB">
        <w:t>Tanjung</w:t>
      </w:r>
      <w:proofErr w:type="spellEnd"/>
      <w:r w:rsidRPr="00734ABB">
        <w:t xml:space="preserve"> </w:t>
      </w:r>
      <w:proofErr w:type="spellStart"/>
      <w:r w:rsidRPr="00734ABB">
        <w:t>Balai</w:t>
      </w:r>
      <w:proofErr w:type="spellEnd"/>
      <w:r w:rsidRPr="00734ABB">
        <w:t xml:space="preserve"> No. 461/</w:t>
      </w:r>
      <w:proofErr w:type="spellStart"/>
      <w:r w:rsidRPr="00734ABB">
        <w:t>Pid.B</w:t>
      </w:r>
      <w:proofErr w:type="spellEnd"/>
      <w:r w:rsidRPr="00734ABB">
        <w:t xml:space="preserve">/2016/PN </w:t>
      </w:r>
      <w:proofErr w:type="spellStart"/>
      <w:r w:rsidRPr="00734ABB">
        <w:t>Tjb</w:t>
      </w:r>
      <w:proofErr w:type="spellEnd"/>
      <w:r w:rsidRPr="00734ABB">
        <w:t>; No. 457/</w:t>
      </w:r>
      <w:proofErr w:type="spellStart"/>
      <w:r w:rsidRPr="00734ABB">
        <w:t>Pid.B</w:t>
      </w:r>
      <w:proofErr w:type="spellEnd"/>
      <w:r w:rsidRPr="00734ABB">
        <w:t>/2016/PN-</w:t>
      </w:r>
      <w:proofErr w:type="spellStart"/>
      <w:r w:rsidRPr="00734ABB">
        <w:t>Tjb</w:t>
      </w:r>
      <w:proofErr w:type="spellEnd"/>
      <w:r w:rsidRPr="00734ABB">
        <w:t>; No.  462/</w:t>
      </w:r>
      <w:proofErr w:type="spellStart"/>
      <w:r w:rsidRPr="00734ABB">
        <w:t>Pid.B</w:t>
      </w:r>
      <w:proofErr w:type="spellEnd"/>
      <w:r w:rsidRPr="00734ABB">
        <w:t xml:space="preserve">/2016/PN </w:t>
      </w:r>
      <w:proofErr w:type="spellStart"/>
      <w:r w:rsidRPr="00734ABB">
        <w:t>Tjb</w:t>
      </w:r>
      <w:proofErr w:type="spellEnd"/>
      <w:r w:rsidRPr="00734ABB">
        <w:t>; No. 463/</w:t>
      </w:r>
      <w:proofErr w:type="spellStart"/>
      <w:r w:rsidRPr="00734ABB">
        <w:t>Pid.B</w:t>
      </w:r>
      <w:proofErr w:type="spellEnd"/>
      <w:r w:rsidRPr="00734ABB">
        <w:t xml:space="preserve">/2016/PN </w:t>
      </w:r>
      <w:proofErr w:type="spellStart"/>
      <w:r w:rsidRPr="00734ABB">
        <w:t>Tjb</w:t>
      </w:r>
      <w:proofErr w:type="spellEnd"/>
      <w:r w:rsidRPr="00734ABB">
        <w:t>, No. 451/</w:t>
      </w:r>
      <w:proofErr w:type="spellStart"/>
      <w:r w:rsidRPr="00734ABB">
        <w:t>Pid.B</w:t>
      </w:r>
      <w:proofErr w:type="spellEnd"/>
      <w:r w:rsidRPr="00734ABB">
        <w:t>/2016/PN-</w:t>
      </w:r>
      <w:proofErr w:type="spellStart"/>
      <w:r w:rsidRPr="00734ABB">
        <w:t>Tjb</w:t>
      </w:r>
      <w:proofErr w:type="spellEnd"/>
      <w:r w:rsidRPr="00734ABB">
        <w:t>; No. 458/</w:t>
      </w:r>
      <w:proofErr w:type="spellStart"/>
      <w:r w:rsidRPr="00734ABB">
        <w:t>Pid.B</w:t>
      </w:r>
      <w:proofErr w:type="spellEnd"/>
      <w:r w:rsidRPr="00734ABB">
        <w:t>/2016/PN-</w:t>
      </w:r>
      <w:proofErr w:type="spellStart"/>
      <w:r w:rsidRPr="00734ABB">
        <w:t>Tjb</w:t>
      </w:r>
      <w:proofErr w:type="spellEnd"/>
      <w:r w:rsidRPr="00734ABB">
        <w:t>; No. 460/</w:t>
      </w:r>
      <w:proofErr w:type="spellStart"/>
      <w:r w:rsidRPr="00734ABB">
        <w:t>Pid.B</w:t>
      </w:r>
      <w:proofErr w:type="spellEnd"/>
      <w:r w:rsidRPr="00734ABB">
        <w:t xml:space="preserve">/2016/PN </w:t>
      </w:r>
      <w:proofErr w:type="spellStart"/>
      <w:r w:rsidRPr="00734ABB">
        <w:t>Tjb</w:t>
      </w:r>
      <w:proofErr w:type="spellEnd"/>
      <w:r w:rsidRPr="00734ABB">
        <w:t>; No. 477/</w:t>
      </w:r>
      <w:proofErr w:type="spellStart"/>
      <w:r w:rsidRPr="00734ABB">
        <w:t>Pid.B</w:t>
      </w:r>
      <w:proofErr w:type="spellEnd"/>
      <w:r w:rsidRPr="00734ABB">
        <w:t xml:space="preserve">/2016/PN </w:t>
      </w:r>
      <w:proofErr w:type="spellStart"/>
      <w:r w:rsidRPr="00734ABB">
        <w:t>Tjb</w:t>
      </w:r>
      <w:proofErr w:type="spellEnd"/>
      <w:r w:rsidRPr="00734ABB">
        <w:t>.</w:t>
      </w:r>
    </w:p>
  </w:footnote>
  <w:footnote w:id="270">
    <w:p w14:paraId="555ED4DA" w14:textId="23EFA44C"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Syamsira</w:t>
      </w:r>
      <w:proofErr w:type="spellEnd"/>
      <w:r w:rsidRPr="00734ABB">
        <w:t xml:space="preserve">, A., (2016). </w:t>
      </w:r>
      <w:proofErr w:type="spellStart"/>
      <w:r w:rsidRPr="00734ABB">
        <w:t>Tinjuan</w:t>
      </w:r>
      <w:proofErr w:type="spellEnd"/>
      <w:r w:rsidRPr="00734ABB">
        <w:t xml:space="preserve"> </w:t>
      </w:r>
      <w:proofErr w:type="spellStart"/>
      <w:r w:rsidRPr="00734ABB">
        <w:t>Kriminologis</w:t>
      </w:r>
      <w:proofErr w:type="spellEnd"/>
      <w:r w:rsidRPr="00734ABB">
        <w:t xml:space="preserve"> </w:t>
      </w:r>
      <w:proofErr w:type="spellStart"/>
      <w:r w:rsidRPr="00734ABB">
        <w:t>Terhadap</w:t>
      </w:r>
      <w:proofErr w:type="spellEnd"/>
      <w:r w:rsidRPr="00734ABB">
        <w:t xml:space="preserve"> Tindakan Main Hakim </w:t>
      </w:r>
      <w:proofErr w:type="spellStart"/>
      <w:r w:rsidRPr="00734ABB">
        <w:t>Sendiri</w:t>
      </w:r>
      <w:proofErr w:type="spellEnd"/>
      <w:r w:rsidRPr="00734ABB">
        <w:t xml:space="preserve"> (</w:t>
      </w:r>
      <w:proofErr w:type="spellStart"/>
      <w:r w:rsidRPr="00734ABB">
        <w:rPr>
          <w:i/>
          <w:iCs/>
        </w:rPr>
        <w:t>Eigentrechting</w:t>
      </w:r>
      <w:proofErr w:type="spellEnd"/>
      <w:r w:rsidRPr="00734ABB">
        <w:t xml:space="preserve">) yang </w:t>
      </w:r>
      <w:proofErr w:type="spellStart"/>
      <w:r w:rsidRPr="00734ABB">
        <w:t>dilakukan</w:t>
      </w:r>
      <w:proofErr w:type="spellEnd"/>
      <w:r w:rsidRPr="00734ABB">
        <w:t xml:space="preserve"> oleh Masa </w:t>
      </w:r>
      <w:proofErr w:type="spellStart"/>
      <w:r w:rsidRPr="00734ABB">
        <w:t>terhadap</w:t>
      </w:r>
      <w:proofErr w:type="spellEnd"/>
      <w:r w:rsidRPr="00734ABB">
        <w:t xml:space="preserve"> </w:t>
      </w:r>
      <w:proofErr w:type="spellStart"/>
      <w:r w:rsidRPr="00734ABB">
        <w:t>Pelaaku</w:t>
      </w:r>
      <w:proofErr w:type="spellEnd"/>
      <w:r w:rsidRPr="00734ABB">
        <w:t xml:space="preserve"> </w:t>
      </w:r>
      <w:proofErr w:type="spellStart"/>
      <w:r w:rsidRPr="00734ABB">
        <w:t>Tindak</w:t>
      </w:r>
      <w:proofErr w:type="spellEnd"/>
      <w:r w:rsidRPr="00734ABB">
        <w:t xml:space="preserve"> </w:t>
      </w:r>
      <w:proofErr w:type="spellStart"/>
      <w:r w:rsidRPr="00734ABB">
        <w:t>Pidana</w:t>
      </w:r>
      <w:proofErr w:type="spellEnd"/>
      <w:r w:rsidRPr="00734ABB">
        <w:t xml:space="preserve">. </w:t>
      </w:r>
      <w:proofErr w:type="spellStart"/>
      <w:r w:rsidRPr="00734ABB">
        <w:t>Jurnal</w:t>
      </w:r>
      <w:proofErr w:type="spellEnd"/>
      <w:r w:rsidRPr="00734ABB">
        <w:t xml:space="preserve"> </w:t>
      </w:r>
      <w:proofErr w:type="spellStart"/>
      <w:r w:rsidRPr="00734ABB">
        <w:t>Petitum</w:t>
      </w:r>
      <w:proofErr w:type="spellEnd"/>
      <w:r w:rsidRPr="00734ABB">
        <w:t>. IV. (2). p 89-99.</w:t>
      </w:r>
    </w:p>
  </w:footnote>
  <w:footnote w:id="271">
    <w:p w14:paraId="2249EA2C" w14:textId="26E33092" w:rsidR="003A6EC0" w:rsidRPr="00734ABB" w:rsidRDefault="003A6EC0"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272">
    <w:p w14:paraId="5A37ABA4" w14:textId="701B27CE" w:rsidR="003A6EC0" w:rsidRPr="00734ABB" w:rsidRDefault="003A6EC0"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273">
    <w:p w14:paraId="3D10C0F5" w14:textId="2593D483" w:rsidR="003A6EC0" w:rsidRPr="00734ABB" w:rsidRDefault="003A6EC0" w:rsidP="00734ABB">
      <w:pPr>
        <w:pStyle w:val="FootnoteText"/>
      </w:pPr>
      <w:r w:rsidRPr="00E82028">
        <w:rPr>
          <w:rStyle w:val="FootnoteReference"/>
        </w:rPr>
        <w:footnoteRef/>
      </w:r>
      <w:r w:rsidRPr="00734ABB">
        <w:t xml:space="preserve"> </w:t>
      </w:r>
      <w:r w:rsidRPr="00734ABB">
        <w:tab/>
        <w:t xml:space="preserve">See also Zainuddin Ali, 2007, </w:t>
      </w:r>
      <w:proofErr w:type="spellStart"/>
      <w:r w:rsidRPr="00734ABB">
        <w:t>Sosiologi</w:t>
      </w:r>
      <w:proofErr w:type="spellEnd"/>
      <w:r w:rsidRPr="00734ABB">
        <w:t xml:space="preserve"> Hukum, </w:t>
      </w:r>
      <w:proofErr w:type="spellStart"/>
      <w:r w:rsidRPr="00734ABB">
        <w:t>Sinar</w:t>
      </w:r>
      <w:proofErr w:type="spellEnd"/>
      <w:r w:rsidRPr="00734ABB">
        <w:t xml:space="preserve"> </w:t>
      </w:r>
      <w:proofErr w:type="spellStart"/>
      <w:r w:rsidRPr="00734ABB">
        <w:t>Grafika</w:t>
      </w:r>
      <w:proofErr w:type="spellEnd"/>
      <w:r w:rsidRPr="00734ABB">
        <w:t>, Jakarta, h. 59</w:t>
      </w:r>
    </w:p>
  </w:footnote>
  <w:footnote w:id="274">
    <w:p w14:paraId="515AAFBF" w14:textId="2A044F2B"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Barda</w:t>
      </w:r>
      <w:proofErr w:type="spellEnd"/>
      <w:r w:rsidRPr="00734ABB">
        <w:t xml:space="preserve"> Nawawi </w:t>
      </w:r>
      <w:proofErr w:type="spellStart"/>
      <w:r w:rsidRPr="00734ABB">
        <w:t>Arif</w:t>
      </w:r>
      <w:proofErr w:type="spellEnd"/>
      <w:r w:rsidRPr="00734ABB">
        <w:t xml:space="preserve">, 1984, Sari </w:t>
      </w:r>
      <w:proofErr w:type="spellStart"/>
      <w:r w:rsidRPr="00734ABB">
        <w:t>Kuliah</w:t>
      </w:r>
      <w:proofErr w:type="spellEnd"/>
      <w:r w:rsidRPr="00734ABB">
        <w:t xml:space="preserve"> Hukum </w:t>
      </w:r>
      <w:proofErr w:type="spellStart"/>
      <w:r w:rsidRPr="00734ABB">
        <w:t>Pidana</w:t>
      </w:r>
      <w:proofErr w:type="spellEnd"/>
      <w:r w:rsidRPr="00734ABB">
        <w:t xml:space="preserve"> II, </w:t>
      </w:r>
      <w:proofErr w:type="spellStart"/>
      <w:r w:rsidRPr="00734ABB">
        <w:t>tanpa</w:t>
      </w:r>
      <w:proofErr w:type="spellEnd"/>
      <w:r w:rsidRPr="00734ABB">
        <w:t xml:space="preserve"> </w:t>
      </w:r>
      <w:proofErr w:type="spellStart"/>
      <w:r w:rsidRPr="00734ABB">
        <w:t>penerbit</w:t>
      </w:r>
      <w:proofErr w:type="spellEnd"/>
      <w:r w:rsidRPr="00734ABB">
        <w:t xml:space="preserve">, Semarang: </w:t>
      </w:r>
      <w:proofErr w:type="spellStart"/>
      <w:r w:rsidRPr="00734ABB">
        <w:t>Fakultas</w:t>
      </w:r>
      <w:proofErr w:type="spellEnd"/>
      <w:r w:rsidRPr="00734ABB">
        <w:t xml:space="preserve"> Hukum Universitas </w:t>
      </w:r>
      <w:proofErr w:type="spellStart"/>
      <w:r w:rsidRPr="00734ABB">
        <w:t>Diponegoro</w:t>
      </w:r>
      <w:proofErr w:type="spellEnd"/>
      <w:r w:rsidRPr="00734ABB">
        <w:t>, h.37.</w:t>
      </w:r>
    </w:p>
  </w:footnote>
  <w:footnote w:id="275">
    <w:p w14:paraId="68BDB524" w14:textId="7E9AA46B"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76">
    <w:p w14:paraId="25D9D50F" w14:textId="4F4B4A02"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Samidjo</w:t>
      </w:r>
      <w:proofErr w:type="spellEnd"/>
      <w:r w:rsidRPr="00734ABB">
        <w:t xml:space="preserve">, 1985, </w:t>
      </w:r>
      <w:proofErr w:type="spellStart"/>
      <w:r w:rsidRPr="00734ABB">
        <w:t>Pengantar</w:t>
      </w:r>
      <w:proofErr w:type="spellEnd"/>
      <w:r w:rsidRPr="00734ABB">
        <w:t xml:space="preserve"> Hukum Indonesia, </w:t>
      </w:r>
      <w:proofErr w:type="spellStart"/>
      <w:r w:rsidRPr="00734ABB">
        <w:t>Armico</w:t>
      </w:r>
      <w:proofErr w:type="spellEnd"/>
      <w:r w:rsidRPr="00734ABB">
        <w:t>, Jakarta, h.154- 155.</w:t>
      </w:r>
    </w:p>
  </w:footnote>
  <w:footnote w:id="277">
    <w:p w14:paraId="66FD13D9" w14:textId="0F9E06BE" w:rsidR="003A6EC0" w:rsidRPr="00734ABB" w:rsidRDefault="003A6EC0" w:rsidP="00734ABB">
      <w:pPr>
        <w:pStyle w:val="FootnoteText"/>
      </w:pPr>
      <w:r w:rsidRPr="00E82028">
        <w:rPr>
          <w:rStyle w:val="FootnoteReference"/>
        </w:rPr>
        <w:footnoteRef/>
      </w:r>
      <w:r w:rsidRPr="00734ABB">
        <w:t xml:space="preserve"> </w:t>
      </w:r>
      <w:r w:rsidRPr="00734ABB">
        <w:tab/>
        <w:t>Allen, G.F. (1997). Vigilante Justice in Jamaica: The Community Against Crime</w:t>
      </w:r>
      <w:r w:rsidRPr="00734ABB">
        <w:rPr>
          <w:i/>
          <w:iCs/>
        </w:rPr>
        <w:t>. International Journal of Comparative and Applied Criminal Justice</w:t>
      </w:r>
      <w:r w:rsidRPr="00734ABB">
        <w:t xml:space="preserve"> Volume: 21 Issue: 1 Dated: (Spring 1997) Pages: 1-12.</w:t>
      </w:r>
    </w:p>
  </w:footnote>
  <w:footnote w:id="278">
    <w:p w14:paraId="57BC53DC" w14:textId="3D3C3FC5"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Menchik</w:t>
      </w:r>
      <w:proofErr w:type="spellEnd"/>
      <w:r w:rsidRPr="00734ABB">
        <w:t xml:space="preserve">, J. (2014). Productive Intolerance: Godly Nationalism in Indonesia. </w:t>
      </w:r>
      <w:r w:rsidRPr="00734ABB">
        <w:rPr>
          <w:i/>
          <w:iCs/>
        </w:rPr>
        <w:t>Comparative Studies in Society and History</w:t>
      </w:r>
      <w:r w:rsidRPr="00734ABB">
        <w:t>. 56(3):591–621. doi:10.1017/S0010417514000267</w:t>
      </w:r>
    </w:p>
  </w:footnote>
  <w:footnote w:id="279">
    <w:p w14:paraId="23870933" w14:textId="56F413AF" w:rsidR="003A6EC0" w:rsidRPr="00734ABB" w:rsidRDefault="003A6EC0" w:rsidP="00734ABB">
      <w:pPr>
        <w:pStyle w:val="FootnoteText"/>
      </w:pPr>
      <w:r w:rsidRPr="00E82028">
        <w:rPr>
          <w:rStyle w:val="FootnoteReference"/>
        </w:rPr>
        <w:footnoteRef/>
      </w:r>
      <w:r w:rsidRPr="00734ABB">
        <w:t xml:space="preserve"> </w:t>
      </w:r>
      <w:r w:rsidRPr="00734ABB">
        <w:tab/>
        <w:t>“</w:t>
      </w:r>
      <w:proofErr w:type="spellStart"/>
      <w:r w:rsidRPr="00734ABB">
        <w:t>Penetapan</w:t>
      </w:r>
      <w:proofErr w:type="spellEnd"/>
      <w:r w:rsidRPr="00734ABB">
        <w:t xml:space="preserve"> </w:t>
      </w:r>
      <w:proofErr w:type="spellStart"/>
      <w:r w:rsidRPr="00734ABB">
        <w:t>Presiden</w:t>
      </w:r>
      <w:proofErr w:type="spellEnd"/>
      <w:r w:rsidRPr="00734ABB">
        <w:t xml:space="preserve"> No. 1/1965 </w:t>
      </w:r>
      <w:proofErr w:type="spellStart"/>
      <w:r w:rsidRPr="00734ABB">
        <w:t>tentang</w:t>
      </w:r>
      <w:proofErr w:type="spellEnd"/>
      <w:r w:rsidRPr="00734ABB">
        <w:t xml:space="preserve"> </w:t>
      </w:r>
      <w:proofErr w:type="spellStart"/>
      <w:r w:rsidRPr="00734ABB">
        <w:t>Pentjegahan</w:t>
      </w:r>
      <w:proofErr w:type="spellEnd"/>
      <w:r w:rsidRPr="00734ABB">
        <w:t xml:space="preserve"> </w:t>
      </w:r>
      <w:proofErr w:type="spellStart"/>
      <w:r w:rsidRPr="00734ABB">
        <w:t>Penjalahgunaan</w:t>
      </w:r>
      <w:proofErr w:type="spellEnd"/>
      <w:r w:rsidRPr="00734ABB">
        <w:t xml:space="preserve"> Dan/</w:t>
      </w:r>
      <w:proofErr w:type="spellStart"/>
      <w:r w:rsidRPr="00734ABB">
        <w:t>Atau</w:t>
      </w:r>
      <w:proofErr w:type="spellEnd"/>
      <w:r w:rsidRPr="00734ABB">
        <w:t xml:space="preserve"> </w:t>
      </w:r>
      <w:proofErr w:type="spellStart"/>
      <w:r w:rsidRPr="00734ABB">
        <w:t>Penodaan</w:t>
      </w:r>
      <w:proofErr w:type="spellEnd"/>
      <w:r w:rsidRPr="00734ABB">
        <w:t xml:space="preserve"> Agama,” </w:t>
      </w:r>
      <w:proofErr w:type="spellStart"/>
      <w:r w:rsidRPr="00734ABB">
        <w:t>Suara</w:t>
      </w:r>
      <w:proofErr w:type="spellEnd"/>
      <w:r w:rsidRPr="00734ABB">
        <w:t xml:space="preserve"> Merdeka, 9 Mar. 1965: 1. Cite from </w:t>
      </w:r>
      <w:proofErr w:type="spellStart"/>
      <w:r w:rsidRPr="00734ABB">
        <w:t>Menchik</w:t>
      </w:r>
      <w:proofErr w:type="spellEnd"/>
      <w:r w:rsidRPr="00734ABB">
        <w:t>, Ibid. p. 608.</w:t>
      </w:r>
    </w:p>
  </w:footnote>
  <w:footnote w:id="280">
    <w:p w14:paraId="10B72BA7" w14:textId="37811368" w:rsidR="003A6EC0" w:rsidRPr="00734ABB" w:rsidRDefault="003A6EC0"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281">
    <w:p w14:paraId="33B18378" w14:textId="66DF8C42" w:rsidR="003A6EC0" w:rsidRPr="00734ABB" w:rsidRDefault="003A6EC0"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282">
    <w:p w14:paraId="4311B3B0" w14:textId="13026B5E" w:rsidR="003A6EC0" w:rsidRPr="00734ABB" w:rsidRDefault="003A6EC0" w:rsidP="00734ABB">
      <w:pPr>
        <w:pStyle w:val="FootnoteText"/>
      </w:pPr>
      <w:r w:rsidRPr="00E82028">
        <w:rPr>
          <w:rStyle w:val="FootnoteReference"/>
        </w:rPr>
        <w:footnoteRef/>
      </w:r>
      <w:r w:rsidRPr="00734ABB">
        <w:t xml:space="preserve"> </w:t>
      </w:r>
      <w:r w:rsidRPr="00734ABB">
        <w:tab/>
        <w:t xml:space="preserve">Kristian </w:t>
      </w:r>
      <w:proofErr w:type="spellStart"/>
      <w:r w:rsidRPr="00734ABB">
        <w:t>Erdianto</w:t>
      </w:r>
      <w:proofErr w:type="spellEnd"/>
      <w:r w:rsidRPr="00734ABB">
        <w:t xml:space="preserve">. Kompas.com with the title "Destruction of the Ahmadiyya Mosque in Kendal Condemned", Click to read: https://nasional.kompas.com/read/2016/05/23/16054031/perusakan.masjid.ahmadiyah.di. </w:t>
      </w:r>
      <w:proofErr w:type="spellStart"/>
      <w:r w:rsidRPr="00734ABB">
        <w:t>kendal.denounced?page</w:t>
      </w:r>
      <w:proofErr w:type="spellEnd"/>
      <w:r w:rsidRPr="00734ABB">
        <w:t>=all.</w:t>
      </w:r>
    </w:p>
  </w:footnote>
  <w:footnote w:id="283">
    <w:p w14:paraId="6844A670" w14:textId="50B1795E" w:rsidR="003A6EC0" w:rsidRPr="00734ABB" w:rsidRDefault="003A6EC0"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284">
    <w:p w14:paraId="502B7169" w14:textId="57230BAF" w:rsidR="003A6EC0" w:rsidRPr="00734ABB" w:rsidRDefault="003A6EC0" w:rsidP="00734ABB">
      <w:pPr>
        <w:pStyle w:val="FootnoteText"/>
      </w:pPr>
      <w:r w:rsidRPr="00E82028">
        <w:rPr>
          <w:rStyle w:val="FootnoteReference"/>
        </w:rPr>
        <w:footnoteRef/>
      </w:r>
      <w:r w:rsidRPr="00734ABB">
        <w:t xml:space="preserve"> </w:t>
      </w:r>
      <w:r w:rsidRPr="00734ABB">
        <w:tab/>
        <w:t xml:space="preserve">Republika.co.id. </w:t>
      </w:r>
      <w:proofErr w:type="spellStart"/>
      <w:r w:rsidRPr="00734ABB">
        <w:t>Ajarkan</w:t>
      </w:r>
      <w:proofErr w:type="spellEnd"/>
      <w:r w:rsidRPr="00734ABB">
        <w:t xml:space="preserve"> </w:t>
      </w:r>
      <w:proofErr w:type="spellStart"/>
      <w:r w:rsidRPr="00734ABB">
        <w:t>Aliran</w:t>
      </w:r>
      <w:proofErr w:type="spellEnd"/>
      <w:r w:rsidRPr="00734ABB">
        <w:t xml:space="preserve"> </w:t>
      </w:r>
      <w:proofErr w:type="spellStart"/>
      <w:r w:rsidRPr="00734ABB">
        <w:t>Sesat</w:t>
      </w:r>
      <w:proofErr w:type="spellEnd"/>
      <w:r w:rsidRPr="00734ABB">
        <w:t xml:space="preserve">, </w:t>
      </w:r>
      <w:proofErr w:type="spellStart"/>
      <w:r w:rsidRPr="00734ABB">
        <w:t>Aktivitas</w:t>
      </w:r>
      <w:proofErr w:type="spellEnd"/>
      <w:r w:rsidRPr="00734ABB">
        <w:t xml:space="preserve"> </w:t>
      </w:r>
      <w:proofErr w:type="spellStart"/>
      <w:r w:rsidRPr="00734ABB">
        <w:t>Gafatar</w:t>
      </w:r>
      <w:proofErr w:type="spellEnd"/>
      <w:r w:rsidRPr="00734ABB">
        <w:t xml:space="preserve"> </w:t>
      </w:r>
      <w:proofErr w:type="spellStart"/>
      <w:r w:rsidRPr="00734ABB">
        <w:t>Resmi</w:t>
      </w:r>
      <w:proofErr w:type="spellEnd"/>
      <w:r w:rsidRPr="00734ABB">
        <w:t xml:space="preserve"> </w:t>
      </w:r>
      <w:proofErr w:type="spellStart"/>
      <w:r w:rsidRPr="00734ABB">
        <w:t>Dilarang</w:t>
      </w:r>
      <w:proofErr w:type="spellEnd"/>
      <w:r w:rsidRPr="00734ABB">
        <w:t xml:space="preserve"> </w:t>
      </w:r>
      <w:proofErr w:type="spellStart"/>
      <w:r w:rsidRPr="00734ABB">
        <w:t>Pemerintah</w:t>
      </w:r>
      <w:proofErr w:type="spellEnd"/>
      <w:r w:rsidRPr="00734ABB">
        <w:t xml:space="preserve"> [Teaching heretical sects, </w:t>
      </w:r>
      <w:proofErr w:type="spellStart"/>
      <w:r w:rsidRPr="00734ABB">
        <w:t>Gafatar</w:t>
      </w:r>
      <w:proofErr w:type="spellEnd"/>
      <w:r w:rsidRPr="00734ABB">
        <w:t xml:space="preserve"> activities are officially banned by the government] https://khazanah.republika.co.id/berita/dunia-islam/islam-nusantara/16/03/24/o4jj6h377-ajarkan-aliran-sesat-pemerintah-resmi-larang-aktivitas-gafatar</w:t>
      </w:r>
    </w:p>
  </w:footnote>
  <w:footnote w:id="285">
    <w:p w14:paraId="7B8E71B0" w14:textId="347736B8" w:rsidR="003A6EC0" w:rsidRPr="00734ABB" w:rsidRDefault="003A6EC0" w:rsidP="00734ABB">
      <w:pPr>
        <w:pStyle w:val="FootnoteText"/>
      </w:pPr>
      <w:r w:rsidRPr="00E82028">
        <w:rPr>
          <w:rStyle w:val="FootnoteReference"/>
        </w:rPr>
        <w:footnoteRef/>
      </w:r>
      <w:r w:rsidRPr="00734ABB">
        <w:t xml:space="preserve"> </w:t>
      </w:r>
      <w:r w:rsidRPr="00734ABB">
        <w:tab/>
        <w:t>https://www.hrw.org/id/news/2016/04/05/288202</w:t>
      </w:r>
    </w:p>
  </w:footnote>
  <w:footnote w:id="286">
    <w:p w14:paraId="5AF40A4F" w14:textId="02BE1359" w:rsidR="003A6EC0" w:rsidRPr="00734ABB" w:rsidRDefault="003A6EC0"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r>
      <w:proofErr w:type="spellStart"/>
      <w:r w:rsidRPr="00734ABB">
        <w:rPr>
          <w:sz w:val="16"/>
          <w:szCs w:val="16"/>
        </w:rPr>
        <w:t>Mantan</w:t>
      </w:r>
      <w:proofErr w:type="spellEnd"/>
      <w:r w:rsidRPr="00734ABB">
        <w:rPr>
          <w:sz w:val="16"/>
          <w:szCs w:val="16"/>
        </w:rPr>
        <w:t xml:space="preserve"> </w:t>
      </w:r>
      <w:proofErr w:type="spellStart"/>
      <w:r w:rsidRPr="00734ABB">
        <w:rPr>
          <w:sz w:val="16"/>
          <w:szCs w:val="16"/>
        </w:rPr>
        <w:t>Ketua</w:t>
      </w:r>
      <w:proofErr w:type="spellEnd"/>
      <w:r w:rsidRPr="00734ABB">
        <w:rPr>
          <w:sz w:val="16"/>
          <w:szCs w:val="16"/>
        </w:rPr>
        <w:t xml:space="preserve"> </w:t>
      </w:r>
      <w:proofErr w:type="spellStart"/>
      <w:r w:rsidRPr="00734ABB">
        <w:rPr>
          <w:sz w:val="16"/>
          <w:szCs w:val="16"/>
        </w:rPr>
        <w:t>Gafatar</w:t>
      </w:r>
      <w:proofErr w:type="spellEnd"/>
      <w:r w:rsidRPr="00734ABB">
        <w:rPr>
          <w:sz w:val="16"/>
          <w:szCs w:val="16"/>
        </w:rPr>
        <w:t xml:space="preserve"> </w:t>
      </w:r>
      <w:proofErr w:type="spellStart"/>
      <w:r w:rsidRPr="00734ABB">
        <w:rPr>
          <w:sz w:val="16"/>
          <w:szCs w:val="16"/>
        </w:rPr>
        <w:t>meminta</w:t>
      </w:r>
      <w:proofErr w:type="spellEnd"/>
      <w:r w:rsidRPr="00734ABB">
        <w:rPr>
          <w:sz w:val="16"/>
          <w:szCs w:val="16"/>
        </w:rPr>
        <w:t xml:space="preserve"> </w:t>
      </w:r>
      <w:proofErr w:type="spellStart"/>
      <w:r w:rsidRPr="00734ABB">
        <w:rPr>
          <w:sz w:val="16"/>
          <w:szCs w:val="16"/>
        </w:rPr>
        <w:t>bantuan</w:t>
      </w:r>
      <w:proofErr w:type="spellEnd"/>
      <w:r w:rsidRPr="00734ABB">
        <w:rPr>
          <w:sz w:val="16"/>
          <w:szCs w:val="16"/>
        </w:rPr>
        <w:t xml:space="preserve"> </w:t>
      </w:r>
      <w:proofErr w:type="spellStart"/>
      <w:r w:rsidRPr="00734ABB">
        <w:rPr>
          <w:sz w:val="16"/>
          <w:szCs w:val="16"/>
        </w:rPr>
        <w:t>hukum</w:t>
      </w:r>
      <w:proofErr w:type="spellEnd"/>
      <w:r w:rsidRPr="00734ABB">
        <w:rPr>
          <w:sz w:val="16"/>
          <w:szCs w:val="16"/>
        </w:rPr>
        <w:t xml:space="preserve"> </w:t>
      </w:r>
      <w:proofErr w:type="spellStart"/>
      <w:r w:rsidRPr="00734ABB">
        <w:rPr>
          <w:sz w:val="16"/>
          <w:szCs w:val="16"/>
        </w:rPr>
        <w:t>kepada</w:t>
      </w:r>
      <w:proofErr w:type="spellEnd"/>
      <w:r w:rsidRPr="00734ABB">
        <w:rPr>
          <w:sz w:val="16"/>
          <w:szCs w:val="16"/>
        </w:rPr>
        <w:t xml:space="preserve"> Lembaga </w:t>
      </w:r>
      <w:proofErr w:type="spellStart"/>
      <w:r w:rsidRPr="00734ABB">
        <w:rPr>
          <w:sz w:val="16"/>
          <w:szCs w:val="16"/>
        </w:rPr>
        <w:t>Bantuan</w:t>
      </w:r>
      <w:proofErr w:type="spellEnd"/>
      <w:r w:rsidRPr="00734ABB">
        <w:rPr>
          <w:sz w:val="16"/>
          <w:szCs w:val="16"/>
        </w:rPr>
        <w:t xml:space="preserve"> Hukum Jakarta. See https://www.merdeka.com/peristiwa/eks-ketum-kutuk-keras-tindakan-pembakaran-lahan-milik-gafatar.html</w:t>
      </w:r>
    </w:p>
  </w:footnote>
  <w:footnote w:id="287">
    <w:p w14:paraId="2108B4B7" w14:textId="59E7BE1C" w:rsidR="003A6EC0" w:rsidRPr="00734ABB" w:rsidRDefault="003A6EC0"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Faculty of Law, University of Indonesia (FHUI), Number 258/UN2.F5/</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xml:space="preserve">/BI/IX/2018,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w:t>
      </w:r>
      <w:proofErr w:type="spellStart"/>
      <w:r w:rsidRPr="00734ABB">
        <w:rPr>
          <w:color w:val="252525"/>
          <w:sz w:val="16"/>
          <w:szCs w:val="16"/>
          <w:lang w:val="en-ID" w:eastAsia="en-GB" w:bidi="ar-SA"/>
          <w14:ligatures w14:val="none"/>
          <w14:numSpacing w14:val="default"/>
        </w:rPr>
        <w:t>Tanjung</w:t>
      </w:r>
      <w:proofErr w:type="spellEnd"/>
      <w:r w:rsidRPr="00734ABB">
        <w:rPr>
          <w:color w:val="252525"/>
          <w:sz w:val="16"/>
          <w:szCs w:val="16"/>
          <w:lang w:val="en-ID" w:eastAsia="en-GB" w:bidi="ar-SA"/>
          <w14:ligatures w14:val="none"/>
          <w14:numSpacing w14:val="default"/>
        </w:rPr>
        <w:t xml:space="preserve"> </w:t>
      </w:r>
      <w:proofErr w:type="spellStart"/>
      <w:r w:rsidRPr="00734ABB">
        <w:rPr>
          <w:color w:val="252525"/>
          <w:sz w:val="16"/>
          <w:szCs w:val="16"/>
          <w:lang w:val="en-ID" w:eastAsia="en-GB" w:bidi="ar-SA"/>
          <w14:ligatures w14:val="none"/>
          <w14:numSpacing w14:val="default"/>
        </w:rPr>
        <w:t>Balai</w:t>
      </w:r>
      <w:proofErr w:type="spellEnd"/>
      <w:r w:rsidRPr="00734ABB">
        <w:rPr>
          <w:color w:val="252525"/>
          <w:sz w:val="16"/>
          <w:szCs w:val="16"/>
          <w:lang w:val="en-ID" w:eastAsia="en-GB" w:bidi="ar-SA"/>
          <w14:ligatures w14:val="none"/>
          <w14:numSpacing w14:val="default"/>
        </w:rPr>
        <w:t xml:space="preserve"> City, Number: Istimewa/013/B/AUI-TB/IX/2018, dated September 17, 2018, regarding introduction; (6). Letter from the Commission for Disappearances and Victims of Violence (</w:t>
      </w:r>
      <w:proofErr w:type="spellStart"/>
      <w:r w:rsidRPr="00734ABB">
        <w:rPr>
          <w:color w:val="252525"/>
          <w:sz w:val="16"/>
          <w:szCs w:val="16"/>
          <w:lang w:val="en-ID" w:eastAsia="en-GB" w:bidi="ar-SA"/>
          <w14:ligatures w14:val="none"/>
          <w14:numSpacing w14:val="default"/>
        </w:rPr>
        <w:t>KontraS</w:t>
      </w:r>
      <w:proofErr w:type="spellEnd"/>
      <w:r w:rsidRPr="00734ABB">
        <w:rPr>
          <w:color w:val="252525"/>
          <w:sz w:val="16"/>
          <w:szCs w:val="16"/>
          <w:lang w:val="en-ID" w:eastAsia="en-GB" w:bidi="ar-SA"/>
          <w14:ligatures w14:val="none"/>
          <w14:numSpacing w14:val="default"/>
        </w:rPr>
        <w:t>) dated October 12, 2018 concerning Submission of Amicus Curiae; </w:t>
      </w:r>
    </w:p>
    <w:p w14:paraId="4D2EA51B" w14:textId="6609A380" w:rsidR="003A6EC0" w:rsidRPr="00734ABB" w:rsidRDefault="003A6EC0" w:rsidP="00734ABB">
      <w:pPr>
        <w:pStyle w:val="FootnoteText"/>
      </w:pPr>
    </w:p>
  </w:footnote>
  <w:footnote w:id="288">
    <w:p w14:paraId="33C25D80" w14:textId="049AA74A" w:rsidR="003A6EC0" w:rsidRPr="00734ABB" w:rsidRDefault="003A6EC0" w:rsidP="00734ABB">
      <w:pPr>
        <w:pStyle w:val="FootnoteText"/>
      </w:pPr>
      <w:r w:rsidRPr="00E82028">
        <w:rPr>
          <w:rStyle w:val="FootnoteReference"/>
        </w:rPr>
        <w:footnoteRef/>
      </w:r>
      <w:r w:rsidRPr="00734ABB">
        <w:t xml:space="preserve"> </w:t>
      </w:r>
      <w:r w:rsidRPr="00734ABB">
        <w:tab/>
        <w:t>The Jakarta Post. May 13th, 2017. “Do Not Claim Monopoly religion truth”. Retrieved from https://www.thejakartapost.com/news/2017/05/13/do-not-claim-monopoly-on-religious-truth.html Accessed on July 17th, 2022.</w:t>
      </w:r>
    </w:p>
  </w:footnote>
  <w:footnote w:id="289">
    <w:p w14:paraId="29AF1BF8" w14:textId="590235CB"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90">
    <w:p w14:paraId="1EE7C327" w14:textId="585787AE"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Kamali</w:t>
      </w:r>
      <w:proofErr w:type="spellEnd"/>
      <w:r w:rsidRPr="00734ABB">
        <w:t>, M. Hashim, (.). Islam &amp; Science. Vol. 4 (Winter 2006: 2). p.143.</w:t>
      </w:r>
    </w:p>
  </w:footnote>
  <w:footnote w:id="291">
    <w:p w14:paraId="29EE6574" w14:textId="77777777" w:rsidR="003A6EC0" w:rsidRPr="00734ABB" w:rsidRDefault="003A6EC0" w:rsidP="00734ABB">
      <w:pPr>
        <w:pStyle w:val="FootnoteText"/>
      </w:pPr>
      <w:r w:rsidRPr="00E82028">
        <w:rPr>
          <w:rStyle w:val="FootnoteReference"/>
        </w:rPr>
        <w:footnoteRef/>
      </w:r>
      <w:r w:rsidRPr="00734ABB">
        <w:t xml:space="preserve"> </w:t>
      </w:r>
      <w:r w:rsidRPr="00734ABB">
        <w:tab/>
        <w:t>Loc. Cit.</w:t>
      </w:r>
    </w:p>
  </w:footnote>
  <w:footnote w:id="292">
    <w:p w14:paraId="46C5AE34" w14:textId="410C4C2D" w:rsidR="003A6EC0" w:rsidRPr="00734ABB" w:rsidRDefault="003A6EC0"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proofErr w:type="spellStart"/>
      <w:r w:rsidRPr="00734ABB">
        <w:rPr>
          <w:szCs w:val="18"/>
          <w:lang w:val="en-ID" w:eastAsia="en-GB" w:bidi="ar-SA"/>
          <w14:ligatures w14:val="none"/>
          <w14:numSpacing w14:val="default"/>
        </w:rPr>
        <w:t>Asfinawati</w:t>
      </w:r>
      <w:proofErr w:type="spellEnd"/>
      <w:r w:rsidRPr="00734ABB">
        <w:rPr>
          <w:szCs w:val="18"/>
          <w:lang w:val="en-ID" w:eastAsia="en-GB" w:bidi="ar-SA"/>
          <w14:ligatures w14:val="none"/>
          <w14:numSpacing w14:val="default"/>
        </w:rPr>
        <w:t xml:space="preserve">, the former lawyer for the defendant and former chief of legal aid at YLBHI, was interviewed by the author on March 2022. </w:t>
      </w:r>
    </w:p>
  </w:footnote>
  <w:footnote w:id="293">
    <w:p w14:paraId="17CA7A52" w14:textId="30517BEF" w:rsidR="003A6EC0" w:rsidRPr="00734ABB" w:rsidRDefault="003A6EC0" w:rsidP="00734ABB">
      <w:pPr>
        <w:pStyle w:val="FootnoteText"/>
        <w:rPr>
          <w:szCs w:val="18"/>
        </w:rPr>
      </w:pPr>
      <w:r w:rsidRPr="00E82028">
        <w:rPr>
          <w:rStyle w:val="FootnoteReference"/>
        </w:rPr>
        <w:footnoteRef/>
      </w:r>
      <w:r w:rsidRPr="00734ABB">
        <w:rPr>
          <w:szCs w:val="18"/>
        </w:rPr>
        <w:t xml:space="preserve"> See the Appeal Court of East Jakarta’s Decision Number 1107/</w:t>
      </w:r>
      <w:proofErr w:type="spellStart"/>
      <w:r w:rsidRPr="00734ABB">
        <w:rPr>
          <w:szCs w:val="18"/>
        </w:rPr>
        <w:t>Pid.Sus</w:t>
      </w:r>
      <w:proofErr w:type="spellEnd"/>
      <w:r w:rsidRPr="00734ABB">
        <w:rPr>
          <w:szCs w:val="18"/>
        </w:rPr>
        <w:t xml:space="preserve">/2016/PN </w:t>
      </w:r>
      <w:proofErr w:type="spellStart"/>
      <w:r w:rsidRPr="00734ABB">
        <w:rPr>
          <w:szCs w:val="18"/>
        </w:rPr>
        <w:t>Jkt.Tim</w:t>
      </w:r>
      <w:proofErr w:type="spellEnd"/>
      <w:r w:rsidRPr="00734ABB">
        <w:rPr>
          <w:szCs w:val="18"/>
        </w:rPr>
        <w:t>. See also the High Court Decision in Jakarta Number 105/</w:t>
      </w:r>
      <w:proofErr w:type="spellStart"/>
      <w:r w:rsidRPr="00734ABB">
        <w:rPr>
          <w:szCs w:val="18"/>
        </w:rPr>
        <w:t>Pid</w:t>
      </w:r>
      <w:proofErr w:type="spellEnd"/>
      <w:r w:rsidRPr="00734ABB">
        <w:rPr>
          <w:szCs w:val="18"/>
        </w:rPr>
        <w:t>/2017/PT. Jkt. Page 26.</w:t>
      </w:r>
    </w:p>
  </w:footnote>
  <w:footnote w:id="294">
    <w:p w14:paraId="1A90607B" w14:textId="66B924B0" w:rsidR="003A6EC0" w:rsidRPr="00734ABB" w:rsidRDefault="003A6EC0" w:rsidP="00734ABB">
      <w:pPr>
        <w:pStyle w:val="FootnoteText"/>
        <w:rPr>
          <w:szCs w:val="18"/>
        </w:rPr>
      </w:pPr>
      <w:r w:rsidRPr="00E82028">
        <w:rPr>
          <w:rStyle w:val="FootnoteReference"/>
        </w:rPr>
        <w:footnoteRef/>
      </w:r>
      <w:r w:rsidRPr="00734ABB">
        <w:rPr>
          <w:szCs w:val="18"/>
        </w:rPr>
        <w:t xml:space="preserve"> See the ruling of the High Court Decision in Jakarta Number 105/</w:t>
      </w:r>
      <w:proofErr w:type="spellStart"/>
      <w:r w:rsidRPr="00734ABB">
        <w:rPr>
          <w:szCs w:val="18"/>
        </w:rPr>
        <w:t>Pid</w:t>
      </w:r>
      <w:proofErr w:type="spellEnd"/>
      <w:r w:rsidRPr="00734ABB">
        <w:rPr>
          <w:szCs w:val="18"/>
        </w:rPr>
        <w:t xml:space="preserve">/2017/PT. Jkt. Page 27. </w:t>
      </w:r>
    </w:p>
    <w:p w14:paraId="118355C0" w14:textId="0DAAF989" w:rsidR="003A6EC0" w:rsidRPr="00734ABB" w:rsidRDefault="003A6EC0" w:rsidP="00734ABB">
      <w:pPr>
        <w:pStyle w:val="FootnoteText"/>
        <w:rPr>
          <w:szCs w:val="18"/>
        </w:rPr>
      </w:pPr>
    </w:p>
  </w:footnote>
  <w:footnote w:id="295">
    <w:p w14:paraId="0B8817B4" w14:textId="48FDAC8D" w:rsidR="003A6EC0" w:rsidRPr="00734ABB" w:rsidRDefault="003A6EC0" w:rsidP="00734ABB">
      <w:pPr>
        <w:pStyle w:val="FootnoteText"/>
      </w:pPr>
      <w:r w:rsidRPr="00E82028">
        <w:rPr>
          <w:rStyle w:val="FootnoteReference"/>
        </w:rPr>
        <w:footnoteRef/>
      </w:r>
      <w:r w:rsidRPr="00734ABB">
        <w:t xml:space="preserve"> </w:t>
      </w:r>
      <w:r w:rsidRPr="00734ABB">
        <w:tab/>
        <w:t xml:space="preserve">See </w:t>
      </w:r>
      <w:proofErr w:type="spellStart"/>
      <w:r w:rsidRPr="00734ABB">
        <w:t>DetikNews</w:t>
      </w:r>
      <w:proofErr w:type="spellEnd"/>
      <w:r w:rsidRPr="00734ABB">
        <w:t xml:space="preserve">. </w:t>
      </w:r>
      <w:proofErr w:type="spellStart"/>
      <w:r w:rsidRPr="00734ABB">
        <w:t>Kapolda</w:t>
      </w:r>
      <w:proofErr w:type="spellEnd"/>
      <w:r w:rsidRPr="00734ABB">
        <w:t xml:space="preserve"> Kalbar </w:t>
      </w:r>
      <w:proofErr w:type="spellStart"/>
      <w:r w:rsidRPr="00734ABB">
        <w:t>Jelaskan</w:t>
      </w:r>
      <w:proofErr w:type="spellEnd"/>
      <w:r w:rsidRPr="00734ABB">
        <w:t xml:space="preserve"> </w:t>
      </w:r>
      <w:proofErr w:type="spellStart"/>
      <w:r w:rsidRPr="00734ABB">
        <w:t>Posisi</w:t>
      </w:r>
      <w:proofErr w:type="spellEnd"/>
      <w:r w:rsidRPr="00734ABB">
        <w:t xml:space="preserve"> Polisi </w:t>
      </w:r>
      <w:proofErr w:type="spellStart"/>
      <w:r w:rsidRPr="00734ABB">
        <w:t>Saat</w:t>
      </w:r>
      <w:proofErr w:type="spellEnd"/>
      <w:r w:rsidRPr="00734ABB">
        <w:t xml:space="preserve"> Masjid Ahmadiyya </w:t>
      </w:r>
      <w:proofErr w:type="spellStart"/>
      <w:r w:rsidRPr="00734ABB">
        <w:t>Dirusak</w:t>
      </w:r>
      <w:proofErr w:type="spellEnd"/>
      <w:r w:rsidRPr="00734ABB">
        <w:t>. Cited from https://news.detik.com/berita/d-5713120/kapolda-kalbar-jelaskan-posisi-polisi-saat-masjid-ahmadiyah-dirusak Accessed on September 27, 2022.</w:t>
      </w:r>
    </w:p>
  </w:footnote>
  <w:footnote w:id="296">
    <w:p w14:paraId="1284074E" w14:textId="09126395" w:rsidR="003A6EC0" w:rsidRPr="00734ABB" w:rsidRDefault="003A6EC0" w:rsidP="00734ABB">
      <w:pPr>
        <w:pStyle w:val="FootnoteText"/>
      </w:pPr>
      <w:r w:rsidRPr="00E82028">
        <w:rPr>
          <w:rStyle w:val="FootnoteReference"/>
        </w:rPr>
        <w:footnoteRef/>
      </w:r>
      <w:r w:rsidRPr="00734ABB">
        <w:t xml:space="preserve"> </w:t>
      </w:r>
      <w:r w:rsidRPr="00734ABB">
        <w:tab/>
        <w:t>Ibid</w:t>
      </w:r>
    </w:p>
  </w:footnote>
  <w:footnote w:id="297">
    <w:p w14:paraId="61B84041" w14:textId="7ED29A06" w:rsidR="003A6EC0" w:rsidRPr="00734ABB" w:rsidRDefault="003A6EC0"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98">
    <w:p w14:paraId="0963280B" w14:textId="4D989FBC" w:rsidR="003A6EC0" w:rsidRPr="00734ABB" w:rsidRDefault="003A6EC0"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99">
    <w:p w14:paraId="49473902" w14:textId="3F278A4A" w:rsidR="003A6EC0" w:rsidRPr="00734ABB" w:rsidRDefault="003A6EC0" w:rsidP="00734ABB">
      <w:pPr>
        <w:pStyle w:val="FootnoteText"/>
      </w:pPr>
      <w:r w:rsidRPr="00E82028">
        <w:rPr>
          <w:rStyle w:val="FootnoteReference"/>
        </w:rPr>
        <w:footnoteRef/>
      </w:r>
      <w:r w:rsidRPr="00734ABB">
        <w:t xml:space="preserve">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3th 2016.</w:t>
      </w:r>
    </w:p>
  </w:footnote>
  <w:footnote w:id="300">
    <w:p w14:paraId="78278937" w14:textId="3C6734DD" w:rsidR="003A6EC0" w:rsidRPr="00734ABB" w:rsidRDefault="003A6EC0" w:rsidP="00734ABB">
      <w:pPr>
        <w:pStyle w:val="FootnoteText"/>
      </w:pPr>
      <w:r w:rsidRPr="00E82028">
        <w:rPr>
          <w:rStyle w:val="FootnoteReference"/>
        </w:rPr>
        <w:footnoteRef/>
      </w:r>
      <w:r w:rsidRPr="00734ABB">
        <w:t xml:space="preserve"> Ibid.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3th 2016.</w:t>
      </w:r>
    </w:p>
  </w:footnote>
  <w:footnote w:id="301">
    <w:p w14:paraId="51C08C96" w14:textId="75CAF19B" w:rsidR="003A6EC0" w:rsidRPr="00734ABB" w:rsidRDefault="003A6EC0" w:rsidP="00734ABB">
      <w:pPr>
        <w:pStyle w:val="FootnoteText"/>
      </w:pPr>
      <w:r w:rsidRPr="00E82028">
        <w:rPr>
          <w:rStyle w:val="FootnoteReference"/>
        </w:rPr>
        <w:footnoteRef/>
      </w:r>
      <w:r w:rsidRPr="00734ABB">
        <w:t xml:space="preserve"> </w:t>
      </w:r>
      <w:r w:rsidRPr="00734ABB">
        <w:tab/>
        <w:t xml:space="preserve">See Anonym, Fatwa MUI </w:t>
      </w:r>
      <w:proofErr w:type="spellStart"/>
      <w:r w:rsidRPr="00734ABB">
        <w:t>untuk</w:t>
      </w:r>
      <w:proofErr w:type="spellEnd"/>
      <w:r w:rsidRPr="00734ABB">
        <w:t xml:space="preserve"> </w:t>
      </w:r>
      <w:proofErr w:type="spellStart"/>
      <w:r w:rsidRPr="00734ABB">
        <w:t>luruskan</w:t>
      </w:r>
      <w:proofErr w:type="spellEnd"/>
      <w:r w:rsidRPr="00734ABB">
        <w:t xml:space="preserve"> </w:t>
      </w:r>
      <w:proofErr w:type="spellStart"/>
      <w:r w:rsidRPr="00734ABB">
        <w:t>penyimpangan</w:t>
      </w:r>
      <w:proofErr w:type="spellEnd"/>
      <w:r w:rsidRPr="00734ABB">
        <w:t>, cited from http://www.eramuslim.com/berita/nas/7b14122123-fatwa-mui-luruskan-penyimpangan.htm. accessed on April 2, 2022.</w:t>
      </w:r>
    </w:p>
  </w:footnote>
  <w:footnote w:id="302">
    <w:p w14:paraId="0C4A7E71" w14:textId="05667920" w:rsidR="003A6EC0" w:rsidRPr="00734ABB" w:rsidRDefault="003A6EC0"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303">
    <w:p w14:paraId="4D50A4F5" w14:textId="07F6A678" w:rsidR="003A6EC0" w:rsidRPr="00734ABB" w:rsidRDefault="003A6EC0"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04">
    <w:p w14:paraId="5F5C1036" w14:textId="21A8819A" w:rsidR="003A6EC0" w:rsidRPr="00734ABB" w:rsidRDefault="003A6EC0" w:rsidP="00734ABB">
      <w:pPr>
        <w:pStyle w:val="FootnoteText"/>
      </w:pPr>
      <w:r w:rsidRPr="00E82028">
        <w:rPr>
          <w:rStyle w:val="FootnoteReference"/>
        </w:rPr>
        <w:footnoteRef/>
      </w:r>
      <w:r w:rsidRPr="00734ABB">
        <w:t xml:space="preserve"> </w:t>
      </w:r>
      <w:r w:rsidRPr="00734ABB">
        <w:tab/>
        <w:t>The IBL, Id. Article 1.</w:t>
      </w:r>
    </w:p>
  </w:footnote>
  <w:footnote w:id="305">
    <w:p w14:paraId="756FCA6C" w14:textId="5D723C51" w:rsidR="003A6EC0" w:rsidRPr="00734ABB" w:rsidRDefault="003A6EC0"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06">
    <w:p w14:paraId="6CF40606" w14:textId="5A467D26" w:rsidR="003A6EC0" w:rsidRPr="00734ABB" w:rsidRDefault="003A6EC0" w:rsidP="00734ABB">
      <w:pPr>
        <w:pStyle w:val="FootnoteText"/>
      </w:pPr>
      <w:r w:rsidRPr="00E82028">
        <w:rPr>
          <w:rStyle w:val="FootnoteReference"/>
        </w:rPr>
        <w:footnoteRef/>
      </w:r>
      <w:r w:rsidRPr="00734ABB">
        <w:t xml:space="preserve"> </w:t>
      </w:r>
      <w:r w:rsidRPr="00734ABB">
        <w:tab/>
        <w:t xml:space="preserve">Victor </w:t>
      </w:r>
      <w:proofErr w:type="spellStart"/>
      <w:r w:rsidRPr="00734ABB">
        <w:t>Imanuel</w:t>
      </w:r>
      <w:proofErr w:type="spellEnd"/>
      <w:r w:rsidRPr="00734ABB">
        <w:t xml:space="preserve"> W. </w:t>
      </w:r>
      <w:proofErr w:type="spellStart"/>
      <w:r w:rsidRPr="00734ABB">
        <w:t>Nalle</w:t>
      </w:r>
      <w:proofErr w:type="spellEnd"/>
      <w:r w:rsidRPr="00734ABB">
        <w:t xml:space="preserve">. Blasphemy Law and Public Neutrality in Indonesia. Faculty of Law, </w:t>
      </w:r>
      <w:proofErr w:type="spellStart"/>
      <w:r w:rsidRPr="00734ABB">
        <w:t>Darma</w:t>
      </w:r>
      <w:proofErr w:type="spellEnd"/>
      <w:r w:rsidRPr="00734ABB">
        <w:t xml:space="preserve"> </w:t>
      </w:r>
      <w:proofErr w:type="spellStart"/>
      <w:r w:rsidRPr="00734ABB">
        <w:t>Cendika</w:t>
      </w:r>
      <w:proofErr w:type="spellEnd"/>
      <w:r w:rsidRPr="00734ABB">
        <w:t xml:space="preserve"> Catholic University, Indonesia.</w:t>
      </w:r>
    </w:p>
  </w:footnote>
  <w:footnote w:id="307">
    <w:p w14:paraId="1A24105C" w14:textId="5A9ED7CB" w:rsidR="003A6EC0" w:rsidRPr="00734ABB" w:rsidRDefault="003A6EC0"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308">
    <w:p w14:paraId="0DEBDE30"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See Ota Atsushi, Okamoto Masaaki, and Ahmad </w:t>
      </w:r>
      <w:proofErr w:type="spellStart"/>
      <w:r w:rsidRPr="00734ABB">
        <w:t>Suaedy</w:t>
      </w:r>
      <w:proofErr w:type="spellEnd"/>
      <w:r w:rsidRPr="00734ABB">
        <w:t xml:space="preserve"> (2010). Islam in Contention: Rethinking Islam and State in Indonesia (Jakarta: The Wahid Institute-CSEAS-CAPAS). This book is the result of research conducted in 2008-2009 in collaboration with the Wahid Institute, the </w:t>
      </w:r>
      <w:proofErr w:type="spellStart"/>
      <w:r w:rsidRPr="00734ABB">
        <w:t>Center</w:t>
      </w:r>
      <w:proofErr w:type="spellEnd"/>
      <w:r w:rsidRPr="00734ABB">
        <w:t xml:space="preserve"> for Asia Studies Kyoto University, and the </w:t>
      </w:r>
      <w:proofErr w:type="spellStart"/>
      <w:r w:rsidRPr="00734ABB">
        <w:t>Center</w:t>
      </w:r>
      <w:proofErr w:type="spellEnd"/>
      <w:r w:rsidRPr="00734ABB">
        <w:t xml:space="preserve"> for Asia Pacific Area Studies RCHSS, and Academia </w:t>
      </w:r>
      <w:proofErr w:type="spellStart"/>
      <w:r w:rsidRPr="00734ABB">
        <w:t>Sinica</w:t>
      </w:r>
      <w:proofErr w:type="spellEnd"/>
      <w:r w:rsidRPr="00734ABB">
        <w:t>. There are five main topics in this book. The first section deals with a theoretical discussion of the role of Islam and the state in achieving social justice. The second part discusses three contemporary issues, namely the enactment of Sharia Regional Regulations (</w:t>
      </w:r>
      <w:proofErr w:type="spellStart"/>
      <w:r w:rsidRPr="00734ABB">
        <w:t>Perda</w:t>
      </w:r>
      <w:proofErr w:type="spellEnd"/>
      <w:r w:rsidRPr="00734ABB">
        <w:t>) in several regions in Indonesia, the Counter Legal Draft of the Compilation of Islamic Law (KHI), and the debate among Muslims regarding polygamy and contract marriage. The third section focuses on the strategy of three political institutions to seek mass support. The fourth section focuses on several important aspects of the social Islamization process, among which are two of the groups most vulnerable to Islamization in Indonesia, namely women and the Chinese.</w:t>
      </w:r>
    </w:p>
  </w:footnote>
  <w:footnote w:id="309">
    <w:p w14:paraId="67C75678" w14:textId="49CD937C" w:rsidR="003A6EC0" w:rsidRPr="00734ABB" w:rsidRDefault="003A6EC0" w:rsidP="00734ABB">
      <w:pPr>
        <w:pStyle w:val="FootnoteText"/>
      </w:pPr>
      <w:r w:rsidRPr="00E82028">
        <w:rPr>
          <w:rStyle w:val="FootnoteReference"/>
        </w:rPr>
        <w:footnoteRef/>
      </w:r>
      <w:r w:rsidRPr="00734ABB">
        <w:t xml:space="preserve"> </w:t>
      </w:r>
      <w:r w:rsidRPr="00734ABB">
        <w:tab/>
        <w:t>See Abdul Karim (2005). Religion and State Relations in Post Reformation Era. Al-</w:t>
      </w:r>
      <w:proofErr w:type="spellStart"/>
      <w:r w:rsidRPr="00734ABB">
        <w:t>Mawarid</w:t>
      </w:r>
      <w:proofErr w:type="spellEnd"/>
      <w:r w:rsidRPr="00734ABB">
        <w:t xml:space="preserve"> Edition XI11 Year 2005</w:t>
      </w:r>
    </w:p>
  </w:footnote>
  <w:footnote w:id="310">
    <w:p w14:paraId="0A27A153" w14:textId="77777777" w:rsidR="003A6EC0" w:rsidRPr="00734ABB" w:rsidRDefault="003A6EC0" w:rsidP="00734ABB">
      <w:pPr>
        <w:pStyle w:val="FootnoteText"/>
      </w:pPr>
      <w:r w:rsidRPr="00E82028">
        <w:rPr>
          <w:rStyle w:val="FootnoteReference"/>
        </w:rPr>
        <w:footnoteRef/>
      </w:r>
      <w:r w:rsidRPr="00734ABB">
        <w:t xml:space="preserve"> </w:t>
      </w:r>
      <w:r w:rsidRPr="00734ABB">
        <w:tab/>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734ABB">
        <w:t>Penetapan</w:t>
      </w:r>
      <w:proofErr w:type="spellEnd"/>
      <w:r w:rsidRPr="00734ABB">
        <w:t xml:space="preserve"> </w:t>
      </w:r>
      <w:proofErr w:type="spellStart"/>
      <w:r w:rsidRPr="00734ABB">
        <w:t>Presiden</w:t>
      </w:r>
      <w:proofErr w:type="spellEnd"/>
      <w:r w:rsidRPr="00734ABB">
        <w:t>/ PNPS) or Presidential Directive (</w:t>
      </w:r>
      <w:proofErr w:type="spellStart"/>
      <w:r w:rsidRPr="00734ABB">
        <w:t>Peraturan</w:t>
      </w:r>
      <w:proofErr w:type="spellEnd"/>
      <w:r w:rsidRPr="00734ABB">
        <w:t xml:space="preserve"> President).  Therefore, the Law No.1/PNPS/1965 was enacted through President instead of Act (</w:t>
      </w:r>
      <w:proofErr w:type="spellStart"/>
      <w:r w:rsidRPr="00734ABB">
        <w:t>Undang-Undang</w:t>
      </w:r>
      <w:proofErr w:type="spellEnd"/>
      <w:r w:rsidRPr="00734ABB">
        <w:t>). It was later in 1969, the government elevated it to the status of national legislation through the enactment of Law No. 5/1969.</w:t>
      </w:r>
    </w:p>
  </w:footnote>
  <w:footnote w:id="311">
    <w:p w14:paraId="65CACA9A"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Uli</w:t>
      </w:r>
      <w:proofErr w:type="spellEnd"/>
      <w:r w:rsidRPr="00734ABB">
        <w:t xml:space="preserve"> </w:t>
      </w:r>
      <w:proofErr w:type="spellStart"/>
      <w:r w:rsidRPr="00734ABB">
        <w:t>Parulian</w:t>
      </w:r>
      <w:proofErr w:type="spellEnd"/>
      <w:r w:rsidRPr="00734ABB">
        <w:t xml:space="preserve"> </w:t>
      </w:r>
      <w:proofErr w:type="spellStart"/>
      <w:r w:rsidRPr="00734ABB">
        <w:t>Sihombing</w:t>
      </w:r>
      <w:proofErr w:type="spellEnd"/>
      <w:r w:rsidRPr="00734ABB">
        <w:t xml:space="preserve">, </w:t>
      </w:r>
      <w:proofErr w:type="spellStart"/>
      <w:r w:rsidRPr="00734ABB">
        <w:t>Menggugat</w:t>
      </w:r>
      <w:proofErr w:type="spellEnd"/>
      <w:r w:rsidRPr="00734ABB">
        <w:t xml:space="preserve"> </w:t>
      </w:r>
      <w:proofErr w:type="spellStart"/>
      <w:r w:rsidRPr="00734ABB">
        <w:t>Bakor</w:t>
      </w:r>
      <w:proofErr w:type="spellEnd"/>
      <w:r w:rsidRPr="00734ABB">
        <w:t xml:space="preserve"> </w:t>
      </w:r>
      <w:proofErr w:type="spellStart"/>
      <w:r w:rsidRPr="00734ABB">
        <w:t>Pakem</w:t>
      </w:r>
      <w:proofErr w:type="spellEnd"/>
      <w:r w:rsidRPr="00734ABB">
        <w:t xml:space="preserve">; Kajian Hukum </w:t>
      </w:r>
      <w:proofErr w:type="spellStart"/>
      <w:r w:rsidRPr="00734ABB">
        <w:t>terhadap</w:t>
      </w:r>
      <w:proofErr w:type="spellEnd"/>
      <w:r w:rsidRPr="00734ABB">
        <w:t xml:space="preserve"> </w:t>
      </w:r>
      <w:proofErr w:type="spellStart"/>
      <w:r w:rsidRPr="00734ABB">
        <w:t>Pengawasan</w:t>
      </w:r>
      <w:proofErr w:type="spellEnd"/>
      <w:r w:rsidRPr="00734ABB">
        <w:t xml:space="preserve"> Agama dan </w:t>
      </w:r>
      <w:proofErr w:type="spellStart"/>
      <w:r w:rsidRPr="00734ABB">
        <w:t>Kepercayaan</w:t>
      </w:r>
      <w:proofErr w:type="spellEnd"/>
      <w:r w:rsidRPr="00734ABB">
        <w:t xml:space="preserve"> di Indonesia [Challenging </w:t>
      </w:r>
      <w:proofErr w:type="spellStart"/>
      <w:r w:rsidRPr="00734ABB">
        <w:t>Bakor</w:t>
      </w:r>
      <w:proofErr w:type="spellEnd"/>
      <w:r w:rsidRPr="00734ABB">
        <w:t xml:space="preserve"> </w:t>
      </w:r>
      <w:proofErr w:type="spellStart"/>
      <w:r w:rsidRPr="00734ABB">
        <w:t>Pakem</w:t>
      </w:r>
      <w:proofErr w:type="spellEnd"/>
      <w:r w:rsidRPr="00734ABB">
        <w:t xml:space="preserve">; Legal Study on the Oversight of Religion and Belief in Indonesia], 2008, ILRC [the Indonesian Legal Resource </w:t>
      </w:r>
      <w:proofErr w:type="spellStart"/>
      <w:r w:rsidRPr="00734ABB">
        <w:t>Center</w:t>
      </w:r>
      <w:proofErr w:type="spellEnd"/>
      <w:r w:rsidRPr="00734ABB">
        <w:t>], p25 and 40.</w:t>
      </w:r>
    </w:p>
  </w:footnote>
  <w:footnote w:id="312">
    <w:p w14:paraId="658138FD"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The Indonesian expert Edward Omar Sharif </w:t>
      </w:r>
      <w:proofErr w:type="spellStart"/>
      <w:r w:rsidRPr="00734ABB">
        <w:t>Hiariej</w:t>
      </w:r>
      <w:proofErr w:type="spellEnd"/>
      <w:r w:rsidRPr="00734ABB">
        <w:t xml:space="preserve"> explained in the </w:t>
      </w:r>
      <w:proofErr w:type="spellStart"/>
      <w:r w:rsidRPr="00734ABB">
        <w:t>Ahok’s</w:t>
      </w:r>
      <w:proofErr w:type="spellEnd"/>
      <w:r w:rsidRPr="00734ABB">
        <w:t xml:space="preserve"> case that PNPS was issued by President Soekarno on January 20, 1965. Exactly two weeks after the massacre of Muslims in </w:t>
      </w:r>
      <w:proofErr w:type="spellStart"/>
      <w:r w:rsidRPr="00734ABB">
        <w:t>Madiun</w:t>
      </w:r>
      <w:proofErr w:type="spellEnd"/>
      <w:r w:rsidRPr="00734ABB">
        <w:t xml:space="preserve">. here was a sadistic murder when the </w:t>
      </w:r>
      <w:proofErr w:type="spellStart"/>
      <w:r w:rsidRPr="00734ABB">
        <w:t>kiai</w:t>
      </w:r>
      <w:proofErr w:type="spellEnd"/>
      <w:r w:rsidRPr="00734ABB">
        <w:t xml:space="preserve"> and </w:t>
      </w:r>
      <w:proofErr w:type="spellStart"/>
      <w:r w:rsidRPr="00734ABB">
        <w:t>santri</w:t>
      </w:r>
      <w:proofErr w:type="spellEnd"/>
      <w:r w:rsidRPr="00734ABB">
        <w:t xml:space="preserve"> were praying at dawn, the Koran was trampled upon, torn apart as a form of blasphemy. Retrieved at https://www.jawapos.com/nasional/hukum-kriminal/14/03/2017/begini-awal-mulanya-pasal-penodaan-agama. See also Michael S. </w:t>
      </w:r>
      <w:proofErr w:type="spellStart"/>
      <w:r w:rsidRPr="00734ABB">
        <w:t>Densmoor</w:t>
      </w:r>
      <w:proofErr w:type="spellEnd"/>
      <w:r w:rsidRPr="00734ABB">
        <w:t>, 2013. The Control and Management of Religion In Post-Independence, Pancasila Indonesia. A Thesis. Georgetown University Washington, DC April 13, 2013.</w:t>
      </w:r>
    </w:p>
  </w:footnote>
  <w:footnote w:id="313">
    <w:p w14:paraId="2CD3AFC6"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Barda</w:t>
      </w:r>
      <w:proofErr w:type="spellEnd"/>
      <w:r w:rsidRPr="00734ABB">
        <w:t xml:space="preserve"> Nawawi </w:t>
      </w:r>
      <w:proofErr w:type="spellStart"/>
      <w:r w:rsidRPr="00734ABB">
        <w:t>Arief</w:t>
      </w:r>
      <w:proofErr w:type="spellEnd"/>
      <w:r w:rsidRPr="00734ABB">
        <w:t xml:space="preserve">, </w:t>
      </w:r>
      <w:proofErr w:type="spellStart"/>
      <w:r w:rsidRPr="00734ABB">
        <w:t>Delik</w:t>
      </w:r>
      <w:proofErr w:type="spellEnd"/>
      <w:r w:rsidRPr="00734ABB">
        <w:t xml:space="preserve"> Agama dan </w:t>
      </w:r>
      <w:proofErr w:type="spellStart"/>
      <w:r w:rsidRPr="00734ABB">
        <w:t>Penghinaan</w:t>
      </w:r>
      <w:proofErr w:type="spellEnd"/>
      <w:r w:rsidRPr="00734ABB">
        <w:t xml:space="preserve"> </w:t>
      </w:r>
      <w:proofErr w:type="spellStart"/>
      <w:r w:rsidRPr="00734ABB">
        <w:t>Tuhan</w:t>
      </w:r>
      <w:proofErr w:type="spellEnd"/>
      <w:r w:rsidRPr="00734ABB">
        <w:t xml:space="preserve"> (Blasphemy) Di Indonesia dan </w:t>
      </w:r>
      <w:proofErr w:type="spellStart"/>
      <w:r w:rsidRPr="00734ABB">
        <w:t>Perbandingan</w:t>
      </w:r>
      <w:proofErr w:type="spellEnd"/>
      <w:r w:rsidRPr="00734ABB">
        <w:t xml:space="preserve"> </w:t>
      </w:r>
      <w:proofErr w:type="spellStart"/>
      <w:r w:rsidRPr="00734ABB">
        <w:t>Berbagai</w:t>
      </w:r>
      <w:proofErr w:type="spellEnd"/>
      <w:r w:rsidRPr="00734ABB">
        <w:t xml:space="preserve"> Negara, Badan </w:t>
      </w:r>
      <w:proofErr w:type="spellStart"/>
      <w:r w:rsidRPr="00734ABB">
        <w:t>Penerbit</w:t>
      </w:r>
      <w:proofErr w:type="spellEnd"/>
      <w:r w:rsidRPr="00734ABB">
        <w:t xml:space="preserve"> </w:t>
      </w:r>
      <w:proofErr w:type="spellStart"/>
      <w:r w:rsidRPr="00734ABB">
        <w:t>Univesitas</w:t>
      </w:r>
      <w:proofErr w:type="spellEnd"/>
      <w:r w:rsidRPr="00734ABB">
        <w:t xml:space="preserve"> </w:t>
      </w:r>
      <w:proofErr w:type="spellStart"/>
      <w:r w:rsidRPr="00734ABB">
        <w:t>Diponegoro</w:t>
      </w:r>
      <w:proofErr w:type="spellEnd"/>
      <w:r w:rsidRPr="00734ABB">
        <w:t>, Semarang, 2008, p. 7-8</w:t>
      </w:r>
    </w:p>
  </w:footnote>
  <w:footnote w:id="314">
    <w:p w14:paraId="5781F761" w14:textId="77777777" w:rsidR="003A6EC0" w:rsidRPr="00734ABB" w:rsidRDefault="003A6EC0"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15">
    <w:p w14:paraId="57B8930F"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On 11 March 1966 President Sukarno was forced by the Army generals to sign a letter transferring power to General Suharto. In Indonesia, Sukarno’s letter was known as ‘Super </w:t>
      </w:r>
      <w:proofErr w:type="spellStart"/>
      <w:r w:rsidRPr="00734ABB">
        <w:t>Semar</w:t>
      </w:r>
      <w:proofErr w:type="spellEnd"/>
      <w:r w:rsidRPr="00734ABB">
        <w:t xml:space="preserve">’, an abbreviation of ‘Surat </w:t>
      </w:r>
      <w:proofErr w:type="spellStart"/>
      <w:r w:rsidRPr="00734ABB">
        <w:t>Perintah</w:t>
      </w:r>
      <w:proofErr w:type="spellEnd"/>
      <w:r w:rsidRPr="00734ABB">
        <w:t xml:space="preserve"> </w:t>
      </w:r>
      <w:proofErr w:type="spellStart"/>
      <w:r w:rsidRPr="00734ABB">
        <w:t>Sebelas</w:t>
      </w:r>
      <w:proofErr w:type="spellEnd"/>
      <w:r w:rsidRPr="00734ABB">
        <w:t xml:space="preserve"> </w:t>
      </w:r>
      <w:proofErr w:type="spellStart"/>
      <w:r w:rsidRPr="00734ABB">
        <w:t>Maret</w:t>
      </w:r>
      <w:proofErr w:type="spellEnd"/>
      <w:r w:rsidRPr="00734ABB">
        <w:t>’ (Letter of Order of the 11 March). However, from a Javanese Shadow puppet (</w:t>
      </w:r>
      <w:proofErr w:type="spellStart"/>
      <w:r w:rsidRPr="00734ABB">
        <w:t>wayang</w:t>
      </w:r>
      <w:proofErr w:type="spellEnd"/>
      <w:r w:rsidRPr="00734ABB">
        <w:t xml:space="preserve">) story, </w:t>
      </w:r>
      <w:proofErr w:type="spellStart"/>
      <w:r w:rsidRPr="00734ABB">
        <w:t>Semar</w:t>
      </w:r>
      <w:proofErr w:type="spellEnd"/>
      <w:r w:rsidRPr="00734ABB">
        <w:t xml:space="preserve"> is a royal servant known for a powerful spirit and strength.</w:t>
      </w:r>
    </w:p>
  </w:footnote>
  <w:footnote w:id="316">
    <w:p w14:paraId="4E709205" w14:textId="77777777" w:rsidR="003A6EC0" w:rsidRPr="00734ABB" w:rsidRDefault="003A6EC0"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17">
    <w:p w14:paraId="7C14BA45" w14:textId="77777777" w:rsidR="003A6EC0" w:rsidRPr="00734ABB" w:rsidRDefault="003A6EC0"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18">
    <w:p w14:paraId="4A0B3C46" w14:textId="77777777" w:rsidR="003A6EC0" w:rsidRPr="00734ABB" w:rsidRDefault="003A6EC0" w:rsidP="00734ABB">
      <w:pPr>
        <w:pStyle w:val="FootnoteText"/>
      </w:pPr>
      <w:r w:rsidRPr="00E82028">
        <w:rPr>
          <w:rStyle w:val="FootnoteReference"/>
        </w:rPr>
        <w:footnoteRef/>
      </w:r>
      <w:r w:rsidRPr="00734ABB">
        <w:t xml:space="preserve"> </w:t>
      </w:r>
      <w:r w:rsidRPr="00734ABB">
        <w:tab/>
        <w:t>The IBL, ibid. Article 1.</w:t>
      </w:r>
    </w:p>
  </w:footnote>
  <w:footnote w:id="319">
    <w:p w14:paraId="5D21FECD" w14:textId="77777777" w:rsidR="003A6EC0" w:rsidRPr="00734ABB" w:rsidRDefault="003A6EC0" w:rsidP="00734ABB">
      <w:pPr>
        <w:pStyle w:val="FootnoteText"/>
      </w:pPr>
      <w:r w:rsidRPr="00E82028">
        <w:rPr>
          <w:rStyle w:val="FootnoteReference"/>
        </w:rPr>
        <w:footnoteRef/>
      </w:r>
      <w:r w:rsidRPr="00734ABB">
        <w:t xml:space="preserve"> </w:t>
      </w:r>
      <w:r w:rsidRPr="00734ABB">
        <w:tab/>
        <w:t xml:space="preserve">Victor </w:t>
      </w:r>
      <w:proofErr w:type="spellStart"/>
      <w:r w:rsidRPr="00734ABB">
        <w:t>Imanuel</w:t>
      </w:r>
      <w:proofErr w:type="spellEnd"/>
      <w:r w:rsidRPr="00734ABB">
        <w:t xml:space="preserve"> W. </w:t>
      </w:r>
      <w:proofErr w:type="spellStart"/>
      <w:r w:rsidRPr="00734ABB">
        <w:t>Nalle</w:t>
      </w:r>
      <w:proofErr w:type="spellEnd"/>
      <w:r w:rsidRPr="00734ABB">
        <w:t xml:space="preserve">. Blasphemy Law and Public Neutrality in Indonesia. Faculty of Law, </w:t>
      </w:r>
      <w:proofErr w:type="spellStart"/>
      <w:r w:rsidRPr="00734ABB">
        <w:t>Darma</w:t>
      </w:r>
      <w:proofErr w:type="spellEnd"/>
      <w:r w:rsidRPr="00734ABB">
        <w:t xml:space="preserve"> </w:t>
      </w:r>
      <w:proofErr w:type="spellStart"/>
      <w:r w:rsidRPr="00734ABB">
        <w:t>Cendika</w:t>
      </w:r>
      <w:proofErr w:type="spellEnd"/>
      <w:r w:rsidRPr="00734ABB">
        <w:t xml:space="preserve"> Catholic University, Indonesia.</w:t>
      </w:r>
    </w:p>
  </w:footnote>
  <w:footnote w:id="320">
    <w:p w14:paraId="394EA110" w14:textId="77777777" w:rsidR="003A6EC0" w:rsidRPr="00734ABB" w:rsidRDefault="003A6EC0" w:rsidP="00734ABB">
      <w:pPr>
        <w:pStyle w:val="FootnoteText"/>
      </w:pPr>
      <w:r w:rsidRPr="00E82028">
        <w:rPr>
          <w:rStyle w:val="FootnoteReference"/>
        </w:rPr>
        <w:footnoteRef/>
      </w:r>
      <w:r w:rsidRPr="00734ABB">
        <w:t xml:space="preserve"> </w:t>
      </w:r>
      <w:r w:rsidRPr="00734ABB">
        <w:tab/>
        <w:t>Ibid. P.7</w:t>
      </w:r>
    </w:p>
  </w:footnote>
  <w:footnote w:id="321">
    <w:p w14:paraId="64B2612E"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Sezgin</w:t>
      </w:r>
      <w:proofErr w:type="spellEnd"/>
      <w:r w:rsidRPr="00734ABB">
        <w:t xml:space="preserve">, Y., &amp; </w:t>
      </w:r>
      <w:proofErr w:type="spellStart"/>
      <w:r w:rsidRPr="00734ABB">
        <w:t>Künkler</w:t>
      </w:r>
      <w:proofErr w:type="spellEnd"/>
      <w:r w:rsidRPr="00734ABB">
        <w:t>, M. (2014). Regulation of “religion” and the “religious”: The politics of judicialization and bureaucratization in India and Indonesia. Comparative Studies in Society and History, 56(2), 448-478.</w:t>
      </w:r>
    </w:p>
  </w:footnote>
  <w:footnote w:id="322">
    <w:p w14:paraId="25063ADA" w14:textId="77777777" w:rsidR="003A6EC0" w:rsidRPr="00734ABB" w:rsidRDefault="003A6EC0" w:rsidP="00734ABB">
      <w:pPr>
        <w:pStyle w:val="FootnoteText"/>
      </w:pPr>
      <w:r w:rsidRPr="00E82028">
        <w:rPr>
          <w:rStyle w:val="FootnoteReference"/>
        </w:rPr>
        <w:footnoteRef/>
      </w:r>
      <w:r w:rsidRPr="00734ABB">
        <w:t xml:space="preserve"> </w:t>
      </w:r>
      <w:r w:rsidRPr="00734ABB">
        <w:tab/>
        <w:t>Ibid, P. 10</w:t>
      </w:r>
    </w:p>
  </w:footnote>
  <w:footnote w:id="323">
    <w:p w14:paraId="129E0B32"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324">
    <w:p w14:paraId="413A3BFB" w14:textId="77777777" w:rsidR="003A6EC0" w:rsidRPr="00734ABB" w:rsidRDefault="003A6EC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Tabel</w:t>
      </w:r>
      <w:proofErr w:type="spellEnd"/>
      <w:r w:rsidRPr="00734ABB">
        <w:t xml:space="preserve"> 1.1. on Appendix.</w:t>
      </w:r>
    </w:p>
  </w:footnote>
  <w:footnote w:id="325">
    <w:p w14:paraId="6C3712CC" w14:textId="77777777" w:rsidR="003A6EC0" w:rsidRPr="00734ABB" w:rsidRDefault="003A6EC0" w:rsidP="00734ABB">
      <w:pPr>
        <w:pStyle w:val="FootnoteText"/>
      </w:pPr>
      <w:r w:rsidRPr="00E82028">
        <w:rPr>
          <w:rStyle w:val="FootnoteReference"/>
        </w:rPr>
        <w:footnoteRef/>
      </w:r>
      <w:r w:rsidRPr="00734ABB">
        <w:t xml:space="preserve"> </w:t>
      </w:r>
      <w:r w:rsidRPr="00734ABB">
        <w:tab/>
        <w:t>See Article 1 of the IBL.</w:t>
      </w:r>
    </w:p>
  </w:footnote>
  <w:footnote w:id="326">
    <w:p w14:paraId="506F636A" w14:textId="3E8B0114" w:rsidR="003A6EC0" w:rsidRPr="00734ABB" w:rsidRDefault="003A6EC0" w:rsidP="00734ABB">
      <w:pPr>
        <w:pStyle w:val="FootnoteText"/>
      </w:pPr>
      <w:r w:rsidRPr="00E82028">
        <w:rPr>
          <w:rStyle w:val="FootnoteReference"/>
        </w:rPr>
        <w:footnoteRef/>
      </w:r>
      <w:r w:rsidRPr="00734ABB">
        <w:t xml:space="preserve"> </w:t>
      </w:r>
      <w:r w:rsidRPr="00734ABB">
        <w:tab/>
        <w:t xml:space="preserve">Interview with AD, the </w:t>
      </w:r>
      <w:proofErr w:type="spellStart"/>
      <w:r w:rsidRPr="00734ABB">
        <w:t>Gafatar</w:t>
      </w:r>
      <w:proofErr w:type="spellEnd"/>
      <w:r w:rsidRPr="00734ABB">
        <w:t xml:space="preserve"> follower at 2:38 PM, on 4/18/2020].</w:t>
      </w:r>
    </w:p>
  </w:footnote>
  <w:footnote w:id="327">
    <w:p w14:paraId="55252623" w14:textId="77777777" w:rsidR="003A6EC0" w:rsidRPr="00734ABB" w:rsidRDefault="003A6EC0"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328">
    <w:p w14:paraId="1E0D0FE8"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Yudi</w:t>
      </w:r>
      <w:proofErr w:type="spellEnd"/>
      <w:r w:rsidRPr="00734ABB">
        <w:t xml:space="preserve"> Latif (2011). “Negara </w:t>
      </w:r>
      <w:proofErr w:type="spellStart"/>
      <w:r w:rsidRPr="00734ABB">
        <w:t>Paripurna</w:t>
      </w:r>
      <w:proofErr w:type="spellEnd"/>
      <w:r w:rsidRPr="00734ABB">
        <w:t xml:space="preserve">: </w:t>
      </w:r>
      <w:proofErr w:type="spellStart"/>
      <w:r w:rsidRPr="00734ABB">
        <w:t>Historisitas</w:t>
      </w:r>
      <w:proofErr w:type="spellEnd"/>
      <w:r w:rsidRPr="00734ABB">
        <w:t xml:space="preserve">, </w:t>
      </w:r>
      <w:proofErr w:type="spellStart"/>
      <w:r w:rsidRPr="00734ABB">
        <w:t>Rasionalitas</w:t>
      </w:r>
      <w:proofErr w:type="spellEnd"/>
      <w:r w:rsidRPr="00734ABB">
        <w:t xml:space="preserve">, dun </w:t>
      </w:r>
      <w:proofErr w:type="spellStart"/>
      <w:r w:rsidRPr="00734ABB">
        <w:t>Aktualitas</w:t>
      </w:r>
      <w:proofErr w:type="spellEnd"/>
      <w:r w:rsidRPr="00734ABB">
        <w:t xml:space="preserve"> Pancasila” (Jakarta: Gramedia Pustaka Utama)</w:t>
      </w:r>
    </w:p>
  </w:footnote>
  <w:footnote w:id="329">
    <w:p w14:paraId="41D491C7" w14:textId="77777777" w:rsidR="003A6EC0" w:rsidRPr="00734ABB" w:rsidRDefault="003A6EC0" w:rsidP="00734ABB">
      <w:pPr>
        <w:pStyle w:val="FootnoteText"/>
      </w:pPr>
      <w:r w:rsidRPr="00E82028">
        <w:rPr>
          <w:rStyle w:val="FootnoteReference"/>
        </w:rPr>
        <w:footnoteRef/>
      </w:r>
      <w:r w:rsidRPr="00734ABB">
        <w:t xml:space="preserve"> </w:t>
      </w:r>
      <w:r w:rsidRPr="00734ABB">
        <w:tab/>
      </w:r>
      <w:proofErr w:type="spellStart"/>
      <w:r w:rsidRPr="00734ABB">
        <w:t>As’ad</w:t>
      </w:r>
      <w:proofErr w:type="spellEnd"/>
      <w:r w:rsidRPr="00734ABB">
        <w:t xml:space="preserve"> Said Ali (2009). “Negara Pancasila: Jalan </w:t>
      </w:r>
      <w:proofErr w:type="spellStart"/>
      <w:r w:rsidRPr="00734ABB">
        <w:t>Kemaslahatan</w:t>
      </w:r>
      <w:proofErr w:type="spellEnd"/>
      <w:r w:rsidRPr="00734ABB">
        <w:t xml:space="preserve"> </w:t>
      </w:r>
      <w:proofErr w:type="spellStart"/>
      <w:r w:rsidRPr="00734ABB">
        <w:t>Berbangsa</w:t>
      </w:r>
      <w:proofErr w:type="spellEnd"/>
      <w:r w:rsidRPr="00734ABB">
        <w:t>” (Jakarta: LP3ES, 2009).</w:t>
      </w:r>
    </w:p>
  </w:footnote>
  <w:footnote w:id="330">
    <w:p w14:paraId="5B493FAD" w14:textId="004C6D6B" w:rsidR="003A6EC0" w:rsidRPr="00734ABB" w:rsidRDefault="003A6EC0" w:rsidP="00734ABB">
      <w:pPr>
        <w:pStyle w:val="FootnoteText"/>
      </w:pPr>
      <w:r w:rsidRPr="00E82028">
        <w:rPr>
          <w:rStyle w:val="FootnoteReference"/>
        </w:rPr>
        <w:footnoteRef/>
      </w:r>
      <w:r w:rsidRPr="00734ABB">
        <w:t xml:space="preserve"> </w:t>
      </w:r>
      <w:r w:rsidRPr="00734ABB">
        <w:tab/>
        <w:t xml:space="preserve">KH Hasyim </w:t>
      </w:r>
      <w:proofErr w:type="spellStart"/>
      <w:r w:rsidRPr="00734ABB">
        <w:t>Muzadi</w:t>
      </w:r>
      <w:proofErr w:type="spellEnd"/>
      <w:r w:rsidRPr="00734ABB">
        <w:t xml:space="preserve">, a </w:t>
      </w:r>
      <w:proofErr w:type="spellStart"/>
      <w:r w:rsidRPr="00734ABB">
        <w:t>Nahdatul</w:t>
      </w:r>
      <w:proofErr w:type="spellEnd"/>
      <w:r w:rsidRPr="00734ABB">
        <w:t xml:space="preserve"> Ulama figure, when giving a statement as an expert in the judicial review of the Anti-Defamation Law at the Constitutional Court. Quoted from the Constitutional Court Decision Number 14/PUU-/2009. Page 121.</w:t>
      </w:r>
    </w:p>
  </w:footnote>
  <w:footnote w:id="331">
    <w:p w14:paraId="1D634859" w14:textId="77777777" w:rsidR="003A6EC0" w:rsidRPr="00734ABB" w:rsidRDefault="003A6EC0"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332">
    <w:p w14:paraId="2FA00EEE"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151.</w:t>
      </w:r>
    </w:p>
  </w:footnote>
  <w:footnote w:id="333">
    <w:p w14:paraId="1F80DC07"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156.</w:t>
      </w:r>
    </w:p>
  </w:footnote>
  <w:footnote w:id="334">
    <w:p w14:paraId="0094BE9E" w14:textId="77777777" w:rsidR="003A6EC0" w:rsidRPr="00734ABB" w:rsidRDefault="003A6EC0" w:rsidP="00734ABB">
      <w:pPr>
        <w:pStyle w:val="FootnoteText"/>
      </w:pPr>
      <w:r w:rsidRPr="00E82028">
        <w:rPr>
          <w:rStyle w:val="FootnoteReference"/>
        </w:rPr>
        <w:footnoteRef/>
      </w:r>
      <w:r w:rsidRPr="00734ABB">
        <w:t xml:space="preserve"> </w:t>
      </w:r>
      <w:r w:rsidRPr="00734ABB">
        <w:tab/>
        <w:t>Page. 157.</w:t>
      </w:r>
    </w:p>
  </w:footnote>
  <w:footnote w:id="335">
    <w:p w14:paraId="2700F84E" w14:textId="77777777" w:rsidR="003A6EC0" w:rsidRPr="00734ABB" w:rsidRDefault="003A6EC0" w:rsidP="00734ABB">
      <w:pPr>
        <w:pStyle w:val="FootnoteText"/>
      </w:pPr>
      <w:r w:rsidRPr="00E82028">
        <w:rPr>
          <w:rStyle w:val="FootnoteReference"/>
        </w:rPr>
        <w:footnoteRef/>
      </w:r>
      <w:r w:rsidRPr="00734ABB">
        <w:t xml:space="preserve"> </w:t>
      </w:r>
      <w:r w:rsidRPr="00734ABB">
        <w:tab/>
        <w:t>Ibid. Page 156.</w:t>
      </w:r>
    </w:p>
  </w:footnote>
  <w:footnote w:id="336">
    <w:p w14:paraId="44EBC8E8" w14:textId="77777777" w:rsidR="003A6EC0" w:rsidRPr="00734ABB" w:rsidRDefault="003A6EC0" w:rsidP="00734ABB">
      <w:pPr>
        <w:pStyle w:val="FootnoteText"/>
      </w:pPr>
      <w:r w:rsidRPr="00E82028">
        <w:rPr>
          <w:rStyle w:val="FootnoteReference"/>
        </w:rPr>
        <w:footnoteRef/>
      </w:r>
      <w:r w:rsidRPr="00734ABB">
        <w:t xml:space="preserve"> </w:t>
      </w:r>
      <w:r w:rsidRPr="00734ABB">
        <w:tab/>
        <w:t>Page 158-159.</w:t>
      </w:r>
    </w:p>
  </w:footnote>
  <w:footnote w:id="337">
    <w:p w14:paraId="24875303" w14:textId="77777777" w:rsidR="003A6EC0" w:rsidRPr="00734ABB" w:rsidRDefault="003A6EC0" w:rsidP="00734ABB">
      <w:pPr>
        <w:pStyle w:val="FootnoteText"/>
      </w:pPr>
      <w:r w:rsidRPr="00E82028">
        <w:rPr>
          <w:rStyle w:val="FootnoteReference"/>
        </w:rPr>
        <w:footnoteRef/>
      </w:r>
      <w:r w:rsidRPr="00734ABB">
        <w:t xml:space="preserve"> </w:t>
      </w:r>
      <w:r w:rsidRPr="00734ABB">
        <w:tab/>
        <w:t>Page 162.</w:t>
      </w:r>
    </w:p>
  </w:footnote>
  <w:footnote w:id="338">
    <w:p w14:paraId="2F3ADCD9" w14:textId="78A4E608" w:rsidR="003A6EC0" w:rsidRPr="00734ABB" w:rsidRDefault="003A6EC0" w:rsidP="00734ABB">
      <w:pPr>
        <w:pStyle w:val="FootnoteText"/>
      </w:pPr>
      <w:r w:rsidRPr="00E82028">
        <w:rPr>
          <w:rStyle w:val="FootnoteReference"/>
        </w:rPr>
        <w:footnoteRef/>
      </w:r>
      <w:r w:rsidRPr="00734ABB">
        <w:t xml:space="preserve"> </w:t>
      </w:r>
      <w:r w:rsidRPr="00734ABB">
        <w:tab/>
        <w:t>Page 167-168</w:t>
      </w:r>
    </w:p>
  </w:footnote>
  <w:footnote w:id="339">
    <w:p w14:paraId="45FCAC2E" w14:textId="084E86F9" w:rsidR="003A6EC0" w:rsidRPr="00734ABB" w:rsidRDefault="003A6EC0" w:rsidP="00734ABB">
      <w:pPr>
        <w:pStyle w:val="FootnoteText"/>
      </w:pPr>
      <w:r w:rsidRPr="00E82028">
        <w:rPr>
          <w:rStyle w:val="FootnoteReference"/>
        </w:rPr>
        <w:footnoteRef/>
      </w:r>
      <w:r w:rsidRPr="00734ABB">
        <w:t xml:space="preserve"> </w:t>
      </w:r>
      <w:r w:rsidRPr="00734ABB">
        <w:tab/>
        <w:t>Page 304.</w:t>
      </w:r>
    </w:p>
  </w:footnote>
  <w:footnote w:id="340">
    <w:p w14:paraId="1DDA088C" w14:textId="77777777" w:rsidR="003A6EC0" w:rsidRPr="00734ABB" w:rsidRDefault="003A6EC0" w:rsidP="00734ABB">
      <w:pPr>
        <w:pStyle w:val="FootnoteText"/>
      </w:pPr>
      <w:r w:rsidRPr="00E82028">
        <w:rPr>
          <w:rStyle w:val="FootnoteReference"/>
        </w:rPr>
        <w:footnoteRef/>
      </w:r>
      <w:r w:rsidRPr="00734ABB">
        <w:t xml:space="preserve"> </w:t>
      </w:r>
      <w:proofErr w:type="spellStart"/>
      <w:r w:rsidRPr="00734ABB">
        <w:rPr>
          <w:i/>
          <w:iCs/>
        </w:rPr>
        <w:t>Aqeedah</w:t>
      </w:r>
      <w:proofErr w:type="spellEnd"/>
      <w:r w:rsidRPr="00734ABB">
        <w:rPr>
          <w:i/>
          <w:iCs/>
        </w:rPr>
        <w:t xml:space="preserve">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 teachings that believe there is a last prophet besides Muhammad. </w:t>
      </w:r>
    </w:p>
  </w:footnote>
  <w:footnote w:id="341">
    <w:p w14:paraId="50869762" w14:textId="77777777" w:rsidR="003A6EC0" w:rsidRPr="00734ABB" w:rsidRDefault="003A6EC0" w:rsidP="00734ABB">
      <w:pPr>
        <w:pStyle w:val="FootnoteText"/>
      </w:pPr>
      <w:r w:rsidRPr="00E82028">
        <w:rPr>
          <w:rStyle w:val="FootnoteReference"/>
        </w:rPr>
        <w:footnoteRef/>
      </w:r>
      <w:r w:rsidRPr="00734ABB">
        <w:t xml:space="preserve"> 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342">
    <w:p w14:paraId="566A711A" w14:textId="77777777" w:rsidR="003A6EC0" w:rsidRPr="00734ABB" w:rsidRDefault="003A6EC0" w:rsidP="00734ABB">
      <w:pPr>
        <w:pStyle w:val="FootnoteText"/>
      </w:pPr>
      <w:r w:rsidRPr="00E82028">
        <w:rPr>
          <w:rStyle w:val="FootnoteReference"/>
        </w:rPr>
        <w:footnoteRef/>
      </w:r>
      <w:r w:rsidRPr="00734ABB">
        <w:t xml:space="preserve"> 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343">
    <w:p w14:paraId="4C81DEDE" w14:textId="77777777" w:rsidR="003A6EC0" w:rsidRPr="00734ABB" w:rsidRDefault="003A6EC0" w:rsidP="00734ABB">
      <w:pPr>
        <w:pStyle w:val="FootnoteText"/>
      </w:pPr>
      <w:r w:rsidRPr="00E82028">
        <w:rPr>
          <w:rStyle w:val="FootnoteReference"/>
        </w:rPr>
        <w:footnoteRef/>
      </w:r>
      <w:r w:rsidRPr="00734ABB">
        <w:t xml:space="preserve"> 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 (Crouch, 2012).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3A6EC0" w:rsidRPr="004D3C04" w:rsidRDefault="003A6EC0"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I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6708" w14:textId="7301763E" w:rsidR="003A6EC0" w:rsidRPr="004D3C04" w:rsidRDefault="003A6EC0"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VI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3A6EC0" w:rsidRPr="004D3C04" w:rsidRDefault="003A6EC0"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3A6EC0" w:rsidRPr="004D3C04" w:rsidRDefault="003A6EC0"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3A6EC0" w:rsidRPr="00E868CB" w:rsidRDefault="003A6EC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3A6EC0" w:rsidRPr="004D3C04" w:rsidRDefault="003A6EC0" w:rsidP="001E09B0">
    <w:pPr>
      <w:pStyle w:val="Header"/>
    </w:pPr>
    <w:r>
      <w:t xml:space="preserve">Cekli </w:t>
    </w:r>
    <w:proofErr w:type="spellStart"/>
    <w:r>
      <w:t>Setya</w:t>
    </w:r>
    <w:proofErr w:type="spellEnd"/>
    <w:r>
      <w:t xml:space="preserve"> </w:t>
    </w:r>
    <w:proofErr w:type="spellStart"/>
    <w:r>
      <w:t>Pratiwi</w:t>
    </w:r>
    <w:proofErr w:type="spellEnd"/>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3A6EC0" w:rsidRPr="00E868CB" w:rsidRDefault="003A6EC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3A6EC0" w:rsidRPr="004D3C04" w:rsidRDefault="003A6EC0"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3A6EC0" w:rsidRPr="004D3C04" w:rsidRDefault="003A6EC0"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3A6EC0" w:rsidRPr="004D3C04" w:rsidRDefault="003A6EC0"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A6EC0" w:rsidRPr="004D3C04" w:rsidRDefault="003A6EC0"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F87C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2"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484665746">
    <w:abstractNumId w:val="32"/>
  </w:num>
  <w:num w:numId="2" w16cid:durableId="2053066842">
    <w:abstractNumId w:val="8"/>
  </w:num>
  <w:num w:numId="3" w16cid:durableId="1850097182">
    <w:abstractNumId w:val="8"/>
    <w:lvlOverride w:ilvl="0">
      <w:startOverride w:val="1"/>
    </w:lvlOverride>
  </w:num>
  <w:num w:numId="4" w16cid:durableId="218783533">
    <w:abstractNumId w:val="8"/>
    <w:lvlOverride w:ilvl="0">
      <w:startOverride w:val="1"/>
    </w:lvlOverride>
  </w:num>
  <w:num w:numId="5" w16cid:durableId="918293841">
    <w:abstractNumId w:val="8"/>
    <w:lvlOverride w:ilvl="0">
      <w:startOverride w:val="1"/>
    </w:lvlOverride>
  </w:num>
  <w:num w:numId="6" w16cid:durableId="879902998">
    <w:abstractNumId w:val="8"/>
    <w:lvlOverride w:ilvl="0">
      <w:startOverride w:val="1"/>
    </w:lvlOverride>
  </w:num>
  <w:num w:numId="7" w16cid:durableId="1437286080">
    <w:abstractNumId w:val="19"/>
  </w:num>
  <w:num w:numId="8" w16cid:durableId="369958732">
    <w:abstractNumId w:val="15"/>
  </w:num>
  <w:num w:numId="9" w16cid:durableId="1497501867">
    <w:abstractNumId w:val="25"/>
  </w:num>
  <w:num w:numId="10" w16cid:durableId="1366830493">
    <w:abstractNumId w:val="8"/>
    <w:lvlOverride w:ilvl="0">
      <w:startOverride w:val="1"/>
    </w:lvlOverride>
  </w:num>
  <w:num w:numId="11" w16cid:durableId="1989480399">
    <w:abstractNumId w:val="16"/>
  </w:num>
  <w:num w:numId="12" w16cid:durableId="2146924396">
    <w:abstractNumId w:val="33"/>
  </w:num>
  <w:num w:numId="13" w16cid:durableId="305401000">
    <w:abstractNumId w:val="27"/>
  </w:num>
  <w:num w:numId="14" w16cid:durableId="1050883658">
    <w:abstractNumId w:val="13"/>
  </w:num>
  <w:num w:numId="15" w16cid:durableId="1232890445">
    <w:abstractNumId w:val="32"/>
    <w:lvlOverride w:ilvl="0">
      <w:startOverride w:val="3"/>
    </w:lvlOverride>
    <w:lvlOverride w:ilvl="1">
      <w:startOverride w:val="3"/>
    </w:lvlOverride>
  </w:num>
  <w:num w:numId="16" w16cid:durableId="687294851">
    <w:abstractNumId w:val="34"/>
  </w:num>
  <w:num w:numId="17" w16cid:durableId="868445399">
    <w:abstractNumId w:val="21"/>
  </w:num>
  <w:num w:numId="18" w16cid:durableId="1019939001">
    <w:abstractNumId w:val="10"/>
  </w:num>
  <w:num w:numId="19" w16cid:durableId="75901860">
    <w:abstractNumId w:val="30"/>
  </w:num>
  <w:num w:numId="20" w16cid:durableId="989403259">
    <w:abstractNumId w:val="24"/>
  </w:num>
  <w:num w:numId="21" w16cid:durableId="1205632792">
    <w:abstractNumId w:val="26"/>
  </w:num>
  <w:num w:numId="22" w16cid:durableId="1765375059">
    <w:abstractNumId w:val="18"/>
  </w:num>
  <w:num w:numId="23" w16cid:durableId="1234582777">
    <w:abstractNumId w:val="20"/>
  </w:num>
  <w:num w:numId="24" w16cid:durableId="1456291437">
    <w:abstractNumId w:val="12"/>
  </w:num>
  <w:num w:numId="25" w16cid:durableId="1924416520">
    <w:abstractNumId w:val="31"/>
  </w:num>
  <w:num w:numId="26" w16cid:durableId="61634978">
    <w:abstractNumId w:val="28"/>
  </w:num>
  <w:num w:numId="27" w16cid:durableId="2025008394">
    <w:abstractNumId w:val="22"/>
  </w:num>
  <w:num w:numId="28" w16cid:durableId="1738674011">
    <w:abstractNumId w:val="29"/>
  </w:num>
  <w:num w:numId="29" w16cid:durableId="773863731">
    <w:abstractNumId w:val="23"/>
  </w:num>
  <w:num w:numId="30" w16cid:durableId="762995309">
    <w:abstractNumId w:val="17"/>
  </w:num>
  <w:num w:numId="31" w16cid:durableId="2030132824">
    <w:abstractNumId w:val="9"/>
  </w:num>
  <w:num w:numId="32" w16cid:durableId="634608377">
    <w:abstractNumId w:val="7"/>
  </w:num>
  <w:num w:numId="33" w16cid:durableId="1434938086">
    <w:abstractNumId w:val="6"/>
  </w:num>
  <w:num w:numId="34" w16cid:durableId="325328085">
    <w:abstractNumId w:val="5"/>
  </w:num>
  <w:num w:numId="35" w16cid:durableId="1577278528">
    <w:abstractNumId w:val="4"/>
  </w:num>
  <w:num w:numId="36" w16cid:durableId="131290479">
    <w:abstractNumId w:val="3"/>
  </w:num>
  <w:num w:numId="37" w16cid:durableId="1851869660">
    <w:abstractNumId w:val="2"/>
  </w:num>
  <w:num w:numId="38" w16cid:durableId="655106607">
    <w:abstractNumId w:val="1"/>
  </w:num>
  <w:num w:numId="39" w16cid:durableId="163402119">
    <w:abstractNumId w:val="0"/>
  </w:num>
  <w:num w:numId="40" w16cid:durableId="601686853">
    <w:abstractNumId w:val="17"/>
    <w:lvlOverride w:ilvl="0">
      <w:startOverride w:val="1"/>
    </w:lvlOverride>
  </w:num>
  <w:num w:numId="41" w16cid:durableId="1841386177">
    <w:abstractNumId w:val="17"/>
    <w:lvlOverride w:ilvl="0">
      <w:startOverride w:val="1"/>
    </w:lvlOverride>
  </w:num>
  <w:num w:numId="42" w16cid:durableId="707028211">
    <w:abstractNumId w:val="17"/>
    <w:lvlOverride w:ilvl="0">
      <w:startOverride w:val="1"/>
    </w:lvlOverride>
  </w:num>
  <w:num w:numId="43" w16cid:durableId="360710383">
    <w:abstractNumId w:val="17"/>
    <w:lvlOverride w:ilvl="0">
      <w:startOverride w:val="1"/>
    </w:lvlOverride>
  </w:num>
  <w:num w:numId="44" w16cid:durableId="456996768">
    <w:abstractNumId w:val="17"/>
    <w:lvlOverride w:ilvl="0">
      <w:startOverride w:val="1"/>
    </w:lvlOverride>
  </w:num>
  <w:num w:numId="45" w16cid:durableId="2048984977">
    <w:abstractNumId w:val="17"/>
    <w:lvlOverride w:ilvl="0">
      <w:startOverride w:val="1"/>
    </w:lvlOverride>
  </w:num>
  <w:num w:numId="46" w16cid:durableId="69499024">
    <w:abstractNumId w:val="11"/>
  </w:num>
  <w:num w:numId="47" w16cid:durableId="2123381956">
    <w:abstractNumId w:val="1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 GEORGE HAYES">
    <w15:presenceInfo w15:providerId="None" w15:userId="MICHAEL GEORGE HAY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embedTrueTypeFonts/>
  <w:embedSystemFonts/>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1134"/>
  <w:autoHyphenation/>
  <w:consecutiveHyphenLimit w:val="3"/>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2672"/>
    <w:rsid w:val="00063689"/>
    <w:rsid w:val="00065285"/>
    <w:rsid w:val="00065527"/>
    <w:rsid w:val="0006664B"/>
    <w:rsid w:val="00072308"/>
    <w:rsid w:val="000729BC"/>
    <w:rsid w:val="00073CB0"/>
    <w:rsid w:val="00074F35"/>
    <w:rsid w:val="00075854"/>
    <w:rsid w:val="000758E4"/>
    <w:rsid w:val="00075D18"/>
    <w:rsid w:val="00075FE3"/>
    <w:rsid w:val="00076AD0"/>
    <w:rsid w:val="00077404"/>
    <w:rsid w:val="0007743B"/>
    <w:rsid w:val="00077716"/>
    <w:rsid w:val="00077B10"/>
    <w:rsid w:val="00080148"/>
    <w:rsid w:val="00080FF8"/>
    <w:rsid w:val="000811D3"/>
    <w:rsid w:val="00082551"/>
    <w:rsid w:val="00083B91"/>
    <w:rsid w:val="00083C0F"/>
    <w:rsid w:val="0008441A"/>
    <w:rsid w:val="0008451A"/>
    <w:rsid w:val="00084BBF"/>
    <w:rsid w:val="00085F2D"/>
    <w:rsid w:val="0008731F"/>
    <w:rsid w:val="00091FEE"/>
    <w:rsid w:val="0009242A"/>
    <w:rsid w:val="00092A5D"/>
    <w:rsid w:val="00093201"/>
    <w:rsid w:val="00094090"/>
    <w:rsid w:val="00096097"/>
    <w:rsid w:val="00097018"/>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1FF3"/>
    <w:rsid w:val="000C24C1"/>
    <w:rsid w:val="000C2F81"/>
    <w:rsid w:val="000C3195"/>
    <w:rsid w:val="000C3497"/>
    <w:rsid w:val="000C39DD"/>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E6B"/>
    <w:rsid w:val="000F098B"/>
    <w:rsid w:val="000F0F8F"/>
    <w:rsid w:val="000F178D"/>
    <w:rsid w:val="000F207E"/>
    <w:rsid w:val="000F2189"/>
    <w:rsid w:val="000F5268"/>
    <w:rsid w:val="000F55FC"/>
    <w:rsid w:val="000F76CD"/>
    <w:rsid w:val="000F7E1B"/>
    <w:rsid w:val="00104710"/>
    <w:rsid w:val="0010567F"/>
    <w:rsid w:val="001068F0"/>
    <w:rsid w:val="001070C5"/>
    <w:rsid w:val="00110C3A"/>
    <w:rsid w:val="00111771"/>
    <w:rsid w:val="00111D4D"/>
    <w:rsid w:val="00115423"/>
    <w:rsid w:val="00115EEE"/>
    <w:rsid w:val="00116390"/>
    <w:rsid w:val="001165A6"/>
    <w:rsid w:val="00116DA5"/>
    <w:rsid w:val="00117068"/>
    <w:rsid w:val="00117A3C"/>
    <w:rsid w:val="00117D79"/>
    <w:rsid w:val="00120CED"/>
    <w:rsid w:val="001214A0"/>
    <w:rsid w:val="00121789"/>
    <w:rsid w:val="00122342"/>
    <w:rsid w:val="00122CB5"/>
    <w:rsid w:val="001240B9"/>
    <w:rsid w:val="001257CA"/>
    <w:rsid w:val="001260D8"/>
    <w:rsid w:val="001270B8"/>
    <w:rsid w:val="001303A1"/>
    <w:rsid w:val="00130EED"/>
    <w:rsid w:val="0013173B"/>
    <w:rsid w:val="00131F2E"/>
    <w:rsid w:val="00132D13"/>
    <w:rsid w:val="0013469A"/>
    <w:rsid w:val="00134937"/>
    <w:rsid w:val="00134B93"/>
    <w:rsid w:val="00135F69"/>
    <w:rsid w:val="00137BFB"/>
    <w:rsid w:val="0014200B"/>
    <w:rsid w:val="00142559"/>
    <w:rsid w:val="00142DA0"/>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60"/>
    <w:rsid w:val="0017130C"/>
    <w:rsid w:val="00172D9E"/>
    <w:rsid w:val="00172DFF"/>
    <w:rsid w:val="00172F4D"/>
    <w:rsid w:val="001740C4"/>
    <w:rsid w:val="00174FA1"/>
    <w:rsid w:val="0017568A"/>
    <w:rsid w:val="001773A1"/>
    <w:rsid w:val="00180A07"/>
    <w:rsid w:val="00180C33"/>
    <w:rsid w:val="00183325"/>
    <w:rsid w:val="00183B4B"/>
    <w:rsid w:val="00183EA3"/>
    <w:rsid w:val="001840AF"/>
    <w:rsid w:val="00185100"/>
    <w:rsid w:val="001854E5"/>
    <w:rsid w:val="001856DB"/>
    <w:rsid w:val="00186254"/>
    <w:rsid w:val="00186C15"/>
    <w:rsid w:val="001911B9"/>
    <w:rsid w:val="00191920"/>
    <w:rsid w:val="00192870"/>
    <w:rsid w:val="00192DB0"/>
    <w:rsid w:val="001934E4"/>
    <w:rsid w:val="001939A1"/>
    <w:rsid w:val="00197478"/>
    <w:rsid w:val="00197FA3"/>
    <w:rsid w:val="001A11A3"/>
    <w:rsid w:val="001A2F3D"/>
    <w:rsid w:val="001A49A3"/>
    <w:rsid w:val="001A5A8F"/>
    <w:rsid w:val="001A5BAD"/>
    <w:rsid w:val="001A68CB"/>
    <w:rsid w:val="001A6C16"/>
    <w:rsid w:val="001A6F9B"/>
    <w:rsid w:val="001A7920"/>
    <w:rsid w:val="001A7A70"/>
    <w:rsid w:val="001A7CE0"/>
    <w:rsid w:val="001B073E"/>
    <w:rsid w:val="001B24CE"/>
    <w:rsid w:val="001B2C13"/>
    <w:rsid w:val="001B2C5A"/>
    <w:rsid w:val="001B3508"/>
    <w:rsid w:val="001B3D2E"/>
    <w:rsid w:val="001B4AEA"/>
    <w:rsid w:val="001B4B6E"/>
    <w:rsid w:val="001B531B"/>
    <w:rsid w:val="001C13DC"/>
    <w:rsid w:val="001C178A"/>
    <w:rsid w:val="001C2936"/>
    <w:rsid w:val="001C32F5"/>
    <w:rsid w:val="001C3C97"/>
    <w:rsid w:val="001C480F"/>
    <w:rsid w:val="001C7739"/>
    <w:rsid w:val="001D1E16"/>
    <w:rsid w:val="001D213D"/>
    <w:rsid w:val="001D3A05"/>
    <w:rsid w:val="001D3D77"/>
    <w:rsid w:val="001D6FCD"/>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1407"/>
    <w:rsid w:val="00201BE0"/>
    <w:rsid w:val="002045E3"/>
    <w:rsid w:val="0020732E"/>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7EBE"/>
    <w:rsid w:val="0023254E"/>
    <w:rsid w:val="002371D6"/>
    <w:rsid w:val="002373F7"/>
    <w:rsid w:val="0023743A"/>
    <w:rsid w:val="002375BB"/>
    <w:rsid w:val="00241AB1"/>
    <w:rsid w:val="00241C6F"/>
    <w:rsid w:val="0024238B"/>
    <w:rsid w:val="00242920"/>
    <w:rsid w:val="002429D0"/>
    <w:rsid w:val="00243A9E"/>
    <w:rsid w:val="00244E5E"/>
    <w:rsid w:val="00247B0B"/>
    <w:rsid w:val="00253B0A"/>
    <w:rsid w:val="002573E7"/>
    <w:rsid w:val="00257AD3"/>
    <w:rsid w:val="002607C4"/>
    <w:rsid w:val="00261751"/>
    <w:rsid w:val="0026195E"/>
    <w:rsid w:val="002619F8"/>
    <w:rsid w:val="00261E20"/>
    <w:rsid w:val="00263476"/>
    <w:rsid w:val="002640F5"/>
    <w:rsid w:val="002663AA"/>
    <w:rsid w:val="00267326"/>
    <w:rsid w:val="00272610"/>
    <w:rsid w:val="00272D13"/>
    <w:rsid w:val="00273FC6"/>
    <w:rsid w:val="002759DD"/>
    <w:rsid w:val="00276692"/>
    <w:rsid w:val="00277940"/>
    <w:rsid w:val="002779CF"/>
    <w:rsid w:val="00281678"/>
    <w:rsid w:val="0028247F"/>
    <w:rsid w:val="00282EE7"/>
    <w:rsid w:val="00283C83"/>
    <w:rsid w:val="00284114"/>
    <w:rsid w:val="002846D6"/>
    <w:rsid w:val="00284E26"/>
    <w:rsid w:val="00286DCA"/>
    <w:rsid w:val="00286EA1"/>
    <w:rsid w:val="002921E6"/>
    <w:rsid w:val="00293471"/>
    <w:rsid w:val="00293E5D"/>
    <w:rsid w:val="00296BF4"/>
    <w:rsid w:val="0029780D"/>
    <w:rsid w:val="002A0A86"/>
    <w:rsid w:val="002A3875"/>
    <w:rsid w:val="002A3B2A"/>
    <w:rsid w:val="002A3D39"/>
    <w:rsid w:val="002A50D0"/>
    <w:rsid w:val="002A53D3"/>
    <w:rsid w:val="002B089E"/>
    <w:rsid w:val="002B177E"/>
    <w:rsid w:val="002B24CC"/>
    <w:rsid w:val="002B3028"/>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170D"/>
    <w:rsid w:val="002E1F39"/>
    <w:rsid w:val="002E32A0"/>
    <w:rsid w:val="002E5DF2"/>
    <w:rsid w:val="002E69D0"/>
    <w:rsid w:val="002E7B1F"/>
    <w:rsid w:val="002F046A"/>
    <w:rsid w:val="002F0938"/>
    <w:rsid w:val="002F096A"/>
    <w:rsid w:val="002F1187"/>
    <w:rsid w:val="002F2281"/>
    <w:rsid w:val="002F30B7"/>
    <w:rsid w:val="002F3852"/>
    <w:rsid w:val="002F5B42"/>
    <w:rsid w:val="002F6664"/>
    <w:rsid w:val="00300140"/>
    <w:rsid w:val="0030015E"/>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559"/>
    <w:rsid w:val="0032580F"/>
    <w:rsid w:val="003258F9"/>
    <w:rsid w:val="0032706C"/>
    <w:rsid w:val="00327A5B"/>
    <w:rsid w:val="003306AD"/>
    <w:rsid w:val="003308CD"/>
    <w:rsid w:val="00331955"/>
    <w:rsid w:val="003346E8"/>
    <w:rsid w:val="00336789"/>
    <w:rsid w:val="0033685C"/>
    <w:rsid w:val="003377E5"/>
    <w:rsid w:val="00341A57"/>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723F"/>
    <w:rsid w:val="0037732E"/>
    <w:rsid w:val="0037750E"/>
    <w:rsid w:val="00377E17"/>
    <w:rsid w:val="00381BEB"/>
    <w:rsid w:val="003820C1"/>
    <w:rsid w:val="003829C9"/>
    <w:rsid w:val="00382E68"/>
    <w:rsid w:val="0038329B"/>
    <w:rsid w:val="003835EE"/>
    <w:rsid w:val="0038588B"/>
    <w:rsid w:val="00386A06"/>
    <w:rsid w:val="0038789C"/>
    <w:rsid w:val="003917C3"/>
    <w:rsid w:val="00394D99"/>
    <w:rsid w:val="00396071"/>
    <w:rsid w:val="00397160"/>
    <w:rsid w:val="003A3068"/>
    <w:rsid w:val="003A3ACA"/>
    <w:rsid w:val="003A3AF8"/>
    <w:rsid w:val="003A68D7"/>
    <w:rsid w:val="003A6CA4"/>
    <w:rsid w:val="003A6CAA"/>
    <w:rsid w:val="003A6EC0"/>
    <w:rsid w:val="003A7DA7"/>
    <w:rsid w:val="003B287D"/>
    <w:rsid w:val="003B3218"/>
    <w:rsid w:val="003B4087"/>
    <w:rsid w:val="003B4A73"/>
    <w:rsid w:val="003B6599"/>
    <w:rsid w:val="003B6674"/>
    <w:rsid w:val="003C02C0"/>
    <w:rsid w:val="003C0C0F"/>
    <w:rsid w:val="003C1097"/>
    <w:rsid w:val="003C1340"/>
    <w:rsid w:val="003C16B5"/>
    <w:rsid w:val="003C4AE4"/>
    <w:rsid w:val="003C4EFA"/>
    <w:rsid w:val="003C5124"/>
    <w:rsid w:val="003C58A5"/>
    <w:rsid w:val="003C5B53"/>
    <w:rsid w:val="003C5CDD"/>
    <w:rsid w:val="003C5FF2"/>
    <w:rsid w:val="003C75A4"/>
    <w:rsid w:val="003D0B41"/>
    <w:rsid w:val="003D13B8"/>
    <w:rsid w:val="003D2D79"/>
    <w:rsid w:val="003D2DFC"/>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17B9"/>
    <w:rsid w:val="004022AF"/>
    <w:rsid w:val="0040280A"/>
    <w:rsid w:val="004028F3"/>
    <w:rsid w:val="00402F48"/>
    <w:rsid w:val="00404CAD"/>
    <w:rsid w:val="004050B6"/>
    <w:rsid w:val="0041114E"/>
    <w:rsid w:val="004114B8"/>
    <w:rsid w:val="0041362C"/>
    <w:rsid w:val="00413793"/>
    <w:rsid w:val="00416AE6"/>
    <w:rsid w:val="00420209"/>
    <w:rsid w:val="00422DB6"/>
    <w:rsid w:val="00422F4F"/>
    <w:rsid w:val="00424300"/>
    <w:rsid w:val="00424FCB"/>
    <w:rsid w:val="0042617C"/>
    <w:rsid w:val="004265DC"/>
    <w:rsid w:val="00426A1A"/>
    <w:rsid w:val="00427FC2"/>
    <w:rsid w:val="00431361"/>
    <w:rsid w:val="004325FB"/>
    <w:rsid w:val="0043342B"/>
    <w:rsid w:val="00433D16"/>
    <w:rsid w:val="00434BD0"/>
    <w:rsid w:val="0043553A"/>
    <w:rsid w:val="00437EC2"/>
    <w:rsid w:val="00441314"/>
    <w:rsid w:val="00441FEE"/>
    <w:rsid w:val="0044276B"/>
    <w:rsid w:val="004429DB"/>
    <w:rsid w:val="00442AE9"/>
    <w:rsid w:val="00443CD7"/>
    <w:rsid w:val="00444FCB"/>
    <w:rsid w:val="00445DFD"/>
    <w:rsid w:val="00446998"/>
    <w:rsid w:val="00446BC4"/>
    <w:rsid w:val="00446D0B"/>
    <w:rsid w:val="004475B4"/>
    <w:rsid w:val="00451883"/>
    <w:rsid w:val="004522B2"/>
    <w:rsid w:val="00453263"/>
    <w:rsid w:val="004543D0"/>
    <w:rsid w:val="00454BAA"/>
    <w:rsid w:val="00456183"/>
    <w:rsid w:val="00460766"/>
    <w:rsid w:val="0046109B"/>
    <w:rsid w:val="004614AE"/>
    <w:rsid w:val="00466186"/>
    <w:rsid w:val="0046621F"/>
    <w:rsid w:val="004665E0"/>
    <w:rsid w:val="00471D87"/>
    <w:rsid w:val="004727D1"/>
    <w:rsid w:val="00476D75"/>
    <w:rsid w:val="00476F99"/>
    <w:rsid w:val="00477269"/>
    <w:rsid w:val="0048168F"/>
    <w:rsid w:val="004828A9"/>
    <w:rsid w:val="00485CA8"/>
    <w:rsid w:val="00486782"/>
    <w:rsid w:val="00486E26"/>
    <w:rsid w:val="0048752C"/>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0A0"/>
    <w:rsid w:val="004C0F77"/>
    <w:rsid w:val="004C161B"/>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26C6"/>
    <w:rsid w:val="0051556D"/>
    <w:rsid w:val="005157AF"/>
    <w:rsid w:val="005179A0"/>
    <w:rsid w:val="0052069B"/>
    <w:rsid w:val="00520BFF"/>
    <w:rsid w:val="0052206A"/>
    <w:rsid w:val="00522440"/>
    <w:rsid w:val="00522571"/>
    <w:rsid w:val="00523290"/>
    <w:rsid w:val="00523393"/>
    <w:rsid w:val="005233A0"/>
    <w:rsid w:val="00533C6C"/>
    <w:rsid w:val="00533CE9"/>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ED5"/>
    <w:rsid w:val="00566033"/>
    <w:rsid w:val="005662C2"/>
    <w:rsid w:val="00566FF9"/>
    <w:rsid w:val="00570D6C"/>
    <w:rsid w:val="005718E5"/>
    <w:rsid w:val="00574837"/>
    <w:rsid w:val="00574A80"/>
    <w:rsid w:val="00575761"/>
    <w:rsid w:val="00575E47"/>
    <w:rsid w:val="00575E8D"/>
    <w:rsid w:val="00580983"/>
    <w:rsid w:val="00581A71"/>
    <w:rsid w:val="00582E4E"/>
    <w:rsid w:val="005848B8"/>
    <w:rsid w:val="005855FC"/>
    <w:rsid w:val="00585A3A"/>
    <w:rsid w:val="0058739C"/>
    <w:rsid w:val="00591116"/>
    <w:rsid w:val="00592E1B"/>
    <w:rsid w:val="00593149"/>
    <w:rsid w:val="00593ABB"/>
    <w:rsid w:val="005945CC"/>
    <w:rsid w:val="0059493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124C"/>
    <w:rsid w:val="005B128A"/>
    <w:rsid w:val="005B1896"/>
    <w:rsid w:val="005B2953"/>
    <w:rsid w:val="005B2B69"/>
    <w:rsid w:val="005B34F5"/>
    <w:rsid w:val="005B4ACF"/>
    <w:rsid w:val="005B5CF6"/>
    <w:rsid w:val="005B7F9C"/>
    <w:rsid w:val="005C0303"/>
    <w:rsid w:val="005C0AEF"/>
    <w:rsid w:val="005C0CE2"/>
    <w:rsid w:val="005C1819"/>
    <w:rsid w:val="005C1C2B"/>
    <w:rsid w:val="005C25D6"/>
    <w:rsid w:val="005C286E"/>
    <w:rsid w:val="005C29C4"/>
    <w:rsid w:val="005C4585"/>
    <w:rsid w:val="005C58A0"/>
    <w:rsid w:val="005C5DDF"/>
    <w:rsid w:val="005C6A30"/>
    <w:rsid w:val="005C6A3D"/>
    <w:rsid w:val="005D1E30"/>
    <w:rsid w:val="005D5CD2"/>
    <w:rsid w:val="005D60A0"/>
    <w:rsid w:val="005D6337"/>
    <w:rsid w:val="005D7428"/>
    <w:rsid w:val="005D7D52"/>
    <w:rsid w:val="005E4009"/>
    <w:rsid w:val="005E5914"/>
    <w:rsid w:val="005E69E8"/>
    <w:rsid w:val="005E779C"/>
    <w:rsid w:val="005F08F6"/>
    <w:rsid w:val="005F1A72"/>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6676"/>
    <w:rsid w:val="00633A08"/>
    <w:rsid w:val="00633D6A"/>
    <w:rsid w:val="006349A6"/>
    <w:rsid w:val="006356C9"/>
    <w:rsid w:val="00635774"/>
    <w:rsid w:val="00635E25"/>
    <w:rsid w:val="00640B1D"/>
    <w:rsid w:val="00640DE2"/>
    <w:rsid w:val="00641300"/>
    <w:rsid w:val="0064159B"/>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1876"/>
    <w:rsid w:val="00682D15"/>
    <w:rsid w:val="006836BD"/>
    <w:rsid w:val="00683A20"/>
    <w:rsid w:val="006861EC"/>
    <w:rsid w:val="00690627"/>
    <w:rsid w:val="006922D1"/>
    <w:rsid w:val="006929C2"/>
    <w:rsid w:val="00694078"/>
    <w:rsid w:val="0069598B"/>
    <w:rsid w:val="006A0A8A"/>
    <w:rsid w:val="006A0C81"/>
    <w:rsid w:val="006A1B3B"/>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1574"/>
    <w:rsid w:val="006F1F3E"/>
    <w:rsid w:val="006F252F"/>
    <w:rsid w:val="006F28FA"/>
    <w:rsid w:val="006F4359"/>
    <w:rsid w:val="006F4E02"/>
    <w:rsid w:val="006F7344"/>
    <w:rsid w:val="006F7511"/>
    <w:rsid w:val="00700D60"/>
    <w:rsid w:val="0070139F"/>
    <w:rsid w:val="00703281"/>
    <w:rsid w:val="00703873"/>
    <w:rsid w:val="00705DBB"/>
    <w:rsid w:val="00711472"/>
    <w:rsid w:val="007126F4"/>
    <w:rsid w:val="00713861"/>
    <w:rsid w:val="00714966"/>
    <w:rsid w:val="00715BA2"/>
    <w:rsid w:val="00716765"/>
    <w:rsid w:val="007227EE"/>
    <w:rsid w:val="0072599B"/>
    <w:rsid w:val="00725D89"/>
    <w:rsid w:val="00727094"/>
    <w:rsid w:val="007271EC"/>
    <w:rsid w:val="00727758"/>
    <w:rsid w:val="00727F8C"/>
    <w:rsid w:val="0073189B"/>
    <w:rsid w:val="00732BC8"/>
    <w:rsid w:val="00732EED"/>
    <w:rsid w:val="00734870"/>
    <w:rsid w:val="00734ABB"/>
    <w:rsid w:val="00734F87"/>
    <w:rsid w:val="00736B37"/>
    <w:rsid w:val="007378F8"/>
    <w:rsid w:val="00740592"/>
    <w:rsid w:val="00742FCD"/>
    <w:rsid w:val="00744101"/>
    <w:rsid w:val="007441EE"/>
    <w:rsid w:val="007452D7"/>
    <w:rsid w:val="007468BA"/>
    <w:rsid w:val="00750D4D"/>
    <w:rsid w:val="00753421"/>
    <w:rsid w:val="00753452"/>
    <w:rsid w:val="00753581"/>
    <w:rsid w:val="00755237"/>
    <w:rsid w:val="0076061C"/>
    <w:rsid w:val="00760B4B"/>
    <w:rsid w:val="0076115D"/>
    <w:rsid w:val="00761619"/>
    <w:rsid w:val="0076187C"/>
    <w:rsid w:val="007648E7"/>
    <w:rsid w:val="007663A6"/>
    <w:rsid w:val="00766A79"/>
    <w:rsid w:val="00766E88"/>
    <w:rsid w:val="0077017B"/>
    <w:rsid w:val="0077146F"/>
    <w:rsid w:val="007727C2"/>
    <w:rsid w:val="00772BF9"/>
    <w:rsid w:val="00772D86"/>
    <w:rsid w:val="0077346E"/>
    <w:rsid w:val="00773DAB"/>
    <w:rsid w:val="00774909"/>
    <w:rsid w:val="007755FC"/>
    <w:rsid w:val="0077621D"/>
    <w:rsid w:val="007806E7"/>
    <w:rsid w:val="007817F6"/>
    <w:rsid w:val="00781AC3"/>
    <w:rsid w:val="00781F93"/>
    <w:rsid w:val="00783EA8"/>
    <w:rsid w:val="0078567D"/>
    <w:rsid w:val="00786699"/>
    <w:rsid w:val="007878DB"/>
    <w:rsid w:val="007909C3"/>
    <w:rsid w:val="007915C1"/>
    <w:rsid w:val="00791F5B"/>
    <w:rsid w:val="0079271B"/>
    <w:rsid w:val="00793069"/>
    <w:rsid w:val="00796228"/>
    <w:rsid w:val="00796F42"/>
    <w:rsid w:val="00797866"/>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C06CF"/>
    <w:rsid w:val="007C2E73"/>
    <w:rsid w:val="007C30F5"/>
    <w:rsid w:val="007C4F14"/>
    <w:rsid w:val="007C5283"/>
    <w:rsid w:val="007C59BA"/>
    <w:rsid w:val="007C67FB"/>
    <w:rsid w:val="007C7666"/>
    <w:rsid w:val="007C7EA2"/>
    <w:rsid w:val="007D14E9"/>
    <w:rsid w:val="007D1DF5"/>
    <w:rsid w:val="007D3098"/>
    <w:rsid w:val="007D41C2"/>
    <w:rsid w:val="007D44D8"/>
    <w:rsid w:val="007D6A1B"/>
    <w:rsid w:val="007D7100"/>
    <w:rsid w:val="007E0430"/>
    <w:rsid w:val="007E2392"/>
    <w:rsid w:val="007E5634"/>
    <w:rsid w:val="007E6434"/>
    <w:rsid w:val="007E7638"/>
    <w:rsid w:val="007F118D"/>
    <w:rsid w:val="007F1DC5"/>
    <w:rsid w:val="007F38A0"/>
    <w:rsid w:val="007F6B0E"/>
    <w:rsid w:val="007F6FEA"/>
    <w:rsid w:val="007F75DC"/>
    <w:rsid w:val="0080011D"/>
    <w:rsid w:val="0080018B"/>
    <w:rsid w:val="00800C0A"/>
    <w:rsid w:val="00800E2E"/>
    <w:rsid w:val="008011C6"/>
    <w:rsid w:val="008014F4"/>
    <w:rsid w:val="008018E7"/>
    <w:rsid w:val="00802F59"/>
    <w:rsid w:val="00804A0E"/>
    <w:rsid w:val="008064B5"/>
    <w:rsid w:val="008068AB"/>
    <w:rsid w:val="00806970"/>
    <w:rsid w:val="00806A59"/>
    <w:rsid w:val="00807229"/>
    <w:rsid w:val="008111EA"/>
    <w:rsid w:val="00811CE9"/>
    <w:rsid w:val="00813E09"/>
    <w:rsid w:val="0081432D"/>
    <w:rsid w:val="0081545D"/>
    <w:rsid w:val="008157E1"/>
    <w:rsid w:val="00816F1D"/>
    <w:rsid w:val="008171A3"/>
    <w:rsid w:val="008174C1"/>
    <w:rsid w:val="0082075D"/>
    <w:rsid w:val="00822E9D"/>
    <w:rsid w:val="008232DB"/>
    <w:rsid w:val="00823904"/>
    <w:rsid w:val="00823C0E"/>
    <w:rsid w:val="00825450"/>
    <w:rsid w:val="00825705"/>
    <w:rsid w:val="00825B36"/>
    <w:rsid w:val="00825D41"/>
    <w:rsid w:val="0082688D"/>
    <w:rsid w:val="00827B36"/>
    <w:rsid w:val="008303A0"/>
    <w:rsid w:val="008319B5"/>
    <w:rsid w:val="00831EEA"/>
    <w:rsid w:val="00832657"/>
    <w:rsid w:val="008335A6"/>
    <w:rsid w:val="008368EA"/>
    <w:rsid w:val="00840500"/>
    <w:rsid w:val="00840C4C"/>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52DF"/>
    <w:rsid w:val="008B5706"/>
    <w:rsid w:val="008B6EF7"/>
    <w:rsid w:val="008C0356"/>
    <w:rsid w:val="008C07BA"/>
    <w:rsid w:val="008C13BA"/>
    <w:rsid w:val="008C73EC"/>
    <w:rsid w:val="008D024E"/>
    <w:rsid w:val="008D1523"/>
    <w:rsid w:val="008D1697"/>
    <w:rsid w:val="008D30D6"/>
    <w:rsid w:val="008D4BEC"/>
    <w:rsid w:val="008E0118"/>
    <w:rsid w:val="008E30DF"/>
    <w:rsid w:val="008E3A3F"/>
    <w:rsid w:val="008E4DED"/>
    <w:rsid w:val="008E6840"/>
    <w:rsid w:val="008F066D"/>
    <w:rsid w:val="008F20C9"/>
    <w:rsid w:val="008F2339"/>
    <w:rsid w:val="008F2A80"/>
    <w:rsid w:val="008F3983"/>
    <w:rsid w:val="008F4B76"/>
    <w:rsid w:val="008F5926"/>
    <w:rsid w:val="008F7AC3"/>
    <w:rsid w:val="0090011B"/>
    <w:rsid w:val="009001A6"/>
    <w:rsid w:val="00902630"/>
    <w:rsid w:val="00902A71"/>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5DEF"/>
    <w:rsid w:val="0093605A"/>
    <w:rsid w:val="009368A0"/>
    <w:rsid w:val="00940518"/>
    <w:rsid w:val="00940FCF"/>
    <w:rsid w:val="009414E5"/>
    <w:rsid w:val="00947626"/>
    <w:rsid w:val="00950FEB"/>
    <w:rsid w:val="00951775"/>
    <w:rsid w:val="009517AE"/>
    <w:rsid w:val="00953958"/>
    <w:rsid w:val="00953E8A"/>
    <w:rsid w:val="00955D70"/>
    <w:rsid w:val="00955F3F"/>
    <w:rsid w:val="00957001"/>
    <w:rsid w:val="00961936"/>
    <w:rsid w:val="00961CCA"/>
    <w:rsid w:val="009620D1"/>
    <w:rsid w:val="0096415A"/>
    <w:rsid w:val="009643B1"/>
    <w:rsid w:val="009657EF"/>
    <w:rsid w:val="00971677"/>
    <w:rsid w:val="00972C1C"/>
    <w:rsid w:val="00973100"/>
    <w:rsid w:val="00974904"/>
    <w:rsid w:val="00974F1B"/>
    <w:rsid w:val="00975119"/>
    <w:rsid w:val="00976C6E"/>
    <w:rsid w:val="00977158"/>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CBD"/>
    <w:rsid w:val="00993DC7"/>
    <w:rsid w:val="00993F93"/>
    <w:rsid w:val="00994ED6"/>
    <w:rsid w:val="0099535A"/>
    <w:rsid w:val="00996E1F"/>
    <w:rsid w:val="009972AB"/>
    <w:rsid w:val="00997E87"/>
    <w:rsid w:val="009A0BFF"/>
    <w:rsid w:val="009A0C81"/>
    <w:rsid w:val="009A1345"/>
    <w:rsid w:val="009A20C3"/>
    <w:rsid w:val="009A21EF"/>
    <w:rsid w:val="009A35F1"/>
    <w:rsid w:val="009A3C5A"/>
    <w:rsid w:val="009B0952"/>
    <w:rsid w:val="009B148D"/>
    <w:rsid w:val="009B189C"/>
    <w:rsid w:val="009B2D0B"/>
    <w:rsid w:val="009B30F6"/>
    <w:rsid w:val="009B386E"/>
    <w:rsid w:val="009B4CF2"/>
    <w:rsid w:val="009B611F"/>
    <w:rsid w:val="009B7393"/>
    <w:rsid w:val="009B73C5"/>
    <w:rsid w:val="009C0FF7"/>
    <w:rsid w:val="009C1047"/>
    <w:rsid w:val="009C156E"/>
    <w:rsid w:val="009C2A4D"/>
    <w:rsid w:val="009C505D"/>
    <w:rsid w:val="009C7508"/>
    <w:rsid w:val="009C7EAD"/>
    <w:rsid w:val="009D0661"/>
    <w:rsid w:val="009D4939"/>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6C86"/>
    <w:rsid w:val="00A06F02"/>
    <w:rsid w:val="00A0720B"/>
    <w:rsid w:val="00A103DE"/>
    <w:rsid w:val="00A10AFA"/>
    <w:rsid w:val="00A112EF"/>
    <w:rsid w:val="00A13C84"/>
    <w:rsid w:val="00A15A59"/>
    <w:rsid w:val="00A16AFE"/>
    <w:rsid w:val="00A20E58"/>
    <w:rsid w:val="00A22192"/>
    <w:rsid w:val="00A223AB"/>
    <w:rsid w:val="00A316E9"/>
    <w:rsid w:val="00A31B5F"/>
    <w:rsid w:val="00A3202F"/>
    <w:rsid w:val="00A32E68"/>
    <w:rsid w:val="00A332ED"/>
    <w:rsid w:val="00A33449"/>
    <w:rsid w:val="00A3457C"/>
    <w:rsid w:val="00A34B46"/>
    <w:rsid w:val="00A35BE0"/>
    <w:rsid w:val="00A36822"/>
    <w:rsid w:val="00A379B1"/>
    <w:rsid w:val="00A408D1"/>
    <w:rsid w:val="00A40FCE"/>
    <w:rsid w:val="00A42E87"/>
    <w:rsid w:val="00A433E9"/>
    <w:rsid w:val="00A434F2"/>
    <w:rsid w:val="00A43E7F"/>
    <w:rsid w:val="00A448CA"/>
    <w:rsid w:val="00A457C7"/>
    <w:rsid w:val="00A46063"/>
    <w:rsid w:val="00A4640E"/>
    <w:rsid w:val="00A47726"/>
    <w:rsid w:val="00A51186"/>
    <w:rsid w:val="00A514DE"/>
    <w:rsid w:val="00A516BF"/>
    <w:rsid w:val="00A53386"/>
    <w:rsid w:val="00A5496D"/>
    <w:rsid w:val="00A56973"/>
    <w:rsid w:val="00A57049"/>
    <w:rsid w:val="00A61B2A"/>
    <w:rsid w:val="00A61D7B"/>
    <w:rsid w:val="00A62166"/>
    <w:rsid w:val="00A621E6"/>
    <w:rsid w:val="00A63A5B"/>
    <w:rsid w:val="00A656E7"/>
    <w:rsid w:val="00A65BBF"/>
    <w:rsid w:val="00A66637"/>
    <w:rsid w:val="00A6773A"/>
    <w:rsid w:val="00A677DD"/>
    <w:rsid w:val="00A70F31"/>
    <w:rsid w:val="00A71256"/>
    <w:rsid w:val="00A712C5"/>
    <w:rsid w:val="00A717D8"/>
    <w:rsid w:val="00A73ECE"/>
    <w:rsid w:val="00A752BF"/>
    <w:rsid w:val="00A755A1"/>
    <w:rsid w:val="00A76689"/>
    <w:rsid w:val="00A76E64"/>
    <w:rsid w:val="00A774C7"/>
    <w:rsid w:val="00A77906"/>
    <w:rsid w:val="00A77B93"/>
    <w:rsid w:val="00A77EB6"/>
    <w:rsid w:val="00A80289"/>
    <w:rsid w:val="00A832A2"/>
    <w:rsid w:val="00A8426E"/>
    <w:rsid w:val="00A8454C"/>
    <w:rsid w:val="00A86109"/>
    <w:rsid w:val="00A8708B"/>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432A"/>
    <w:rsid w:val="00AD02FD"/>
    <w:rsid w:val="00AD3431"/>
    <w:rsid w:val="00AD42BF"/>
    <w:rsid w:val="00AD45B1"/>
    <w:rsid w:val="00AD4BF7"/>
    <w:rsid w:val="00AD5567"/>
    <w:rsid w:val="00AD563A"/>
    <w:rsid w:val="00AD62F6"/>
    <w:rsid w:val="00AD7666"/>
    <w:rsid w:val="00AD7A63"/>
    <w:rsid w:val="00AD7D40"/>
    <w:rsid w:val="00AE10DE"/>
    <w:rsid w:val="00AE4992"/>
    <w:rsid w:val="00AF0F27"/>
    <w:rsid w:val="00AF117B"/>
    <w:rsid w:val="00AF2844"/>
    <w:rsid w:val="00AF28E2"/>
    <w:rsid w:val="00AF4548"/>
    <w:rsid w:val="00AF57EB"/>
    <w:rsid w:val="00B00CA1"/>
    <w:rsid w:val="00B01B42"/>
    <w:rsid w:val="00B021AD"/>
    <w:rsid w:val="00B0249C"/>
    <w:rsid w:val="00B04866"/>
    <w:rsid w:val="00B04A6D"/>
    <w:rsid w:val="00B04EBD"/>
    <w:rsid w:val="00B06C11"/>
    <w:rsid w:val="00B10969"/>
    <w:rsid w:val="00B136D1"/>
    <w:rsid w:val="00B149A6"/>
    <w:rsid w:val="00B156A3"/>
    <w:rsid w:val="00B17CD3"/>
    <w:rsid w:val="00B21107"/>
    <w:rsid w:val="00B22363"/>
    <w:rsid w:val="00B22F19"/>
    <w:rsid w:val="00B238DC"/>
    <w:rsid w:val="00B23E93"/>
    <w:rsid w:val="00B27546"/>
    <w:rsid w:val="00B27FB5"/>
    <w:rsid w:val="00B300B5"/>
    <w:rsid w:val="00B3047C"/>
    <w:rsid w:val="00B30598"/>
    <w:rsid w:val="00B30A9C"/>
    <w:rsid w:val="00B31F52"/>
    <w:rsid w:val="00B32438"/>
    <w:rsid w:val="00B326AD"/>
    <w:rsid w:val="00B33186"/>
    <w:rsid w:val="00B34CB2"/>
    <w:rsid w:val="00B36438"/>
    <w:rsid w:val="00B3664C"/>
    <w:rsid w:val="00B379DD"/>
    <w:rsid w:val="00B402BF"/>
    <w:rsid w:val="00B436D9"/>
    <w:rsid w:val="00B43E8D"/>
    <w:rsid w:val="00B44059"/>
    <w:rsid w:val="00B44AF1"/>
    <w:rsid w:val="00B45392"/>
    <w:rsid w:val="00B45721"/>
    <w:rsid w:val="00B46502"/>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DE0"/>
    <w:rsid w:val="00B6768A"/>
    <w:rsid w:val="00B71BC1"/>
    <w:rsid w:val="00B722C1"/>
    <w:rsid w:val="00B73C8F"/>
    <w:rsid w:val="00B74591"/>
    <w:rsid w:val="00B7722E"/>
    <w:rsid w:val="00B777AA"/>
    <w:rsid w:val="00B77D84"/>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6E3A"/>
    <w:rsid w:val="00B97C59"/>
    <w:rsid w:val="00B97E7E"/>
    <w:rsid w:val="00BA013E"/>
    <w:rsid w:val="00BA01D8"/>
    <w:rsid w:val="00BA10F9"/>
    <w:rsid w:val="00BA141D"/>
    <w:rsid w:val="00BA3333"/>
    <w:rsid w:val="00BA373C"/>
    <w:rsid w:val="00BA4239"/>
    <w:rsid w:val="00BA468B"/>
    <w:rsid w:val="00BA4944"/>
    <w:rsid w:val="00BA56DD"/>
    <w:rsid w:val="00BB05A2"/>
    <w:rsid w:val="00BB2205"/>
    <w:rsid w:val="00BB3BBD"/>
    <w:rsid w:val="00BB4AC8"/>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C6D"/>
    <w:rsid w:val="00C12AB3"/>
    <w:rsid w:val="00C12B09"/>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4B37"/>
    <w:rsid w:val="00C45199"/>
    <w:rsid w:val="00C475FA"/>
    <w:rsid w:val="00C52E8E"/>
    <w:rsid w:val="00C54151"/>
    <w:rsid w:val="00C55422"/>
    <w:rsid w:val="00C55ABF"/>
    <w:rsid w:val="00C55B64"/>
    <w:rsid w:val="00C56772"/>
    <w:rsid w:val="00C57C0A"/>
    <w:rsid w:val="00C60E72"/>
    <w:rsid w:val="00C62B09"/>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B36"/>
    <w:rsid w:val="00CD3E9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0FC0"/>
    <w:rsid w:val="00D0139A"/>
    <w:rsid w:val="00D023C4"/>
    <w:rsid w:val="00D0279D"/>
    <w:rsid w:val="00D02DB3"/>
    <w:rsid w:val="00D02F35"/>
    <w:rsid w:val="00D05786"/>
    <w:rsid w:val="00D058AF"/>
    <w:rsid w:val="00D06F3C"/>
    <w:rsid w:val="00D101B2"/>
    <w:rsid w:val="00D10E9B"/>
    <w:rsid w:val="00D12A5A"/>
    <w:rsid w:val="00D14339"/>
    <w:rsid w:val="00D149C4"/>
    <w:rsid w:val="00D15B5B"/>
    <w:rsid w:val="00D16BA5"/>
    <w:rsid w:val="00D16FBB"/>
    <w:rsid w:val="00D20F00"/>
    <w:rsid w:val="00D212F8"/>
    <w:rsid w:val="00D21449"/>
    <w:rsid w:val="00D22370"/>
    <w:rsid w:val="00D2282D"/>
    <w:rsid w:val="00D229BC"/>
    <w:rsid w:val="00D24255"/>
    <w:rsid w:val="00D2455E"/>
    <w:rsid w:val="00D24594"/>
    <w:rsid w:val="00D258C3"/>
    <w:rsid w:val="00D26514"/>
    <w:rsid w:val="00D266F4"/>
    <w:rsid w:val="00D2696A"/>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44E4"/>
    <w:rsid w:val="00D659A6"/>
    <w:rsid w:val="00D667F0"/>
    <w:rsid w:val="00D715CE"/>
    <w:rsid w:val="00D7197E"/>
    <w:rsid w:val="00D75062"/>
    <w:rsid w:val="00D75098"/>
    <w:rsid w:val="00D76790"/>
    <w:rsid w:val="00D77B41"/>
    <w:rsid w:val="00D77D9D"/>
    <w:rsid w:val="00D810F1"/>
    <w:rsid w:val="00D83CD0"/>
    <w:rsid w:val="00D84397"/>
    <w:rsid w:val="00D878AC"/>
    <w:rsid w:val="00D90210"/>
    <w:rsid w:val="00D90A33"/>
    <w:rsid w:val="00D927D8"/>
    <w:rsid w:val="00D92ABC"/>
    <w:rsid w:val="00D92CB4"/>
    <w:rsid w:val="00D930A2"/>
    <w:rsid w:val="00D93E44"/>
    <w:rsid w:val="00D942AB"/>
    <w:rsid w:val="00D947E9"/>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9E1"/>
    <w:rsid w:val="00DB3B5E"/>
    <w:rsid w:val="00DB4A83"/>
    <w:rsid w:val="00DB5082"/>
    <w:rsid w:val="00DB528C"/>
    <w:rsid w:val="00DB702D"/>
    <w:rsid w:val="00DC2FBF"/>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F1585"/>
    <w:rsid w:val="00DF21F0"/>
    <w:rsid w:val="00DF2702"/>
    <w:rsid w:val="00DF3E64"/>
    <w:rsid w:val="00DF6D68"/>
    <w:rsid w:val="00DF7165"/>
    <w:rsid w:val="00E00560"/>
    <w:rsid w:val="00E0066D"/>
    <w:rsid w:val="00E039BC"/>
    <w:rsid w:val="00E044DE"/>
    <w:rsid w:val="00E05889"/>
    <w:rsid w:val="00E05D11"/>
    <w:rsid w:val="00E10694"/>
    <w:rsid w:val="00E1182D"/>
    <w:rsid w:val="00E123DA"/>
    <w:rsid w:val="00E1283C"/>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6C37"/>
    <w:rsid w:val="00E477A6"/>
    <w:rsid w:val="00E478CE"/>
    <w:rsid w:val="00E47D4A"/>
    <w:rsid w:val="00E47E11"/>
    <w:rsid w:val="00E50250"/>
    <w:rsid w:val="00E5076C"/>
    <w:rsid w:val="00E5137D"/>
    <w:rsid w:val="00E52647"/>
    <w:rsid w:val="00E542F3"/>
    <w:rsid w:val="00E563D2"/>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2028"/>
    <w:rsid w:val="00E821E9"/>
    <w:rsid w:val="00E82CA9"/>
    <w:rsid w:val="00E84653"/>
    <w:rsid w:val="00E8469D"/>
    <w:rsid w:val="00E84973"/>
    <w:rsid w:val="00E868CB"/>
    <w:rsid w:val="00E870EB"/>
    <w:rsid w:val="00E87606"/>
    <w:rsid w:val="00E87B43"/>
    <w:rsid w:val="00E91E07"/>
    <w:rsid w:val="00E94FC3"/>
    <w:rsid w:val="00E9795B"/>
    <w:rsid w:val="00E97ECD"/>
    <w:rsid w:val="00E97F76"/>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48D7"/>
    <w:rsid w:val="00EB5435"/>
    <w:rsid w:val="00EB56DA"/>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18F8"/>
    <w:rsid w:val="00EF1DD2"/>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4019F"/>
    <w:rsid w:val="00F42032"/>
    <w:rsid w:val="00F422D6"/>
    <w:rsid w:val="00F429D9"/>
    <w:rsid w:val="00F42D1D"/>
    <w:rsid w:val="00F4418B"/>
    <w:rsid w:val="00F47F59"/>
    <w:rsid w:val="00F51238"/>
    <w:rsid w:val="00F51480"/>
    <w:rsid w:val="00F51D8C"/>
    <w:rsid w:val="00F51E37"/>
    <w:rsid w:val="00F51F6F"/>
    <w:rsid w:val="00F5214F"/>
    <w:rsid w:val="00F52295"/>
    <w:rsid w:val="00F54B71"/>
    <w:rsid w:val="00F56266"/>
    <w:rsid w:val="00F56AEC"/>
    <w:rsid w:val="00F57678"/>
    <w:rsid w:val="00F60769"/>
    <w:rsid w:val="00F632B9"/>
    <w:rsid w:val="00F641EF"/>
    <w:rsid w:val="00F643FF"/>
    <w:rsid w:val="00F64845"/>
    <w:rsid w:val="00F65142"/>
    <w:rsid w:val="00F653AF"/>
    <w:rsid w:val="00F663C0"/>
    <w:rsid w:val="00F67043"/>
    <w:rsid w:val="00F6776C"/>
    <w:rsid w:val="00F71ECF"/>
    <w:rsid w:val="00F731DD"/>
    <w:rsid w:val="00F73D23"/>
    <w:rsid w:val="00F7538A"/>
    <w:rsid w:val="00F756A9"/>
    <w:rsid w:val="00F758B5"/>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2681"/>
    <w:rsid w:val="00FA435C"/>
    <w:rsid w:val="00FA435E"/>
    <w:rsid w:val="00FA4EA9"/>
    <w:rsid w:val="00FA4FAF"/>
    <w:rsid w:val="00FA5FDC"/>
    <w:rsid w:val="00FA5FE2"/>
    <w:rsid w:val="00FA68F1"/>
    <w:rsid w:val="00FA713E"/>
    <w:rsid w:val="00FA75A4"/>
    <w:rsid w:val="00FA75DD"/>
    <w:rsid w:val="00FB081F"/>
    <w:rsid w:val="00FB15A5"/>
    <w:rsid w:val="00FB3960"/>
    <w:rsid w:val="00FB436F"/>
    <w:rsid w:val="00FB5AA6"/>
    <w:rsid w:val="00FB6853"/>
    <w:rsid w:val="00FC0207"/>
    <w:rsid w:val="00FC0FA8"/>
    <w:rsid w:val="00FC18DE"/>
    <w:rsid w:val="00FC1C80"/>
    <w:rsid w:val="00FC37AA"/>
    <w:rsid w:val="00FC4093"/>
    <w:rsid w:val="00FC6B7C"/>
    <w:rsid w:val="00FD02FB"/>
    <w:rsid w:val="00FD0AF1"/>
    <w:rsid w:val="00FD0EA2"/>
    <w:rsid w:val="00FD18A5"/>
    <w:rsid w:val="00FD26A9"/>
    <w:rsid w:val="00FD2B32"/>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HTML Variable" w:semiHidden="1" w:unhideWhenUsed="1"/>
    <w:lsdException w:name="annotation subject" w:uiPriority="99"/>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AF28E2"/>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AF28E2"/>
    <w:rPr>
      <w:rFonts w:ascii="Linux Libertine" w:hAnsi="Linux Libertine" w:cs="Times New Roman"/>
      <w:b/>
      <w:bCs/>
      <w:sz w:val="24"/>
      <w:szCs w:val="28"/>
      <w:lang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B44AF1"/>
    <w:rPr>
      <w:rFonts w:ascii="Linux Libertine" w:hAnsi="Linux Libertine"/>
      <w:sz w:val="24"/>
      <w:szCs w:val="32"/>
      <w:lang w:val="en-GB" w:bidi="th-TH"/>
      <w14:ligatures w14:val="standard"/>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Word_97-2004_Document.doc"/><Relationship Id="rId18" Type="http://schemas.microsoft.com/office/2016/09/relationships/commentsIds" Target="commentsIds.xml"/><Relationship Id="rId26" Type="http://schemas.openxmlformats.org/officeDocument/2006/relationships/diagramQuickStyle" Target="diagrams/quickStyle1.xml"/><Relationship Id="rId39" Type="http://schemas.openxmlformats.org/officeDocument/2006/relationships/diagramQuickStyle" Target="diagrams/quickStyle3.xml"/><Relationship Id="rId21" Type="http://schemas.openxmlformats.org/officeDocument/2006/relationships/image" Target="media/image2.png"/><Relationship Id="rId34" Type="http://schemas.openxmlformats.org/officeDocument/2006/relationships/header" Target="header7.xml"/><Relationship Id="rId42" Type="http://schemas.openxmlformats.org/officeDocument/2006/relationships/header" Target="header9.xml"/><Relationship Id="rId47" Type="http://schemas.openxmlformats.org/officeDocument/2006/relationships/header" Target="header10.xml"/><Relationship Id="rId50"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diagramData" Target="diagrams/data2.xml"/><Relationship Id="rId11" Type="http://schemas.openxmlformats.org/officeDocument/2006/relationships/header" Target="header1.xml"/><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image" Target="media/image7.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6.xml"/><Relationship Id="rId28" Type="http://schemas.microsoft.com/office/2007/relationships/diagramDrawing" Target="diagrams/drawing1.xml"/><Relationship Id="rId36" Type="http://schemas.openxmlformats.org/officeDocument/2006/relationships/header" Target="header8.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diagramQuickStyle" Target="diagrams/quickStyle2.xml"/><Relationship Id="rId44" Type="http://schemas.openxmlformats.org/officeDocument/2006/relationships/image" Target="media/image6.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image" Target="media/image4.png"/><Relationship Id="rId43" Type="http://schemas.openxmlformats.org/officeDocument/2006/relationships/image" Target="media/image5.jpg"/><Relationship Id="rId48" Type="http://schemas.openxmlformats.org/officeDocument/2006/relationships/header" Target="header1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emf"/><Relationship Id="rId17" Type="http://schemas.microsoft.com/office/2011/relationships/commentsExtended" Target="commentsExtended.xml"/><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diagramLayout" Target="diagrams/layout3.xml"/><Relationship Id="rId46" Type="http://schemas.openxmlformats.org/officeDocument/2006/relationships/image" Target="media/image8.emf"/><Relationship Id="rId20" Type="http://schemas.openxmlformats.org/officeDocument/2006/relationships/header" Target="header5.xml"/><Relationship Id="rId41" Type="http://schemas.microsoft.com/office/2007/relationships/diagramDrawing" Target="diagrams/drawing3.xml"/><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24960" y="1529524"/>
          <a:ext cx="113850" cy="0"/>
        </a:xfrm>
        <a:custGeom>
          <a:avLst/>
          <a:gdLst/>
          <a:ahLst/>
          <a:cxnLst/>
          <a:rect l="0" t="0" r="0" b="0"/>
          <a:pathLst>
            <a:path>
              <a:moveTo>
                <a:pt x="0" y="0"/>
              </a:moveTo>
              <a:lnTo>
                <a:pt x="113850"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900972" y="1537600"/>
          <a:ext cx="123394" cy="0"/>
        </a:xfrm>
        <a:custGeom>
          <a:avLst/>
          <a:gdLst/>
          <a:ahLst/>
          <a:cxnLst/>
          <a:rect l="0" t="0" r="0" b="0"/>
          <a:pathLst>
            <a:path>
              <a:moveTo>
                <a:pt x="0" y="0"/>
              </a:moveTo>
              <a:lnTo>
                <a:pt x="123394"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0971" y="921417"/>
          <a:ext cx="176582" cy="0"/>
        </a:xfrm>
        <a:custGeom>
          <a:avLst/>
          <a:gdLst/>
          <a:ahLst/>
          <a:cxnLst/>
          <a:rect l="0" t="0" r="0" b="0"/>
          <a:pathLst>
            <a:path>
              <a:moveTo>
                <a:pt x="0" y="0"/>
              </a:moveTo>
              <a:lnTo>
                <a:pt x="1765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20181" y="1009431"/>
          <a:ext cx="1470776" cy="48619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43915" y="1033165"/>
        <a:ext cx="1423308" cy="438726"/>
      </dsp:txXfrm>
    </dsp:sp>
    <dsp:sp modelId="{133F1D1C-FE37-0646-8C02-A90CF56D5C1E}">
      <dsp:nvSpPr>
        <dsp:cNvPr id="0" name=""/>
        <dsp:cNvSpPr/>
      </dsp:nvSpPr>
      <dsp:spPr>
        <a:xfrm>
          <a:off x="2180125" y="507654"/>
          <a:ext cx="858406"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196027" y="523556"/>
        <a:ext cx="826602" cy="293946"/>
      </dsp:txXfrm>
    </dsp:sp>
    <dsp:sp modelId="{575FE49A-B44C-394E-89C1-6904ED9B766F}">
      <dsp:nvSpPr>
        <dsp:cNvPr id="0" name=""/>
        <dsp:cNvSpPr/>
      </dsp:nvSpPr>
      <dsp:spPr>
        <a:xfrm rot="10800000">
          <a:off x="2030367" y="670529"/>
          <a:ext cx="149758" cy="0"/>
        </a:xfrm>
        <a:custGeom>
          <a:avLst/>
          <a:gdLst/>
          <a:ahLst/>
          <a:cxnLst/>
          <a:rect l="0" t="0" r="0" b="0"/>
          <a:pathLst>
            <a:path>
              <a:moveTo>
                <a:pt x="0" y="0"/>
              </a:moveTo>
              <a:lnTo>
                <a:pt x="149758"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953952" y="507654"/>
          <a:ext cx="107641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969854" y="523556"/>
        <a:ext cx="1044610" cy="293946"/>
      </dsp:txXfrm>
    </dsp:sp>
    <dsp:sp modelId="{6F2269D7-B2BC-2446-88EC-8DE422580D8D}">
      <dsp:nvSpPr>
        <dsp:cNvPr id="0" name=""/>
        <dsp:cNvSpPr/>
      </dsp:nvSpPr>
      <dsp:spPr>
        <a:xfrm rot="16200000">
          <a:off x="2518412" y="416737"/>
          <a:ext cx="181832" cy="0"/>
        </a:xfrm>
        <a:custGeom>
          <a:avLst/>
          <a:gdLst/>
          <a:ahLst/>
          <a:cxnLst/>
          <a:rect l="0" t="0" r="0" b="0"/>
          <a:pathLst>
            <a:path>
              <a:moveTo>
                <a:pt x="0" y="0"/>
              </a:moveTo>
              <a:lnTo>
                <a:pt x="18183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188266" y="71"/>
          <a:ext cx="842125"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04168" y="15973"/>
        <a:ext cx="810321" cy="293946"/>
      </dsp:txXfrm>
    </dsp:sp>
    <dsp:sp modelId="{32473E8C-2CDE-D047-8554-9474D0C433EF}">
      <dsp:nvSpPr>
        <dsp:cNvPr id="0" name=""/>
        <dsp:cNvSpPr/>
      </dsp:nvSpPr>
      <dsp:spPr>
        <a:xfrm rot="21547620">
          <a:off x="3038521" y="662536"/>
          <a:ext cx="190647" cy="0"/>
        </a:xfrm>
        <a:custGeom>
          <a:avLst/>
          <a:gdLst/>
          <a:ahLst/>
          <a:cxnLst/>
          <a:rect l="0" t="0" r="0" b="0"/>
          <a:pathLst>
            <a:path>
              <a:moveTo>
                <a:pt x="0" y="0"/>
              </a:moveTo>
              <a:lnTo>
                <a:pt x="19064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29157" y="488598"/>
          <a:ext cx="1261379"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45059" y="504500"/>
        <a:ext cx="1229575" cy="293946"/>
      </dsp:txXfrm>
    </dsp:sp>
    <dsp:sp modelId="{B187CEC9-838C-6240-BE50-A61EFC7B61AE}">
      <dsp:nvSpPr>
        <dsp:cNvPr id="0" name=""/>
        <dsp:cNvSpPr/>
      </dsp:nvSpPr>
      <dsp:spPr>
        <a:xfrm>
          <a:off x="2744857" y="1579575"/>
          <a:ext cx="876984" cy="32575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60759" y="1595477"/>
        <a:ext cx="845180" cy="293946"/>
      </dsp:txXfrm>
    </dsp:sp>
    <dsp:sp modelId="{A35A817B-CF57-0047-B03D-8E4FDC77555A}">
      <dsp:nvSpPr>
        <dsp:cNvPr id="0" name=""/>
        <dsp:cNvSpPr/>
      </dsp:nvSpPr>
      <dsp:spPr>
        <a:xfrm rot="492716">
          <a:off x="3619213" y="1842349"/>
          <a:ext cx="512735" cy="0"/>
        </a:xfrm>
        <a:custGeom>
          <a:avLst/>
          <a:gdLst/>
          <a:ahLst/>
          <a:cxnLst/>
          <a:rect l="0" t="0" r="0" b="0"/>
          <a:pathLst>
            <a:path>
              <a:moveTo>
                <a:pt x="0" y="0"/>
              </a:moveTo>
              <a:lnTo>
                <a:pt x="512735"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129319" y="1787379"/>
          <a:ext cx="987931"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145221" y="1803281"/>
        <a:ext cx="956127" cy="293946"/>
      </dsp:txXfrm>
    </dsp:sp>
    <dsp:sp modelId="{A219BFFF-5863-9748-BDE3-F77E8D719E72}">
      <dsp:nvSpPr>
        <dsp:cNvPr id="0" name=""/>
        <dsp:cNvSpPr/>
      </dsp:nvSpPr>
      <dsp:spPr>
        <a:xfrm>
          <a:off x="1620609" y="1563423"/>
          <a:ext cx="79163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36511" y="1579325"/>
        <a:ext cx="759830" cy="293946"/>
      </dsp:txXfrm>
    </dsp:sp>
    <dsp:sp modelId="{04CE139D-36C5-D049-8C2A-9C84832B58C7}">
      <dsp:nvSpPr>
        <dsp:cNvPr id="0" name=""/>
        <dsp:cNvSpPr/>
      </dsp:nvSpPr>
      <dsp:spPr>
        <a:xfrm rot="1979237">
          <a:off x="2252506" y="1939316"/>
          <a:ext cx="184197" cy="0"/>
        </a:xfrm>
        <a:custGeom>
          <a:avLst/>
          <a:gdLst/>
          <a:ahLst/>
          <a:cxnLst/>
          <a:rect l="0" t="0" r="0" b="0"/>
          <a:pathLst>
            <a:path>
              <a:moveTo>
                <a:pt x="0" y="0"/>
              </a:moveTo>
              <a:lnTo>
                <a:pt x="1841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286685" y="1989459"/>
          <a:ext cx="772197"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02587" y="2005361"/>
        <a:ext cx="740393" cy="293946"/>
      </dsp:txXfrm>
    </dsp:sp>
    <dsp:sp modelId="{3216A4D8-2A83-F244-A03A-FE925CCF9834}">
      <dsp:nvSpPr>
        <dsp:cNvPr id="0" name=""/>
        <dsp:cNvSpPr/>
      </dsp:nvSpPr>
      <dsp:spPr>
        <a:xfrm rot="11493312">
          <a:off x="1406437" y="1623700"/>
          <a:ext cx="216364" cy="0"/>
        </a:xfrm>
        <a:custGeom>
          <a:avLst/>
          <a:gdLst/>
          <a:ahLst/>
          <a:cxnLst/>
          <a:rect l="0" t="0" r="0" b="0"/>
          <a:pathLst>
            <a:path>
              <a:moveTo>
                <a:pt x="0" y="0"/>
              </a:moveTo>
              <a:lnTo>
                <a:pt x="216364"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0888" y="1296267"/>
          <a:ext cx="1397741"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26790" y="1312169"/>
        <a:ext cx="1365937" cy="29394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1432E0-E1A9-442E-918C-63A925D68A9C}">
  <ds:schemaRefs>
    <ds:schemaRef ds:uri="http://schemas.openxmlformats.org/officeDocument/2006/bibliography"/>
  </ds:schemaRefs>
</ds:datastoreItem>
</file>

<file path=customXml/itemProps3.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EE676E4-DEBA-4000-B388-08162CD6464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250</Pages>
  <Words>96827</Words>
  <Characters>551920</Characters>
  <Application>Microsoft Office Word</Application>
  <DocSecurity>0</DocSecurity>
  <Lines>4599</Lines>
  <Paragraphs>1294</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647453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14</cp:revision>
  <cp:lastPrinted>2022-10-24T04:46:00Z</cp:lastPrinted>
  <dcterms:created xsi:type="dcterms:W3CDTF">2022-12-06T02:58:00Z</dcterms:created>
  <dcterms:modified xsi:type="dcterms:W3CDTF">2023-03-11T07:00:00Z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id="SfyrpaJA"/&gt;&lt;style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